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35987F" w14:textId="7E215FDE" w:rsidR="00C405A1" w:rsidRPr="00E34728" w:rsidRDefault="00222639" w:rsidP="002651AF">
      <w:pPr>
        <w:widowControl/>
        <w:spacing w:before="720" w:after="360" w:line="480" w:lineRule="auto"/>
        <w:jc w:val="left"/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</w:pPr>
      <w:commentRangeStart w:id="0"/>
      <w:r w:rsidRPr="0050309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M</w:t>
      </w:r>
      <w:commentRangeEnd w:id="0"/>
      <w:r w:rsidR="00A8207C" w:rsidRPr="0050309E">
        <w:rPr>
          <w:rStyle w:val="CommentReference"/>
        </w:rPr>
        <w:commentReference w:id="0"/>
      </w:r>
      <w:commentRangeStart w:id="1"/>
      <w:r w:rsidRPr="0050309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a</w:t>
      </w:r>
      <w:commentRangeEnd w:id="1"/>
      <w:r w:rsidR="006420B5">
        <w:rPr>
          <w:rStyle w:val="CommentReference"/>
        </w:rPr>
        <w:commentReference w:id="1"/>
      </w:r>
      <w:r w:rsidRPr="0050309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skless</w:t>
      </w:r>
      <w:r w:rsidR="00F268EB" w:rsidRPr="0050309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 xml:space="preserve"> </w:t>
      </w:r>
      <w:commentRangeStart w:id="2"/>
      <w:r w:rsidR="00F268EB" w:rsidRPr="0050309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M</w:t>
      </w:r>
      <w:commentRangeEnd w:id="2"/>
      <w:r w:rsidR="00697888">
        <w:rPr>
          <w:rStyle w:val="CommentReference"/>
        </w:rPr>
        <w:commentReference w:id="2"/>
      </w:r>
      <w:r w:rsidR="00F268EB" w:rsidRPr="0050309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icro</w:t>
      </w:r>
      <w:del w:id="3" w:author="Jane Nicholson" w:date="2018-09-19T17:13:00Z">
        <w:r w:rsidR="00F268EB" w:rsidRPr="0050309E" w:rsidDel="00550ECD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delText>-</w:delText>
        </w:r>
      </w:del>
      <w:ins w:id="4" w:author="Jane Nicholson" w:date="2018-09-19T17:13:00Z">
        <w:r w:rsidR="00550ECD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t>/</w:t>
        </w:r>
      </w:ins>
      <w:del w:id="5" w:author="Ted Linekar" w:date="2018-09-17T09:07:00Z">
        <w:r w:rsidR="00F268EB" w:rsidRPr="0050309E" w:rsidDel="00324AF8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delText>n</w:delText>
        </w:r>
      </w:del>
      <w:ins w:id="6" w:author="Ted Linekar" w:date="2018-09-17T09:07:00Z">
        <w:r w:rsidR="00324AF8" w:rsidRPr="006E03E6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t>N</w:t>
        </w:r>
      </w:ins>
      <w:r w:rsidR="00F268EB" w:rsidRPr="006E03E6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 xml:space="preserve">anopatterning and Bipolar </w:t>
      </w:r>
      <w:r w:rsidR="001B134D" w:rsidRPr="009B5FE5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Electrical</w:t>
      </w:r>
      <w:ins w:id="7" w:author="Ted Linekar" w:date="2018-09-18T16:21:00Z">
        <w:r w:rsidR="00E02FE4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t xml:space="preserve"> </w:t>
        </w:r>
      </w:ins>
      <w:del w:id="8" w:author="Ted Linekar" w:date="2018-09-18T16:21:00Z">
        <w:r w:rsidR="001B134D" w:rsidRPr="009B5FE5" w:rsidDel="00E02FE4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delText>-</w:delText>
        </w:r>
      </w:del>
      <w:del w:id="9" w:author="Ted Linekar" w:date="2018-09-17T09:07:00Z">
        <w:r w:rsidR="001B134D" w:rsidRPr="009B5FE5" w:rsidDel="00324AF8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delText>r</w:delText>
        </w:r>
      </w:del>
      <w:ins w:id="10" w:author="Ted Linekar" w:date="2018-09-17T09:07:00Z">
        <w:r w:rsidR="00324AF8" w:rsidRPr="002C70BE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t>R</w:t>
        </w:r>
      </w:ins>
      <w:r w:rsidR="001B134D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ec</w:t>
      </w:r>
      <w:bookmarkStart w:id="11" w:name="_GoBack"/>
      <w:bookmarkEnd w:id="11"/>
      <w:r w:rsidR="001B134D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tif</w:t>
      </w:r>
      <w:del w:id="12" w:author="Jane Nicholson" w:date="2018-09-19T16:45:00Z">
        <w:r w:rsidR="001B134D" w:rsidRPr="002C70BE" w:rsidDel="00F6617A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delText>ying</w:delText>
        </w:r>
      </w:del>
      <w:ins w:id="13" w:author="Jane Nicholson" w:date="2018-09-19T16:45:00Z">
        <w:r w:rsidR="00F6617A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t>ication</w:t>
        </w:r>
      </w:ins>
      <w:r w:rsidR="001B134D" w:rsidRPr="002C70BE" w:rsidDel="00F268EB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 xml:space="preserve"> </w:t>
      </w:r>
      <w:r w:rsidR="00CD14DA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of MoS</w:t>
      </w:r>
      <w:r w:rsidR="00CD14DA" w:rsidRPr="002C70BE">
        <w:rPr>
          <w:rFonts w:ascii="Times New Roman" w:eastAsia="SimSun" w:hAnsi="Times New Roman" w:cs="Times New Roman"/>
          <w:kern w:val="0"/>
          <w:sz w:val="44"/>
          <w:szCs w:val="44"/>
          <w:vertAlign w:val="subscript"/>
          <w:lang w:eastAsia="en-US"/>
        </w:rPr>
        <w:t>2</w:t>
      </w:r>
      <w:r w:rsidR="00CD14DA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 xml:space="preserve"> </w:t>
      </w:r>
      <w:r w:rsidR="001B134D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 xml:space="preserve">Flakes </w:t>
      </w:r>
      <w:del w:id="14" w:author="Ted Linekar" w:date="2018-09-17T08:39:00Z">
        <w:r w:rsidR="006B15B3" w:rsidRPr="002C70BE" w:rsidDel="00A8207C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delText>t</w:delText>
        </w:r>
      </w:del>
      <w:ins w:id="15" w:author="Ted Linekar" w:date="2018-09-17T08:39:00Z">
        <w:r w:rsidR="00A8207C" w:rsidRPr="002C70BE">
          <w:rPr>
            <w:rFonts w:ascii="Times New Roman" w:eastAsia="SimSun" w:hAnsi="Times New Roman" w:cs="Times New Roman"/>
            <w:kern w:val="0"/>
            <w:sz w:val="44"/>
            <w:szCs w:val="44"/>
            <w:lang w:eastAsia="en-US"/>
          </w:rPr>
          <w:t>T</w:t>
        </w:r>
      </w:ins>
      <w:r w:rsidR="006B15B3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hrough</w:t>
      </w:r>
      <w:r w:rsidR="006B15B3" w:rsidRPr="002C70BE">
        <w:rPr>
          <w:rFonts w:ascii="Times New Roman" w:eastAsia="SimSun" w:hAnsi="Times New Roman" w:cs="Times New Roman"/>
          <w:kern w:val="0"/>
          <w:sz w:val="44"/>
          <w:szCs w:val="44"/>
        </w:rPr>
        <w:t xml:space="preserve"> </w:t>
      </w:r>
      <w:r w:rsidR="00CD14DA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 xml:space="preserve">Femtosecond Laser </w:t>
      </w:r>
      <w:r w:rsidR="00C07F05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Direct W</w:t>
      </w:r>
      <w:r w:rsidR="00297986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>riting</w:t>
      </w:r>
      <w:r w:rsidR="0013429C" w:rsidRPr="002C70BE">
        <w:rPr>
          <w:rFonts w:ascii="Times New Roman" w:eastAsia="SimSun" w:hAnsi="Times New Roman" w:cs="Times New Roman"/>
          <w:kern w:val="0"/>
          <w:sz w:val="44"/>
          <w:szCs w:val="44"/>
          <w:lang w:eastAsia="en-US"/>
        </w:rPr>
        <w:t xml:space="preserve"> Processing</w:t>
      </w:r>
    </w:p>
    <w:p w14:paraId="692A9622" w14:textId="41A190E5" w:rsidR="003A1C32" w:rsidRPr="001E79FA" w:rsidRDefault="000901F8" w:rsidP="000901F8">
      <w:pPr>
        <w:widowControl/>
        <w:spacing w:after="240" w:line="480" w:lineRule="auto"/>
        <w:jc w:val="left"/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</w:pPr>
      <w:r w:rsidRPr="002B1AF6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  <w:t>Pei Zuo,</w:t>
      </w:r>
      <w:bookmarkStart w:id="16" w:name="OLE_LINK55"/>
      <w:bookmarkStart w:id="17" w:name="OLE_LINK56"/>
      <w:r w:rsidRPr="008D5935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vertAlign w:val="superscript"/>
          <w:lang w:eastAsia="en-US"/>
        </w:rPr>
        <w:t>†</w:t>
      </w:r>
      <w:bookmarkEnd w:id="16"/>
      <w:bookmarkEnd w:id="17"/>
      <w:r w:rsidRPr="00F92C7D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</w:rPr>
        <w:t xml:space="preserve"> </w:t>
      </w:r>
      <w:r w:rsidRPr="006744A6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  <w:t>Lan Jiang</w:t>
      </w:r>
      <w:r w:rsidRPr="006744A6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</w:rPr>
        <w:t>,</w:t>
      </w:r>
      <w:r w:rsidRPr="009F65A5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vertAlign w:val="superscript"/>
          <w:lang w:eastAsia="en-US"/>
        </w:rPr>
        <w:t>*,</w:t>
      </w:r>
      <w:r w:rsidRPr="00CC5CC3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vertAlign w:val="superscript"/>
        </w:rPr>
        <w:t>†</w:t>
      </w:r>
      <w:r w:rsidRPr="00CC5CC3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</w:rPr>
        <w:t xml:space="preserve"> </w:t>
      </w:r>
      <w:r w:rsidRPr="00CC5CC3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  <w:t>Xin Li,</w:t>
      </w:r>
      <w:r w:rsidRPr="00CC5CC3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vertAlign w:val="superscript"/>
          <w:lang w:eastAsia="en-US"/>
        </w:rPr>
        <w:t xml:space="preserve"> †</w:t>
      </w:r>
      <w:r w:rsidRPr="00CC5CC3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  <w:t xml:space="preserve"> </w:t>
      </w:r>
      <w:r w:rsidR="003A1C32" w:rsidRPr="000A4283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  <w:t>Mengyao Tian,</w:t>
      </w:r>
      <w:r w:rsidR="00BB4B1F" w:rsidRPr="000A4283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vertAlign w:val="superscript"/>
          <w:lang w:eastAsia="en-US"/>
        </w:rPr>
        <w:t xml:space="preserve"> †</w:t>
      </w:r>
      <w:r w:rsidR="003A1C32" w:rsidRPr="000A4283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  <w:t xml:space="preserve"> </w:t>
      </w:r>
      <w:r w:rsidR="00BB4B1F" w:rsidRPr="002122CE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  <w:t>Peng Ran,</w:t>
      </w:r>
      <w:r w:rsidR="003A1C32" w:rsidRPr="002D23C1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vertAlign w:val="superscript"/>
          <w:lang w:eastAsia="en-US"/>
        </w:rPr>
        <w:t xml:space="preserve"> †</w:t>
      </w:r>
      <w:r w:rsidR="003A1C32" w:rsidRPr="00CD7FE4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  <w:t xml:space="preserve"> Bo Li,</w:t>
      </w:r>
      <w:r w:rsidR="003A1C32" w:rsidRPr="00631001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vertAlign w:val="superscript"/>
          <w:lang w:eastAsia="en-US"/>
        </w:rPr>
        <w:t xml:space="preserve"> †</w:t>
      </w:r>
      <w:r w:rsidR="00F621A5" w:rsidRPr="001E79FA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lang w:eastAsia="en-US"/>
        </w:rPr>
        <w:t xml:space="preserve"> Yongfeng Lu</w:t>
      </w:r>
      <w:r w:rsidR="00F621A5" w:rsidRPr="001E79FA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</w:rPr>
        <w:t>,</w:t>
      </w:r>
      <w:r w:rsidR="00F621A5" w:rsidRPr="001E79FA">
        <w:rPr>
          <w:rFonts w:ascii="Times New Roman" w:eastAsia="SimSun" w:hAnsi="Times New Roman" w:cs="Times New Roman"/>
          <w:i/>
          <w:kern w:val="0"/>
          <w:sz w:val="24"/>
          <w:szCs w:val="20"/>
          <w:highlight w:val="lightGray"/>
          <w:vertAlign w:val="superscript"/>
          <w:lang w:eastAsia="en-US"/>
        </w:rPr>
        <w:t>§</w:t>
      </w:r>
    </w:p>
    <w:p w14:paraId="6E1B8AAE" w14:textId="1DC972D6" w:rsidR="000901F8" w:rsidRPr="001E79FA" w:rsidRDefault="000901F8" w:rsidP="000901F8">
      <w:pPr>
        <w:widowControl/>
        <w:spacing w:after="240" w:line="480" w:lineRule="auto"/>
        <w:jc w:val="left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r w:rsidRPr="001E79FA">
        <w:rPr>
          <w:rFonts w:ascii="Times New Roman" w:eastAsia="SimSun" w:hAnsi="Times New Roman" w:cs="Times New Roman"/>
          <w:kern w:val="0"/>
          <w:sz w:val="24"/>
          <w:szCs w:val="20"/>
          <w:highlight w:val="lightGray"/>
          <w:vertAlign w:val="superscript"/>
          <w:lang w:eastAsia="en-US"/>
        </w:rPr>
        <w:t>†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  <w:highlight w:val="lightGray"/>
          <w:lang w:eastAsia="en-US"/>
        </w:rPr>
        <w:t xml:space="preserve">Laser Micro/Nano Fabrication Laboratory, School of Mechanical Engineering, Beijing Institute of Technology, Beijing 100081, P.R. China, 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  <w:highlight w:val="lightGray"/>
          <w:vertAlign w:val="superscript"/>
          <w:lang w:eastAsia="en-US"/>
        </w:rPr>
        <w:t>§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  <w:highlight w:val="lightGray"/>
          <w:lang w:eastAsia="en-US"/>
        </w:rPr>
        <w:t>Department of Electrical and Computer Engineering, University of Nebraska-Lincoln, Lincoln, NE 68588-0511, USA</w:t>
      </w:r>
    </w:p>
    <w:p w14:paraId="12298F28" w14:textId="687A9E16" w:rsidR="00C405A1" w:rsidRPr="00033BE6" w:rsidRDefault="000901F8" w:rsidP="007218AF">
      <w:pPr>
        <w:widowControl/>
        <w:spacing w:after="240" w:line="480" w:lineRule="auto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r w:rsidRPr="001E79FA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>KEYWORDS: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MoS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5A77AB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flakes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, </w:t>
      </w:r>
      <w:r w:rsidR="00015A32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f</w:t>
      </w:r>
      <w:r w:rsidR="005A77AB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emtosecond </w:t>
      </w:r>
      <w:r w:rsidR="00015A32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l</w:t>
      </w:r>
      <w:r w:rsidR="005A77AB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aser </w:t>
      </w:r>
      <w:r w:rsidR="00297986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direct writing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, </w:t>
      </w:r>
      <w:r w:rsidR="00650F08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micro</w:t>
      </w:r>
      <w:del w:id="18" w:author="Jane Nicholson" w:date="2018-09-19T17:13:00Z">
        <w:r w:rsidR="00650F08" w:rsidRPr="001E79FA" w:rsidDel="00550EC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-</w:delText>
        </w:r>
      </w:del>
      <w:ins w:id="19" w:author="Jane Nicholson" w:date="2018-09-19T17:13:00Z">
        <w:r w:rsidR="00550EC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/</w:t>
        </w:r>
      </w:ins>
      <w:r w:rsidR="00650F08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nanopatterning</w:t>
      </w:r>
      <w:r w:rsidR="009F5FAA" w:rsidRPr="00CD168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, </w:t>
      </w:r>
      <w:r w:rsidR="00B42CB5" w:rsidRPr="00033B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oxygen </w:t>
      </w:r>
      <w:r w:rsidR="00FA1BD3" w:rsidRPr="00033B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bonding, </w:t>
      </w:r>
      <w:r w:rsidR="002A4FEB" w:rsidRPr="00033B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electrical</w:t>
      </w:r>
      <w:del w:id="20" w:author="Jane Nicholson" w:date="2018-09-19T16:46:00Z">
        <w:r w:rsidR="002A4FEB" w:rsidRPr="00033BE6" w:rsidDel="00F6617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-</w:delText>
        </w:r>
      </w:del>
      <w:ins w:id="21" w:author="Jane Nicholson" w:date="2018-09-19T16:46:00Z">
        <w:r w:rsidR="00F6617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del w:id="22" w:author="Jane Nicholson" w:date="2018-09-19T16:46:00Z">
        <w:r w:rsidR="00920655" w:rsidRPr="00033BE6" w:rsidDel="00F6617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rectifying</w:delText>
        </w:r>
      </w:del>
      <w:ins w:id="23" w:author="Jane Nicholson" w:date="2018-09-19T16:46:00Z">
        <w:r w:rsidR="00F6617A" w:rsidRPr="00033B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rectif</w:t>
        </w:r>
        <w:r w:rsidR="00F6617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ication</w:t>
        </w:r>
      </w:ins>
    </w:p>
    <w:p w14:paraId="741AA9D9" w14:textId="75AAD01C" w:rsidR="00175632" w:rsidRPr="0050309E" w:rsidRDefault="00E55EF8" w:rsidP="006F48FE">
      <w:pPr>
        <w:widowControl/>
        <w:spacing w:after="240" w:line="480" w:lineRule="auto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033BE6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>ABSTRACT</w:t>
      </w:r>
      <w:r w:rsidR="00386407" w:rsidRPr="00033B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: </w:t>
      </w:r>
      <w:bookmarkStart w:id="24" w:name="OLE_LINK45"/>
      <w:bookmarkStart w:id="25" w:name="OLE_LINK46"/>
      <w:r w:rsidR="00DB7D0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MoS</w:t>
      </w:r>
      <w:r w:rsidR="00DB7D03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2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r w:rsidR="00DB7D0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micro</w:t>
      </w:r>
      <w:r w:rsidR="00DB7D03" w:rsidRPr="00E55B51">
        <w:rPr>
          <w:rFonts w:ascii="Times New Roman" w:eastAsia="SimSun" w:hAnsi="Times New Roman" w:cs="Times New Roman"/>
          <w:kern w:val="0"/>
          <w:sz w:val="24"/>
          <w:szCs w:val="20"/>
          <w:lang w:val="en-GB" w:eastAsia="en-US"/>
        </w:rPr>
        <w:t>/</w:t>
      </w:r>
      <w:r w:rsidR="00DB7D0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nanostructures</w:t>
      </w:r>
      <w:r w:rsidR="00065CE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are </w:t>
      </w:r>
      <w:r w:rsidR="00065CE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desirable </w:t>
      </w:r>
      <w:r w:rsidR="008B2BF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for</w:t>
      </w:r>
      <w:r w:rsidR="008B2BF1" w:rsidRPr="006E03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tuning </w:t>
      </w:r>
      <w:r w:rsidR="008B2BF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electronic properties, developing </w:t>
      </w:r>
      <w:ins w:id="32" w:author="Jane Nicholson" w:date="2018-09-19T14:58:00Z">
        <w:r w:rsidR="00CD2EB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the </w:t>
        </w:r>
      </w:ins>
      <w:r w:rsidR="008B2BF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required functionality, and improv</w:t>
      </w:r>
      <w:ins w:id="34" w:author="Ted Linekar" w:date="2018-09-17T09:27:00Z">
        <w:r w:rsidR="00656C3B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3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t>ing</w:t>
        </w:r>
      </w:ins>
      <w:del w:id="36" w:author="Ted Linekar" w:date="2018-09-17T09:27:00Z">
        <w:r w:rsidR="008B2BF1" w:rsidRPr="0050309E" w:rsidDel="00656C3B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3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e</w:delText>
        </w:r>
      </w:del>
      <w:r w:rsidR="008B2BF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5E121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existing </w:t>
      </w:r>
      <w:r w:rsidR="008B2BF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performance</w:t>
      </w:r>
      <w:r w:rsidR="00047826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42" w:author="Ted Linekar" w:date="2018-09-17T09:29:00Z">
        <w:r w:rsidR="00F63934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4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t xml:space="preserve">levels </w:t>
        </w:r>
      </w:ins>
      <w:r w:rsidR="00047826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of </w:t>
      </w:r>
      <w:ins w:id="45" w:author="Ted Linekar" w:date="2018-09-17T09:53:00Z">
        <w:r w:rsidR="00890EA3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4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t xml:space="preserve">a </w:t>
        </w:r>
      </w:ins>
      <w:r w:rsidR="00047826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multilayer MoS</w:t>
      </w:r>
      <w:r w:rsidR="00047826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r w:rsidR="00047826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device. </w:t>
      </w:r>
      <w:bookmarkEnd w:id="24"/>
      <w:bookmarkEnd w:id="25"/>
      <w:r w:rsidR="0051210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This </w:t>
      </w:r>
      <w:ins w:id="50" w:author="Ted Linekar" w:date="2018-09-18T16:22:00Z">
        <w:del w:id="51" w:author="Jane Nicholson" w:date="2018-09-19T15:13:00Z">
          <w:r w:rsidR="00E02FE4" w:rsidDel="001C3858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study</w:delText>
          </w:r>
        </w:del>
      </w:ins>
      <w:del w:id="52" w:author="Jane Nicholson" w:date="2018-09-19T15:13:00Z">
        <w:r w:rsidR="0051210F" w:rsidRPr="0050309E" w:rsidDel="001C3858">
          <w:rPr>
            <w:rFonts w:ascii="Times New Roman" w:eastAsia="SimSun" w:hAnsi="Times New Roman" w:cs="Times New Roman"/>
            <w:kern w:val="0"/>
            <w:sz w:val="24"/>
            <w:szCs w:val="20"/>
          </w:rPr>
          <w:delText>work</w:delText>
        </w:r>
      </w:del>
      <w:ins w:id="53" w:author="Jane Nicholson" w:date="2018-09-19T15:13:00Z">
        <w:r w:rsidR="001C3858">
          <w:rPr>
            <w:rFonts w:ascii="Times New Roman" w:eastAsia="SimSun" w:hAnsi="Times New Roman" w:cs="Times New Roman"/>
            <w:kern w:val="0"/>
            <w:sz w:val="24"/>
            <w:szCs w:val="20"/>
          </w:rPr>
          <w:t>paper</w:t>
        </w:r>
      </w:ins>
      <w:r w:rsidR="0051210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presents a</w:t>
      </w:r>
      <w:r w:rsidR="0051210F" w:rsidRPr="006E03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AF2BA7" w:rsidRPr="009B5FE5">
        <w:rPr>
          <w:rFonts w:ascii="Times New Roman" w:eastAsia="SimSun" w:hAnsi="Times New Roman" w:cs="Times New Roman"/>
          <w:kern w:val="0"/>
          <w:sz w:val="24"/>
          <w:szCs w:val="20"/>
        </w:rPr>
        <w:t xml:space="preserve">useful </w:t>
      </w:r>
      <w:r w:rsidR="0051210F" w:rsidRPr="009B5FE5">
        <w:rPr>
          <w:rFonts w:ascii="Times New Roman" w:eastAsia="SimSun" w:hAnsi="Times New Roman" w:cs="Times New Roman"/>
          <w:kern w:val="0"/>
          <w:sz w:val="24"/>
          <w:szCs w:val="20"/>
        </w:rPr>
        <w:t>method to</w:t>
      </w:r>
      <w:r w:rsidR="00814B39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flexibly</w:t>
      </w:r>
      <w:r w:rsidR="0051210F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212BD9" w:rsidRPr="002C70BE">
        <w:rPr>
          <w:rFonts w:ascii="Times New Roman" w:eastAsia="SimSun" w:hAnsi="Times New Roman" w:cs="Times New Roman"/>
          <w:kern w:val="0"/>
          <w:sz w:val="24"/>
          <w:szCs w:val="20"/>
        </w:rPr>
        <w:t>microprocess</w:t>
      </w:r>
      <w:r w:rsidR="00646952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</w:rPr>
        <w:t>multilayer MoS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flakes</w:t>
      </w:r>
      <w:r w:rsidR="00B13E2F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through </w:t>
      </w:r>
      <w:r w:rsidR="00B13E2F" w:rsidRPr="002C70BE">
        <w:rPr>
          <w:rFonts w:ascii="Times New Roman" w:eastAsia="SimSun" w:hAnsi="Times New Roman" w:cs="Times New Roman"/>
          <w:kern w:val="0"/>
          <w:sz w:val="24"/>
          <w:szCs w:val="20"/>
        </w:rPr>
        <w:t>femtosecond laser pulse direct writing</w:t>
      </w:r>
      <w:ins w:id="54" w:author="Ted Linekar" w:date="2018-09-17T09:33:00Z">
        <w:r w:rsidR="00E02FE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. This </w:t>
        </w:r>
      </w:ins>
      <w:ins w:id="55" w:author="Ted Linekar" w:date="2018-09-18T16:25:00Z">
        <w:r w:rsidR="00E02FE4">
          <w:rPr>
            <w:rFonts w:ascii="Times New Roman" w:eastAsia="SimSun" w:hAnsi="Times New Roman" w:cs="Times New Roman"/>
            <w:kern w:val="0"/>
            <w:sz w:val="24"/>
            <w:szCs w:val="20"/>
          </w:rPr>
          <w:t>method</w:t>
        </w:r>
      </w:ins>
      <w:del w:id="56" w:author="Ted Linekar" w:date="2018-09-17T09:33:00Z">
        <w:r w:rsidR="00F2211D" w:rsidRPr="002C70BE" w:rsidDel="00F63934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  <w:r w:rsidR="00B13E2F" w:rsidRPr="002C70BE" w:rsidDel="00F6393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which</w:delText>
        </w:r>
      </w:del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1E3089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can </w:t>
      </w:r>
      <w:ins w:id="57" w:author="Jane Nicholson" w:date="2018-09-19T15:13:00Z">
        <w:r w:rsidR="001C3858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be used to </w:t>
        </w:r>
      </w:ins>
      <w:r w:rsidR="00FD3368" w:rsidRPr="002C70BE">
        <w:rPr>
          <w:rFonts w:ascii="Times New Roman" w:eastAsia="SimSun" w:hAnsi="Times New Roman" w:cs="Times New Roman"/>
          <w:kern w:val="0"/>
          <w:sz w:val="24"/>
          <w:szCs w:val="20"/>
        </w:rPr>
        <w:t>directly fabricate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3C1117" w:rsidRPr="002C70BE">
        <w:rPr>
          <w:rFonts w:ascii="Times New Roman" w:eastAsia="SimSun" w:hAnsi="Times New Roman" w:cs="Times New Roman"/>
          <w:kern w:val="0"/>
          <w:sz w:val="24"/>
          <w:szCs w:val="20"/>
        </w:rPr>
        <w:t>regular</w:t>
      </w:r>
      <w:del w:id="58" w:author="Ted Linekar" w:date="2018-09-17T14:41:00Z">
        <w:r w:rsidR="003C1117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</w:rPr>
          <w:delText>ly</w:delText>
        </w:r>
      </w:del>
      <w:r w:rsidR="001D6D6C" w:rsidRPr="006E03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630AE8" w:rsidRPr="006E03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MoS</w:t>
      </w:r>
      <w:r w:rsidR="00630AE8" w:rsidRPr="009B5FE5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630AE8" w:rsidRPr="009B5FE5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nanoribbon arrays</w:t>
      </w:r>
      <w:r w:rsidR="001D6D6C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with </w:t>
      </w:r>
      <w:r w:rsidR="001D6D6C" w:rsidRPr="002C70BE">
        <w:rPr>
          <w:rFonts w:ascii="Times New Roman" w:eastAsia="SimSun" w:hAnsi="Times New Roman" w:cs="Times New Roman"/>
          <w:kern w:val="0"/>
          <w:sz w:val="24"/>
          <w:szCs w:val="20"/>
        </w:rPr>
        <w:t>ribbon widths</w:t>
      </w:r>
      <w:r w:rsidR="0091170F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</w:t>
      </w:r>
      <w:r w:rsidR="0046340B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 179, 152, 116, 98, 77 nm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,</w:t>
      </w:r>
      <w:del w:id="59" w:author="Ted Linekar" w:date="2018-09-17T09:34:00Z">
        <w:r w:rsidR="00B13E2F" w:rsidRPr="002C70BE" w:rsidDel="00F6393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 respectively,</w:delText>
        </w:r>
      </w:del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and </w:t>
      </w:r>
      <w:r w:rsidR="001E3089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arbitrarily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pattern MoS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flakes </w:t>
      </w:r>
      <w:ins w:id="60" w:author="Ted Linekar" w:date="2018-09-17T10:00:00Z">
        <w:r w:rsidR="00890EA3" w:rsidRPr="002C70B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to </w:t>
        </w:r>
      </w:ins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form</w:t>
      </w:r>
      <w:ins w:id="61" w:author="Ted Linekar" w:date="2018-09-17T10:00:00Z">
        <w:r w:rsidR="00890EA3" w:rsidRPr="002C70B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del w:id="62" w:author="Ted Linekar" w:date="2018-09-17T10:00:00Z">
        <w:r w:rsidR="00F2211D" w:rsidRPr="002C70BE" w:rsidDel="00890EA3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ing </w:delText>
        </w:r>
      </w:del>
      <w:r w:rsidR="008101B0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micro</w:t>
      </w:r>
      <w:del w:id="63" w:author="Jane Nicholson" w:date="2018-09-19T17:14:00Z">
        <w:r w:rsidR="008101B0" w:rsidRPr="002C70BE" w:rsidDel="00550EC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-</w:delText>
        </w:r>
      </w:del>
      <w:ins w:id="64" w:author="Jane Nicholson" w:date="2018-09-19T17:14:00Z">
        <w:r w:rsidR="00550EC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/</w:t>
        </w:r>
      </w:ins>
      <w:r w:rsidR="008101B0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nano</w:t>
      </w:r>
      <w:r w:rsidR="00F2211D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structures</w:t>
      </w:r>
      <w:r w:rsidR="00CA2DDD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such as single nanoribbon</w:t>
      </w:r>
      <w:ins w:id="65" w:author="Ted Linekar" w:date="2018-09-17T10:00:00Z">
        <w:r w:rsidR="00890EA3" w:rsidRPr="002C70B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</w:t>
        </w:r>
      </w:ins>
      <w:r w:rsidR="009B3F0D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, </w:t>
      </w:r>
      <w:r w:rsidR="00B13E2F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labyrinth array</w:t>
      </w:r>
      <w:ins w:id="66" w:author="Ted Linekar" w:date="2018-09-17T10:00:00Z">
        <w:r w:rsidR="00890EA3" w:rsidRPr="002C70B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</w:t>
        </w:r>
      </w:ins>
      <w:r w:rsidR="00CD08CA" w:rsidRPr="002C70BE">
        <w:rPr>
          <w:rFonts w:ascii="Times New Roman" w:eastAsia="SimSun" w:hAnsi="Times New Roman" w:cs="Times New Roman"/>
          <w:kern w:val="0"/>
          <w:sz w:val="24"/>
          <w:szCs w:val="20"/>
        </w:rPr>
        <w:t>,</w:t>
      </w:r>
      <w:r w:rsidR="00B13E2F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and</w:t>
      </w:r>
      <w:r w:rsidR="009B3F0D" w:rsidRPr="00E34728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cross structure</w:t>
      </w:r>
      <w:ins w:id="67" w:author="Ted Linekar" w:date="2018-09-17T10:00:00Z">
        <w:r w:rsidR="00890EA3" w:rsidRPr="0048348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</w:t>
        </w:r>
      </w:ins>
      <w:r w:rsidR="00630AE8" w:rsidRPr="0048348D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C13309" w:rsidRPr="0048348D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4D7D82" w:rsidRPr="0048348D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Th</w:t>
      </w:r>
      <w:r w:rsidR="004D7D82" w:rsidRPr="002B1AF6">
        <w:rPr>
          <w:rFonts w:ascii="Times New Roman" w:eastAsia="SimSun" w:hAnsi="Times New Roman" w:cs="Times New Roman"/>
          <w:kern w:val="0"/>
          <w:sz w:val="24"/>
          <w:szCs w:val="20"/>
        </w:rPr>
        <w:t>is</w:t>
      </w:r>
      <w:r w:rsidR="004D7D82" w:rsidRPr="008D5935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method </w:t>
      </w:r>
      <w:ins w:id="68" w:author="Ted Linekar" w:date="2018-09-17T10:07:00Z">
        <w:r w:rsidR="00795B8A" w:rsidRP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is </w:t>
        </w:r>
      </w:ins>
      <w:del w:id="69" w:author="Ted Linekar" w:date="2018-09-17T10:07:00Z">
        <w:r w:rsidR="004D7D82" w:rsidRPr="006744A6" w:rsidDel="00795B8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has advantages of </w:delText>
        </w:r>
      </w:del>
      <w:r w:rsidR="005D5846" w:rsidRPr="006744A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mask-free</w:t>
      </w:r>
      <w:del w:id="70" w:author="Ted Linekar" w:date="2018-09-17T10:07:00Z">
        <w:r w:rsidR="005D5846" w:rsidRPr="009F65A5" w:rsidDel="00795B8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,</w:delText>
        </w:r>
      </w:del>
      <w:r w:rsidR="005D5846" w:rsidRPr="00CC5CC3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ins w:id="71" w:author="Ted Linekar" w:date="2018-09-17T10:07:00Z">
        <w:r w:rsidR="00795B8A" w:rsidRPr="00CC5CC3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and </w:t>
        </w:r>
      </w:ins>
      <w:r w:rsidR="004D7D82" w:rsidRPr="00CC5CC3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simpl</w:t>
      </w:r>
      <w:ins w:id="72" w:author="Ted Linekar" w:date="2018-09-17T10:07:00Z">
        <w:r w:rsidR="00795B8A" w:rsidRPr="00CC5CC3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e</w:t>
        </w:r>
      </w:ins>
      <w:del w:id="73" w:author="Ted Linekar" w:date="2018-09-17T10:07:00Z">
        <w:r w:rsidR="004D7D82" w:rsidRPr="00CC5CC3" w:rsidDel="00795B8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icity</w:delText>
        </w:r>
      </w:del>
      <w:ins w:id="74" w:author="Ted Linekar" w:date="2018-09-17T10:07:00Z">
        <w:r w:rsidR="00795B8A" w:rsidRPr="00DD2FA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and has</w:t>
        </w:r>
      </w:ins>
      <w:del w:id="75" w:author="Ted Linekar" w:date="2018-09-17T10:07:00Z">
        <w:r w:rsidR="004D7D82" w:rsidRPr="00DD2FAC" w:rsidDel="00795B8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,</w:delText>
        </w:r>
      </w:del>
      <w:r w:rsidR="004D7D82" w:rsidRPr="00DD2FAC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5D5846" w:rsidRPr="000A4283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high flexibility, </w:t>
      </w:r>
      <w:r w:rsidR="004D7D82" w:rsidRPr="000A4283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strong </w:t>
      </w:r>
      <w:r w:rsidR="004D7D82" w:rsidRPr="000A4283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lastRenderedPageBreak/>
        <w:t>controllability, and high precision</w:t>
      </w:r>
      <w:r w:rsidR="004D7D82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7C5788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Moreover, </w:t>
      </w:r>
      <w:r w:rsidR="00C13309" w:rsidRPr="002122CE">
        <w:rPr>
          <w:rFonts w:ascii="Times New Roman" w:eastAsia="SimSun" w:hAnsi="Times New Roman" w:cs="Times New Roman"/>
          <w:kern w:val="0"/>
          <w:sz w:val="24"/>
          <w:szCs w:val="20"/>
        </w:rPr>
        <w:t xml:space="preserve">numerous </w:t>
      </w:r>
      <w:r w:rsidR="00175632" w:rsidRPr="002D23C1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oxygen molecules </w:t>
      </w:r>
      <w:r w:rsidR="002A0345" w:rsidRPr="00CD7FE4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are</w:t>
      </w:r>
      <w:r w:rsidR="00175632" w:rsidRPr="00631001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chemical</w:t>
      </w:r>
      <w:r w:rsidR="002A0345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ly</w:t>
      </w:r>
      <w:r w:rsidR="00175632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and physical</w:t>
      </w:r>
      <w:r w:rsidR="002A0345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ly</w:t>
      </w:r>
      <w:r w:rsidR="00175632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bonded to </w:t>
      </w:r>
      <w:r w:rsidR="002A034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7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laser-</w:t>
      </w:r>
      <w:r w:rsidR="00971EE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7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processed 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MoS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ins w:id="80" w:author="Ted Linekar" w:date="2018-09-17T10:37:00Z">
        <w:r w:rsidR="0050309E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8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t>.</w:t>
        </w:r>
      </w:ins>
      <w:del w:id="82" w:author="Ted Linekar" w:date="2018-09-17T10:37:00Z">
        <w:r w:rsidR="00175632" w:rsidRPr="0050309E" w:rsidDel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8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,</w:delText>
        </w:r>
      </w:del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85" w:author="Ted Linekar" w:date="2018-09-17T10:37:00Z">
        <w:r w:rsidR="0050309E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8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t>This bonding can be</w:t>
        </w:r>
      </w:ins>
      <w:ins w:id="87" w:author="Ted Linekar" w:date="2018-09-17T10:32:00Z">
        <w:r w:rsidR="00914AD6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8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t xml:space="preserve"> 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8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attributed to </w:t>
      </w:r>
      <w:ins w:id="90" w:author="Ted Linekar" w:date="2018-09-17T10:39:00Z">
        <w:r w:rsid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the 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roughness </w:t>
      </w:r>
      <w:ins w:id="92" w:author="Ted Linekar" w:date="2018-09-17T10:32:00Z">
        <w:r w:rsidR="00914AD6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9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t xml:space="preserve">of 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defect</w:t>
      </w:r>
      <w:r w:rsidR="00E52925" w:rsidRPr="0050309E">
        <w:rPr>
          <w:rFonts w:ascii="Times New Roman" w:eastAsia="SimSun" w:hAnsi="Times New Roman" w:cs="Times New Roman"/>
          <w:kern w:val="0"/>
          <w:sz w:val="24"/>
          <w:szCs w:val="20"/>
          <w:rPrChange w:id="9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-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sites </w:t>
      </w:r>
      <w:r w:rsidR="006365A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and edges </w:t>
      </w:r>
      <w:r w:rsidR="006365AF" w:rsidRPr="0050309E">
        <w:rPr>
          <w:rFonts w:ascii="Times New Roman" w:eastAsia="SimSun" w:hAnsi="Times New Roman" w:cs="Times New Roman"/>
          <w:kern w:val="0"/>
          <w:sz w:val="24"/>
          <w:szCs w:val="20"/>
          <w:rPrChange w:id="9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of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6E35E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0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micro</w:t>
      </w:r>
      <w:del w:id="101" w:author="Jane Nicholson" w:date="2018-09-19T17:14:00Z">
        <w:r w:rsidR="006E35EA" w:rsidRPr="0050309E" w:rsidDel="00550EC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10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-</w:delText>
        </w:r>
      </w:del>
      <w:ins w:id="103" w:author="Jane Nicholson" w:date="2018-09-19T17:14:00Z">
        <w:r w:rsidR="00550EC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/</w:t>
        </w:r>
      </w:ins>
      <w:r w:rsidR="006E35E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0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nanostructures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0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106" w:author="Ted Linekar" w:date="2018-09-17T10:39:00Z">
        <w:del w:id="107" w:author="Jane Nicholson" w:date="2018-09-19T15:16:00Z">
          <w:r w:rsidR="0050309E" w:rsidDel="001C3858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  <w:delText>which</w:delText>
          </w:r>
        </w:del>
      </w:ins>
      <w:del w:id="108" w:author="Jane Nicholson" w:date="2018-09-19T15:16:00Z">
        <w:r w:rsidR="00175632" w:rsidRPr="0050309E" w:rsidDel="001C3858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10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that</w:delText>
        </w:r>
      </w:del>
      <w:ins w:id="110" w:author="Jane Nicholson" w:date="2018-09-19T15:16:00Z">
        <w:r w:rsidR="001C3858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that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1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2E1A6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1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contain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1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numerous unsaturated </w:t>
      </w:r>
      <w:r w:rsidR="00B77B1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1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edge</w:t>
      </w:r>
      <w:ins w:id="115" w:author="Ted Linekar" w:date="2018-09-18T16:26:00Z">
        <w:r w:rsidR="00E02FE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del w:id="116" w:author="Ted Linekar" w:date="2018-09-18T16:26:00Z">
        <w:r w:rsidR="00B77B13" w:rsidRPr="0050309E" w:rsidDel="00E02FE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11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-</w:delText>
        </w:r>
      </w:del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1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sit</w:t>
      </w:r>
      <w:r w:rsidR="002E1A6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1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e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2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s and highly active cent</w:t>
      </w:r>
      <w:del w:id="121" w:author="Ted Linekar" w:date="2018-09-17T10:36:00Z">
        <w:r w:rsidR="00175632" w:rsidRPr="0050309E" w:rsidDel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12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r</w:delText>
        </w:r>
      </w:del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2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e</w:t>
      </w:r>
      <w:ins w:id="124" w:author="Ted Linekar" w:date="2018-09-17T10:36:00Z">
        <w:r w:rsidR="0050309E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12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t>r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s. </w:t>
      </w:r>
      <w:r w:rsidR="007C578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2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In addition, </w:t>
      </w:r>
      <w:r w:rsidR="00BD35F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electrical</w:t>
      </w:r>
      <w:r w:rsidR="007C578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test</w:t>
      </w:r>
      <w:ins w:id="128" w:author="Ted Linekar" w:date="2018-09-17T10:39:00Z">
        <w:r w:rsid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</w:t>
        </w:r>
      </w:ins>
      <w:r w:rsidR="007C578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of </w:t>
      </w:r>
      <w:ins w:id="129" w:author="Ted Linekar" w:date="2018-09-17T10:39:00Z">
        <w:r w:rsid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the</w:t>
        </w:r>
      </w:ins>
      <w:del w:id="130" w:author="Ted Linekar" w:date="2018-09-17T10:39:00Z">
        <w:r w:rsidR="007C5788" w:rsidRPr="0050309E" w:rsidDel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prepared</w:delText>
        </w:r>
      </w:del>
      <w:r w:rsidR="007C578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ins w:id="131" w:author="Ted Linekar" w:date="2018-09-17T10:46:00Z">
        <w:r w:rsidR="006E03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field</w:t>
        </w:r>
      </w:ins>
      <w:ins w:id="132" w:author="Jane Nicholson" w:date="2018-09-19T15:16:00Z">
        <w:r w:rsidR="001C3858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-</w:t>
        </w:r>
      </w:ins>
      <w:ins w:id="133" w:author="Ted Linekar" w:date="2018-09-17T10:46:00Z">
        <w:del w:id="134" w:author="Jane Nicholson" w:date="2018-09-19T15:16:00Z">
          <w:r w:rsidR="006E03E6" w:rsidDel="001C3858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  <w:delText xml:space="preserve"> </w:delText>
          </w:r>
        </w:del>
        <w:r w:rsidR="006E03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effect transistor </w:t>
        </w:r>
      </w:ins>
      <w:ins w:id="135" w:author="Ted Linekar" w:date="2018-09-17T10:52:00Z">
        <w:r w:rsidR="006E03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fabricated</w:t>
        </w:r>
      </w:ins>
      <w:ins w:id="136" w:author="Ted Linekar" w:date="2018-09-17T10:49:00Z">
        <w:r w:rsidR="006E03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from the</w:t>
        </w:r>
      </w:ins>
      <w:ins w:id="137" w:author="Ted Linekar" w:date="2018-09-17T10:50:00Z">
        <w:r w:rsidR="006E03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  <w:r w:rsidR="006E03E6" w:rsidRPr="002035F0">
          <w:rPr>
            <w:rFonts w:ascii="Times New Roman" w:eastAsia="SimSun" w:hAnsi="Times New Roman" w:cs="Times New Roman"/>
            <w:kern w:val="0"/>
            <w:sz w:val="24"/>
            <w:szCs w:val="20"/>
          </w:rPr>
          <w:t>femtos</w:t>
        </w:r>
        <w:r w:rsidR="007F5809">
          <w:rPr>
            <w:rFonts w:ascii="Times New Roman" w:eastAsia="SimSun" w:hAnsi="Times New Roman" w:cs="Times New Roman"/>
            <w:kern w:val="0"/>
            <w:sz w:val="24"/>
            <w:szCs w:val="20"/>
          </w:rPr>
          <w:t>econd laser pulse direct writ</w:t>
        </w:r>
      </w:ins>
      <w:ins w:id="138" w:author="Ted Linekar" w:date="2018-09-17T10:57:00Z">
        <w:r w:rsidR="007F5809">
          <w:rPr>
            <w:rFonts w:ascii="Times New Roman" w:eastAsia="SimSun" w:hAnsi="Times New Roman" w:cs="Times New Roman"/>
            <w:kern w:val="0"/>
            <w:sz w:val="24"/>
            <w:szCs w:val="20"/>
          </w:rPr>
          <w:t>ten</w:t>
        </w:r>
      </w:ins>
      <w:ins w:id="139" w:author="Ted Linekar" w:date="2018-09-17T10:50:00Z">
        <w:r w:rsidR="006E03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r w:rsidR="007C578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MoS</w:t>
      </w:r>
      <w:r w:rsidR="007C5788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7C578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nanoribbon arrays </w:t>
      </w:r>
      <w:ins w:id="140" w:author="Ted Linekar" w:date="2018-09-17T10:58:00Z">
        <w:r w:rsidR="007F5809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revealed</w:t>
        </w:r>
      </w:ins>
      <w:ins w:id="141" w:author="Ted Linekar" w:date="2018-09-17T10:51:00Z">
        <w:r w:rsidR="006E03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the following characteristics</w:t>
        </w:r>
      </w:ins>
      <w:del w:id="142" w:author="Ted Linekar" w:date="2018-09-17T10:50:00Z">
        <w:r w:rsidR="007C5788" w:rsidRPr="0050309E" w:rsidDel="006E03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fabricated </w:delText>
        </w:r>
      </w:del>
      <w:del w:id="143" w:author="Ted Linekar" w:date="2018-09-17T10:41:00Z">
        <w:r w:rsidR="007C5788" w:rsidRPr="0050309E" w:rsidDel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to be </w:delText>
        </w:r>
      </w:del>
      <w:del w:id="144" w:author="Ted Linekar" w:date="2018-09-17T10:44:00Z">
        <w:r w:rsidR="00E23B4D" w:rsidRPr="0050309E" w:rsidDel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field effect transistor</w:delText>
        </w:r>
      </w:del>
      <w:del w:id="145" w:author="Ted Linekar" w:date="2018-09-17T10:43:00Z">
        <w:r w:rsidR="007D7B86" w:rsidRPr="0050309E" w:rsidDel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 indicates</w:delText>
        </w:r>
        <w:r w:rsidR="00AC200A" w:rsidRPr="0050309E" w:rsidDel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 </w:delText>
        </w:r>
        <w:r w:rsidR="00EE3817" w:rsidRPr="0050309E" w:rsidDel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new interesting features</w:delText>
        </w:r>
      </w:del>
      <w:r w:rsidR="0078727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:</w:t>
      </w:r>
      <w:r w:rsidR="00EE381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output and 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transfer characteristic</w:t>
      </w:r>
      <w:r w:rsidR="006A037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s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6A0379" w:rsidRPr="0050309E">
        <w:rPr>
          <w:rFonts w:ascii="Times New Roman" w:eastAsia="SimSun" w:hAnsi="Times New Roman" w:cs="Times New Roman"/>
          <w:kern w:val="0"/>
          <w:sz w:val="24"/>
          <w:szCs w:val="20"/>
        </w:rPr>
        <w:t>exhibit</w:t>
      </w:r>
      <w:ins w:id="146" w:author="Ted Linekar" w:date="2018-09-17T10:57:00Z">
        <w:r w:rsidR="007F5809">
          <w:rPr>
            <w:rFonts w:ascii="Times New Roman" w:eastAsia="SimSun" w:hAnsi="Times New Roman" w:cs="Times New Roman"/>
            <w:kern w:val="0"/>
            <w:sz w:val="24"/>
            <w:szCs w:val="20"/>
          </w:rPr>
          <w:t>ed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strong rectification (not </w:t>
      </w:r>
      <w:r w:rsidR="006A0379" w:rsidRPr="0050309E">
        <w:rPr>
          <w:rFonts w:ascii="Times New Roman" w:eastAsia="SimSun" w:hAnsi="Times New Roman" w:cs="Times New Roman"/>
          <w:kern w:val="0"/>
          <w:sz w:val="24"/>
          <w:szCs w:val="20"/>
        </w:rPr>
        <w:t>go</w:t>
      </w:r>
      <w:ins w:id="147" w:author="Ted Linekar" w:date="2018-09-17T14:51:00Z">
        <w:r w:rsidR="00033BE6">
          <w:rPr>
            <w:rFonts w:ascii="Times New Roman" w:eastAsia="SimSun" w:hAnsi="Times New Roman" w:cs="Times New Roman"/>
            <w:kern w:val="0"/>
            <w:sz w:val="24"/>
            <w:szCs w:val="20"/>
          </w:rPr>
          <w:t>ing</w:t>
        </w:r>
      </w:ins>
      <w:del w:id="148" w:author="Ted Linekar" w:date="2018-09-17T10:54:00Z">
        <w:r w:rsidR="006A0379" w:rsidRPr="0050309E" w:rsidDel="006E03E6">
          <w:rPr>
            <w:rFonts w:ascii="Times New Roman" w:eastAsia="SimSun" w:hAnsi="Times New Roman" w:cs="Times New Roman"/>
            <w:kern w:val="0"/>
            <w:sz w:val="24"/>
            <w:szCs w:val="20"/>
          </w:rPr>
          <w:delText>es</w:delText>
        </w:r>
      </w:del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through zero and </w:t>
      </w:r>
      <w:del w:id="149" w:author="Ted Linekar" w:date="2018-09-17T14:50:00Z">
        <w:r w:rsidR="006A0379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>exhibits</w:delText>
        </w:r>
        <w:r w:rsidR="00175632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>bipolar conduction) of drain</w:t>
      </w:r>
      <w:del w:id="150" w:author="Jane Nicholson" w:date="2018-09-19T15:24:00Z">
        <w:r w:rsidR="00175632" w:rsidRPr="0050309E" w:rsidDel="001C3858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51" w:author="Jane Nicholson" w:date="2018-09-19T15:24:00Z">
        <w:r w:rsidR="001C3858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>source current</w:t>
      </w:r>
      <w:ins w:id="152" w:author="Ted Linekar" w:date="2018-09-17T10:58:00Z">
        <w:r w:rsidR="007F5809">
          <w:rPr>
            <w:rFonts w:ascii="Times New Roman" w:eastAsia="SimSun" w:hAnsi="Times New Roman" w:cs="Times New Roman"/>
            <w:kern w:val="0"/>
            <w:sz w:val="24"/>
            <w:szCs w:val="20"/>
          </w:rPr>
          <w:t>.</w:t>
        </w:r>
      </w:ins>
      <w:del w:id="153" w:author="Ted Linekar" w:date="2018-09-17T10:58:00Z">
        <w:r w:rsidR="00D846CC" w:rsidRPr="0050309E" w:rsidDel="007F5809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D846CC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54" w:author="Ted Linekar" w:date="2018-09-17T10:58:00Z">
        <w:r w:rsidR="007F5809">
          <w:rPr>
            <w:rFonts w:ascii="Times New Roman" w:eastAsia="SimSun" w:hAnsi="Times New Roman" w:cs="Times New Roman"/>
            <w:kern w:val="0"/>
            <w:sz w:val="24"/>
            <w:szCs w:val="20"/>
          </w:rPr>
          <w:t>This rectification</w:t>
        </w:r>
      </w:ins>
      <w:del w:id="155" w:author="Ted Linekar" w:date="2018-09-17T10:58:00Z">
        <w:r w:rsidR="00D846CC" w:rsidRPr="0050309E" w:rsidDel="007F5809">
          <w:rPr>
            <w:rFonts w:ascii="Times New Roman" w:eastAsia="SimSun" w:hAnsi="Times New Roman" w:cs="Times New Roman"/>
            <w:kern w:val="0"/>
            <w:sz w:val="24"/>
            <w:szCs w:val="20"/>
          </w:rPr>
          <w:delText>which</w:delText>
        </w:r>
      </w:del>
      <w:r w:rsidR="00D846CC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895FAA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is supposedly 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attributed </w:t>
      </w:r>
      <w:r w:rsidR="002204E1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to 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>the</w:t>
      </w:r>
      <w:r w:rsidR="002204E1" w:rsidRPr="0050309E">
        <w:t xml:space="preserve"> </w:t>
      </w:r>
      <w:r w:rsidR="002204E1" w:rsidRPr="0050309E">
        <w:rPr>
          <w:rFonts w:ascii="Times New Roman" w:eastAsia="SimSun" w:hAnsi="Times New Roman" w:cs="Times New Roman"/>
          <w:kern w:val="0"/>
          <w:sz w:val="24"/>
          <w:szCs w:val="20"/>
        </w:rPr>
        <w:t>coordinate structures and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p-type chemical doping of oxygen molecules on MoS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78727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 arrays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Th</w:t>
      </w:r>
      <w:r w:rsidR="008D141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is</w:t>
      </w:r>
      <w:ins w:id="156" w:author="Ted Linekar" w:date="2018-09-17T10:59:00Z">
        <w:r w:rsidR="007F5809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study</w:t>
        </w:r>
      </w:ins>
      <w:del w:id="157" w:author="Ted Linekar" w:date="2018-09-17T10:59:00Z">
        <w:r w:rsidR="008D1413" w:rsidRPr="0050309E" w:rsidDel="007F5809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 work</w:delText>
        </w:r>
      </w:del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ins w:id="158" w:author="Ted Linekar" w:date="2018-09-17T11:04:00Z">
        <w:r w:rsidR="007F5809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demonstrate</w:t>
        </w:r>
        <w:del w:id="159" w:author="Jane Nicholson" w:date="2018-09-19T15:24:00Z">
          <w:r w:rsidR="007F5809" w:rsidDel="001C3858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  <w:delText>s</w:delText>
          </w:r>
        </w:del>
      </w:ins>
      <w:ins w:id="160" w:author="Jane Nicholson" w:date="2018-09-19T15:24:00Z">
        <w:r w:rsidR="001C3858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d</w:t>
        </w:r>
      </w:ins>
      <w:del w:id="161" w:author="Ted Linekar" w:date="2018-09-17T11:04:00Z">
        <w:r w:rsidR="00375EAC" w:rsidRPr="0050309E" w:rsidDel="007F5809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indicates</w:delText>
        </w:r>
      </w:del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the ability of femtosecond laser pulses to directly induce </w:t>
      </w:r>
      <w:r w:rsidR="00880CD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micro</w:t>
      </w:r>
      <w:del w:id="162" w:author="Jane Nicholson" w:date="2018-09-19T15:57:00Z">
        <w:r w:rsidR="00880CDF" w:rsidRPr="0050309E" w:rsidDel="00A207B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-</w:delText>
        </w:r>
      </w:del>
      <w:ins w:id="163" w:author="Jane Nicholson" w:date="2018-09-19T15:57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/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nanostructures</w:t>
      </w:r>
      <w:ins w:id="164" w:author="Jane Nicholson" w:date="2018-09-19T15:59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of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, </w:t>
      </w:r>
      <w:r w:rsidR="00175632" w:rsidRPr="0050309E">
        <w:rPr>
          <w:rFonts w:ascii="Times New Roman" w:hAnsi="Times New Roman" w:cs="Times New Roman"/>
          <w:kern w:val="0"/>
          <w:sz w:val="24"/>
          <w:szCs w:val="24"/>
        </w:rPr>
        <w:t>property change</w:t>
      </w:r>
      <w:r w:rsidR="00136D3D" w:rsidRPr="0050309E">
        <w:rPr>
          <w:rFonts w:ascii="Times New Roman" w:hAnsi="Times New Roman" w:cs="Times New Roman"/>
          <w:kern w:val="0"/>
          <w:sz w:val="24"/>
          <w:szCs w:val="24"/>
        </w:rPr>
        <w:t>s</w:t>
      </w:r>
      <w:ins w:id="165" w:author="Jane Nicholson" w:date="2018-09-19T15:59:00Z">
        <w:r w:rsidR="00A207BF">
          <w:rPr>
            <w:rFonts w:ascii="Times New Roman" w:hAnsi="Times New Roman" w:cs="Times New Roman"/>
            <w:kern w:val="0"/>
            <w:sz w:val="24"/>
            <w:szCs w:val="24"/>
          </w:rPr>
          <w:t xml:space="preserve"> in</w:t>
        </w:r>
      </w:ins>
      <w:r w:rsidR="00175632" w:rsidRPr="0050309E">
        <w:rPr>
          <w:rFonts w:ascii="Times New Roman" w:hAnsi="Times New Roman" w:cs="Times New Roman"/>
          <w:kern w:val="0"/>
          <w:sz w:val="24"/>
          <w:szCs w:val="24"/>
        </w:rPr>
        <w:t xml:space="preserve">, </w:t>
      </w:r>
      <w:r w:rsidR="00EC6F0A" w:rsidRPr="0050309E">
        <w:rPr>
          <w:rFonts w:ascii="Times New Roman" w:hAnsi="Times New Roman" w:cs="Times New Roman"/>
          <w:kern w:val="0"/>
          <w:sz w:val="24"/>
          <w:szCs w:val="24"/>
        </w:rPr>
        <w:t xml:space="preserve">and </w:t>
      </w:r>
      <w:r w:rsidR="00175632" w:rsidRPr="0050309E">
        <w:rPr>
          <w:rFonts w:ascii="Times New Roman" w:hAnsi="Times New Roman" w:cs="Times New Roman"/>
          <w:kern w:val="0"/>
          <w:sz w:val="24"/>
          <w:szCs w:val="24"/>
        </w:rPr>
        <w:t>n</w:t>
      </w:r>
      <w:ins w:id="166" w:author="Ted Linekar" w:date="2018-09-17T11:07:00Z">
        <w:r w:rsidR="009B5FE5">
          <w:rPr>
            <w:rFonts w:ascii="Times New Roman" w:hAnsi="Times New Roman" w:cs="Times New Roman"/>
            <w:kern w:val="0"/>
            <w:sz w:val="24"/>
            <w:szCs w:val="24"/>
          </w:rPr>
          <w:t>ovel</w:t>
        </w:r>
      </w:ins>
      <w:del w:id="167" w:author="Ted Linekar" w:date="2018-09-17T11:07:00Z">
        <w:r w:rsidR="00175632" w:rsidRPr="0050309E" w:rsidDel="009B5FE5">
          <w:rPr>
            <w:rFonts w:ascii="Times New Roman" w:hAnsi="Times New Roman" w:cs="Times New Roman"/>
            <w:kern w:val="0"/>
            <w:sz w:val="24"/>
            <w:szCs w:val="24"/>
          </w:rPr>
          <w:delText>ew</w:delText>
        </w:r>
      </w:del>
      <w:r w:rsidR="00175632" w:rsidRPr="0050309E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="004F4846" w:rsidRPr="0050309E">
        <w:rPr>
          <w:rFonts w:ascii="Times New Roman" w:hAnsi="Times New Roman" w:cs="Times New Roman"/>
          <w:kern w:val="0"/>
          <w:sz w:val="24"/>
          <w:szCs w:val="24"/>
        </w:rPr>
        <w:t>device</w:t>
      </w:r>
      <w:ins w:id="168" w:author="Ted Linekar" w:date="2018-09-17T11:05:00Z">
        <w:r w:rsidR="007F5809">
          <w:rPr>
            <w:rFonts w:ascii="Times New Roman" w:hAnsi="Times New Roman" w:cs="Times New Roman"/>
            <w:kern w:val="0"/>
            <w:sz w:val="24"/>
            <w:szCs w:val="24"/>
          </w:rPr>
          <w:t xml:space="preserve"> </w:t>
        </w:r>
      </w:ins>
      <w:del w:id="169" w:author="Ted Linekar" w:date="2018-09-17T11:05:00Z">
        <w:r w:rsidR="00832CD8" w:rsidRPr="0050309E" w:rsidDel="007F5809">
          <w:rPr>
            <w:rFonts w:ascii="Times New Roman" w:hAnsi="Times New Roman" w:cs="Times New Roman"/>
            <w:kern w:val="0"/>
            <w:sz w:val="24"/>
            <w:szCs w:val="24"/>
          </w:rPr>
          <w:delText>−</w:delText>
        </w:r>
      </w:del>
      <w:r w:rsidR="00175632" w:rsidRPr="0050309E">
        <w:rPr>
          <w:rFonts w:ascii="Times New Roman" w:hAnsi="Times New Roman" w:cs="Times New Roman"/>
          <w:kern w:val="0"/>
          <w:sz w:val="24"/>
          <w:szCs w:val="24"/>
        </w:rPr>
        <w:t>properties</w:t>
      </w:r>
      <w:r w:rsidR="004F4846" w:rsidRPr="0050309E">
        <w:rPr>
          <w:rFonts w:ascii="Times New Roman" w:hAnsi="Times New Roman" w:cs="Times New Roman"/>
          <w:kern w:val="0"/>
          <w:sz w:val="24"/>
          <w:szCs w:val="24"/>
        </w:rPr>
        <w:t xml:space="preserve"> of two-dimension</w:t>
      </w:r>
      <w:ins w:id="170" w:author="Jane Nicholson" w:date="2018-09-19T15:58:00Z">
        <w:r w:rsidR="00A207BF">
          <w:rPr>
            <w:rFonts w:ascii="Times New Roman" w:hAnsi="Times New Roman" w:cs="Times New Roman"/>
            <w:kern w:val="0"/>
            <w:sz w:val="24"/>
            <w:szCs w:val="24"/>
          </w:rPr>
          <w:t>al</w:t>
        </w:r>
      </w:ins>
      <w:r w:rsidR="004F4846" w:rsidRPr="0050309E">
        <w:rPr>
          <w:rFonts w:ascii="Times New Roman" w:hAnsi="Times New Roman" w:cs="Times New Roman"/>
          <w:kern w:val="0"/>
          <w:sz w:val="24"/>
          <w:szCs w:val="24"/>
        </w:rPr>
        <w:t xml:space="preserve"> materials</w:t>
      </w:r>
      <w:r w:rsidR="00175632" w:rsidRPr="0050309E">
        <w:rPr>
          <w:rFonts w:ascii="Times New Roman" w:hAnsi="Times New Roman" w:cs="Times New Roman"/>
          <w:kern w:val="0"/>
          <w:sz w:val="24"/>
          <w:szCs w:val="24"/>
        </w:rPr>
        <w:t xml:space="preserve">, which may </w:t>
      </w:r>
      <w:del w:id="171" w:author="Ted Linekar" w:date="2018-09-17T11:08:00Z">
        <w:r w:rsidR="00175632" w:rsidRPr="0050309E" w:rsidDel="009B5FE5">
          <w:rPr>
            <w:rFonts w:ascii="Times New Roman" w:hAnsi="Times New Roman" w:cs="Times New Roman"/>
            <w:kern w:val="0"/>
            <w:sz w:val="24"/>
            <w:szCs w:val="24"/>
          </w:rPr>
          <w:delText xml:space="preserve">future </w:delText>
        </w:r>
      </w:del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>enable new device applications</w:t>
      </w:r>
      <w:ins w:id="172" w:author="Ted Linekar" w:date="2018-09-17T11:08:00Z">
        <w:r w:rsidR="009B5FE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in the future</w:t>
        </w:r>
      </w:ins>
      <w:r w:rsidR="00175632" w:rsidRPr="0050309E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</w:p>
    <w:p w14:paraId="2EA5987F" w14:textId="5A9CAAA5" w:rsidR="00E55EF8" w:rsidRPr="0050309E" w:rsidRDefault="0096790B" w:rsidP="00DB6B0F">
      <w:pPr>
        <w:widowControl/>
        <w:spacing w:line="480" w:lineRule="auto"/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</w:pPr>
      <w:r w:rsidRPr="0050309E"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  <w:t>INTRODUCTION</w:t>
      </w:r>
    </w:p>
    <w:p w14:paraId="22E88154" w14:textId="29ABD8DE" w:rsidR="009F52EF" w:rsidRPr="0050309E" w:rsidRDefault="00A302CA" w:rsidP="009F52EF">
      <w:pPr>
        <w:widowControl/>
        <w:spacing w:line="480" w:lineRule="auto"/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7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</w:pPr>
      <w:r w:rsidRPr="006E03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Transition metal </w:t>
      </w:r>
      <w:bookmarkStart w:id="174" w:name="OLE_LINK24"/>
      <w:r w:rsidRPr="006E03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dicha</w:t>
      </w:r>
      <w:bookmarkEnd w:id="174"/>
      <w:r w:rsidRPr="006E03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lcogenides (TMDCs), </w:t>
      </w:r>
      <w:ins w:id="175" w:author="Jane Nicholson" w:date="2018-09-19T15:27:00Z">
        <w:r w:rsidR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compris</w:t>
        </w:r>
      </w:ins>
      <w:ins w:id="176" w:author="Jane Nicholson" w:date="2018-09-19T15:28:00Z">
        <w:r w:rsidR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ing </w:t>
        </w:r>
      </w:ins>
      <w:r w:rsidRPr="006E03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representative layered materials</w:t>
      </w:r>
      <w:r w:rsidR="00297AE3" w:rsidRPr="006E03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del w:id="177" w:author="Jane Nicholson" w:date="2018-09-19T15:27:00Z">
        <w:r w:rsidR="00297AE3" w:rsidRPr="006E03E6" w:rsidDel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like </w:delText>
        </w:r>
      </w:del>
      <w:ins w:id="178" w:author="Jane Nicholson" w:date="2018-09-19T15:27:00Z">
        <w:r w:rsidR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such as</w:t>
        </w:r>
        <w:r w:rsidR="00800046" w:rsidRPr="006E03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r w:rsidR="00297AE3" w:rsidRPr="006E03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graphene, </w:t>
      </w:r>
      <w:r w:rsidR="00593A4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have </w:t>
      </w:r>
      <w:r w:rsidR="003A1AF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been widely studied</w:t>
      </w:r>
      <w:r w:rsidR="007D366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8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593A4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8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as a </w:t>
      </w:r>
      <w:r w:rsidR="004D242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8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family</w:t>
      </w:r>
      <w:r w:rsidR="00593A4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of new-type semiconducting materials with </w:t>
      </w:r>
      <w:r w:rsidR="007D366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extraordinary mechanical, electrical, and optical properties, </w:t>
      </w:r>
      <w:r w:rsidR="00976BD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and </w:t>
      </w:r>
      <w:ins w:id="185" w:author="Ted Linekar" w:date="2018-09-18T16:32:00Z">
        <w:r w:rsidR="00F30773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are</w:t>
        </w:r>
      </w:ins>
      <w:ins w:id="186" w:author="Ted Linekar" w:date="2018-09-17T11:44:00Z">
        <w:r w:rsidR="00F30773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del w:id="187" w:author="Ted Linekar" w:date="2018-09-17T11:44:00Z">
        <w:r w:rsidR="007D3667" w:rsidRPr="0050309E" w:rsidDel="0048348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great </w:delText>
        </w:r>
      </w:del>
      <w:r w:rsidR="007D366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promis</w:t>
      </w:r>
      <w:ins w:id="188" w:author="Ted Linekar" w:date="2018-09-17T11:44:00Z">
        <w:r w:rsidR="0048348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ing</w:t>
        </w:r>
      </w:ins>
      <w:del w:id="189" w:author="Ted Linekar" w:date="2018-09-17T11:44:00Z">
        <w:r w:rsidR="007D3667" w:rsidRPr="0050309E" w:rsidDel="0048348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e</w:delText>
        </w:r>
      </w:del>
      <w:r w:rsidR="007D366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for </w:t>
      </w:r>
      <w:r w:rsidR="00976BD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extensive applications</w:t>
      </w:r>
      <w:r w:rsidR="007D366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.</w:t>
      </w:r>
      <w:r w:rsidR="0050309E" w:rsidRPr="002E3097">
        <w:fldChar w:fldCharType="begin"/>
      </w:r>
      <w:r w:rsidR="0050309E" w:rsidRPr="0050309E">
        <w:instrText xml:space="preserve"> HYPERLINK \l "_ENREF_1" \o "Chhowalla, 2016 #3" </w:instrText>
      </w:r>
      <w:r w:rsidR="0050309E" w:rsidRPr="002E3097">
        <w:rPr>
          <w:rPrChange w:id="19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  <w:fldChar w:fldCharType="separate"/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fldChar w:fldCharType="begin">
          <w:fldData xml:space="preserve">PEVuZE5vdGU+PENpdGU+PEF1dGhvcj5DaGhvd2FsbGE8L0F1dGhvcj48WWVhcj4yMDE2PC9ZZWFy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9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  <w:fldChar w:fldCharType="begin">
          <w:fldData xml:space="preserve">PEVuZE5vdGU+PENpdGU+PEF1dGhvcj5DaGhvd2FsbGE8L0F1dGhvcj48WWVhcj4yMDE2PC9ZZWFy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9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  <w:fldChar w:fldCharType="end"/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9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19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</w:rPr>
        <w:t>1</w:t>
      </w:r>
      <w:ins w:id="197" w:author="Ted Linekar" w:date="2018-09-17T11:45:00Z">
        <w:r w:rsidR="0048348D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>–</w:t>
        </w:r>
      </w:ins>
      <w:del w:id="198" w:author="Ted Linekar" w:date="2018-09-17T11:45:00Z">
        <w:r w:rsidR="0093017B" w:rsidRPr="0050309E" w:rsidDel="0048348D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</w:rPr>
        <w:t>6</w: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fldChar w:fldCharType="end"/>
      </w:r>
      <w:r w:rsidR="0050309E" w:rsidRPr="002E3097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fldChar w:fldCharType="end"/>
      </w:r>
      <w:r w:rsidR="0050309E" w:rsidRPr="0050309E">
        <w:fldChar w:fldCharType="begin"/>
      </w:r>
      <w:r w:rsidR="0050309E" w:rsidRPr="0050309E">
        <w:instrText xml:space="preserve"> HYPERLINK \l "_ENREF_1" \o "Eda, 2013 #47" </w:instrText>
      </w:r>
      <w:r w:rsidR="0050309E" w:rsidRPr="0050309E">
        <w:rPr>
          <w:rPrChange w:id="199" w:author="Ted Linekar" w:date="2018-09-17T10:38:00Z">
            <w:rPr/>
          </w:rPrChange>
        </w:rPr>
        <w:fldChar w:fldCharType="end"/>
      </w:r>
      <w:r w:rsidR="009A440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0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08505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0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Molybdenum disulfide (MoS</w:t>
      </w:r>
      <w:r w:rsidR="0008505F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2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r w:rsidR="0008505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0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)</w:t>
      </w:r>
      <w:r w:rsidR="00A8594A" w:rsidRPr="0050309E">
        <w:rPr>
          <w:rFonts w:ascii="Times New Roman" w:eastAsia="SimSun" w:hAnsi="Times New Roman" w:cs="Times New Roman"/>
          <w:kern w:val="0"/>
          <w:sz w:val="24"/>
          <w:szCs w:val="20"/>
          <w:rPrChange w:id="20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</w:t>
      </w:r>
      <w:ins w:id="205" w:author="Ted Linekar" w:date="2018-09-17T11:36:00Z">
        <w:r w:rsidR="00E34728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5C3A9D" w:rsidRPr="0050309E">
        <w:rPr>
          <w:rFonts w:ascii="Times New Roman" w:eastAsia="SimSun" w:hAnsi="Times New Roman" w:cs="Times New Roman"/>
          <w:kern w:val="0"/>
          <w:sz w:val="24"/>
          <w:szCs w:val="20"/>
          <w:rPrChange w:id="20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representative material </w:t>
      </w:r>
      <w:r w:rsidR="00A8594A" w:rsidRPr="0050309E">
        <w:rPr>
          <w:rFonts w:ascii="Times New Roman" w:eastAsia="SimSun" w:hAnsi="Times New Roman" w:cs="Times New Roman"/>
          <w:kern w:val="0"/>
          <w:sz w:val="24"/>
          <w:szCs w:val="20"/>
          <w:rPrChange w:id="20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belonging to </w:t>
      </w:r>
      <w:ins w:id="208" w:author="Ted Linekar" w:date="2018-09-17T11:40:00Z">
        <w:r w:rsidR="0048348D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del w:id="209" w:author="Ted Linekar" w:date="2018-09-17T11:36:00Z">
        <w:r w:rsidR="00A8594A" w:rsidRPr="0050309E" w:rsidDel="00E34728">
          <w:rPr>
            <w:rFonts w:ascii="Times New Roman" w:eastAsia="SimSun" w:hAnsi="Times New Roman" w:cs="Times New Roman"/>
            <w:kern w:val="0"/>
            <w:sz w:val="24"/>
            <w:szCs w:val="20"/>
            <w:rPrChange w:id="21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the family of </w:delText>
        </w:r>
      </w:del>
      <w:r w:rsidR="00A8594A" w:rsidRPr="00800046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1" w:author="Jane Nicholson" w:date="2018-09-19T15:27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TMD</w:t>
      </w:r>
      <w:ins w:id="212" w:author="Jane Nicholson" w:date="2018-09-19T15:27:00Z">
        <w:r w:rsidR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C</w:t>
        </w:r>
      </w:ins>
      <w:del w:id="213" w:author="Jane Nicholson" w:date="2018-09-19T15:27:00Z">
        <w:r w:rsidR="00A8594A" w:rsidRPr="0050309E" w:rsidDel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1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s</w:delText>
        </w:r>
      </w:del>
      <w:r w:rsidR="00A8594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group, has </w:t>
      </w:r>
      <w:ins w:id="216" w:author="Ted Linekar" w:date="2018-09-17T11:41:00Z">
        <w:r w:rsidR="0048348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 </w:t>
        </w:r>
      </w:ins>
      <w:r w:rsidR="000F50FC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lattice</w:t>
      </w:r>
      <w:r w:rsidR="00A8594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structure</w:t>
      </w:r>
      <w:r w:rsidR="00A8594A" w:rsidRPr="0050309E">
        <w:rPr>
          <w:rFonts w:ascii="Times New Roman" w:eastAsia="SimSun" w:hAnsi="Times New Roman" w:cs="Times New Roman"/>
          <w:kern w:val="0"/>
          <w:sz w:val="24"/>
          <w:szCs w:val="20"/>
          <w:rPrChange w:id="21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ins w:id="220" w:author="Ted Linekar" w:date="2018-09-17T11:46:00Z">
        <w:r w:rsidR="0048348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such that</w:t>
        </w:r>
      </w:ins>
      <w:del w:id="221" w:author="Ted Linekar" w:date="2018-09-17T11:41:00Z">
        <w:r w:rsidR="000F50FC" w:rsidRPr="0050309E" w:rsidDel="0048348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2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of</w:delText>
        </w:r>
      </w:del>
      <w:r w:rsidR="00C004A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2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a layer of molybdenum atoms </w:t>
      </w:r>
      <w:ins w:id="224" w:author="Ted Linekar" w:date="2018-09-17T11:46:00Z">
        <w:r w:rsidR="0048348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is </w:t>
        </w:r>
      </w:ins>
      <w:r w:rsidR="00C004A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sandwiched between two layers of sulfur atoms.</w:t>
      </w:r>
      <w:r w:rsidR="0050309E" w:rsidRPr="0050309E">
        <w:fldChar w:fldCharType="begin"/>
      </w:r>
      <w:r w:rsidR="0050309E" w:rsidRPr="0050309E">
        <w:instrText xml:space="preserve"> HYPERLINK \l "_ENREF_7" \o "Behura, 2015 #48" </w:instrText>
      </w:r>
      <w:r w:rsidR="0050309E" w:rsidRPr="0050309E">
        <w:rPr>
          <w:rPrChange w:id="2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2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2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&lt;EndNote&gt;&lt;Cite&gt;&lt;Author&gt;Behura&lt;/Author&gt;&lt;Year&gt;2015&lt;/Year&gt;&lt;RecNum&gt;48&lt;/RecNum&gt;&lt;DisplayText&gt;&lt;style face="superscript"&gt;7-8&lt;/style&gt;&lt;/DisplayText&gt;&lt;record&gt;&lt;rec-number&gt;48&lt;/rec-number&gt;&lt;foreign-keys&gt;&lt;key app="EN" db-id="aex2ffs95xfad5epwfvpt0e9v9r2pa02ve5p"&gt;48&lt;/key&gt;&lt;/foreign-keys&gt;&lt;ref-type name="Journal Article"&gt;17&lt;/ref-type&gt;&lt;contributors&gt;&lt;authors&gt;&lt;author&gt;Behura, Sanjay&lt;/author&gt;&lt;author&gt;Berry, Vikas&lt;/author&gt;&lt;/authors&gt;&lt;/contributors&gt;&lt;titles&gt;&lt;title&gt;interfacial nondegenerate doping of MoS2 and other two-dimensional semiconductors&lt;/title&gt;&lt;secondary-title&gt;ACS nano&lt;/secondary-title&gt;&lt;/titles&gt;&lt;periodical&gt;&lt;full-title&gt;ACS nano&lt;/full-title&gt;&lt;abbr-1&gt;ACS Nano&lt;/abbr-1&gt;&lt;/periodical&gt;&lt;pages&gt;2227-2230&lt;/pages&gt;&lt;volume&gt;9&lt;/volume&gt;&lt;number&gt;3&lt;/number&gt;&lt;dates&gt;&lt;year&gt;2015&lt;/year&gt;&lt;/dates&gt;&lt;isbn&gt;1936-0851&lt;/isbn&gt;&lt;urls&gt;&lt;/urls&gt;&lt;/record&gt;&lt;/Cite&gt;&lt;Cite&gt;&lt;Author&gt;Zuo&lt;/Author&gt;&lt;Year&gt;2018&lt;/Year&gt;&lt;RecNum&gt;5&lt;/RecNum&gt;&lt;record&gt;&lt;rec-number&gt;5&lt;/rec-number&gt;&lt;foreign-keys&gt;&lt;key app="EN" db-id="d5wrwa9efewz2pe5eexxpvsowap5sz2trede"&gt;5&lt;/key&gt;&lt;/foreign-keys&gt;&lt;ref-type name="Journal Article"&gt;17&lt;/ref-type&gt;&lt;contributors&gt;&lt;authors&gt;&lt;author&gt;Zuo, Pei&lt;/author&gt;&lt;author&gt;Jiang, Lan&lt;/author&gt;&lt;author&gt;Li, Xin&lt;/author&gt;&lt;author&gt;Li, Bo&lt;/author&gt;&lt;author&gt;Ran, Peng&lt;/author&gt;&lt;author&gt;Li, Xiaojie&lt;/author&gt;&lt;author&gt;Qu, Liangti&lt;/author&gt;&lt;author&gt;Lu, Yongfeng&lt;/author&gt;&lt;/authors&gt;&lt;/contributors&gt;&lt;titles&gt;&lt;title&gt;Metal (Ag, Pt)–MoS2 Hybrids Greenly Prepared Through Photochemical Reduction of Femtosecond Laser Pulses for SERS and HER&lt;/title&gt;&lt;secondary-title&gt;ACS Sustainable Chemistry &amp;amp; Engineering&lt;/secondary-title&gt;&lt;/titles&gt;&lt;periodical&gt;&lt;full-title&gt;ACS Sustainable Chemistry &amp;amp; Engineering&lt;/full-title&gt;&lt;/periodical&gt;&lt;pages&gt;7704-7714&lt;/pages&gt;&lt;volume&gt;6&lt;/volume&gt;&lt;number&gt;6&lt;/number&gt;&lt;dates&gt;&lt;year&gt;2018&lt;/year&gt;&lt;pub-dates&gt;&lt;date&gt;2018/06/04&lt;/date&gt;&lt;/pub-dates&gt;&lt;/dates&gt;&lt;publisher&gt;American Chemical Society&lt;/publisher&gt;&lt;urls&gt;&lt;related-urls&gt;&lt;url&gt;https://doi.org/10.1021/acssuschemeng.8b00579&lt;/url&gt;&lt;/related-urls&gt;&lt;/urls&gt;&lt;electronic-resource-num&gt;10.1021/acssuschemeng.8b00579&lt;/electronic-resource-num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230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7</w:t>
      </w:r>
      <w:ins w:id="231" w:author="Ted Linekar" w:date="2018-09-17T13:38:00Z">
        <w:r w:rsidR="00B512A5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 xml:space="preserve">, </w:t>
        </w:r>
      </w:ins>
      <w:del w:id="232" w:author="Ted Linekar" w:date="2018-09-17T11:45:00Z">
        <w:r w:rsidR="0093017B" w:rsidRPr="0050309E" w:rsidDel="0048348D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  <w:rPrChange w:id="233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 w:eastAsia="en-US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234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8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3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3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C3A9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3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580DA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Unlike </w:t>
      </w:r>
      <w:r w:rsidR="00F86C4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graphene</w:t>
      </w:r>
      <w:ins w:id="240" w:author="Jane Nicholson" w:date="2018-09-19T15:30:00Z">
        <w:r w:rsidR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,</w:t>
        </w:r>
      </w:ins>
      <w:r w:rsidR="007A60B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4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242" w:author="Ted Linekar" w:date="2018-09-17T13:36:00Z">
        <w:r w:rsidR="00B512A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which possesses</w:t>
        </w:r>
      </w:ins>
      <w:del w:id="243" w:author="Ted Linekar" w:date="2018-09-17T13:36:00Z">
        <w:r w:rsidR="007A60BB" w:rsidRPr="0050309E" w:rsidDel="00B512A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4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with</w:delText>
        </w:r>
      </w:del>
      <w:r w:rsidR="007A60B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4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246" w:author="Ted Linekar" w:date="2018-09-17T11:57:00Z">
        <w:del w:id="247" w:author="Jane Nicholson" w:date="2018-09-19T15:31:00Z">
          <w:r w:rsidR="00F92C7D" w:rsidDel="00800046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  <w:delText xml:space="preserve">a </w:delText>
          </w:r>
        </w:del>
      </w:ins>
      <w:r w:rsidR="007A60B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zero</w:t>
      </w:r>
      <w:del w:id="249" w:author="Jane Nicholson" w:date="2018-09-19T15:31:00Z">
        <w:r w:rsidR="007A60BB" w:rsidRPr="0050309E" w:rsidDel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5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-</w:delText>
        </w:r>
      </w:del>
      <w:ins w:id="251" w:author="Jane Nicholson" w:date="2018-09-19T15:31:00Z">
        <w:r w:rsidR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r w:rsidR="007A60B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5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band</w:t>
      </w:r>
      <w:ins w:id="253" w:author="Ted Linekar" w:date="2018-09-17T11:53:00Z">
        <w:r w:rsidR="008D593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del w:id="254" w:author="Ted Linekar" w:date="2018-09-17T11:53:00Z">
        <w:r w:rsidR="007A60BB" w:rsidRPr="0050309E" w:rsidDel="008D593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5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-</w:delText>
        </w:r>
      </w:del>
      <w:r w:rsidR="007A60B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5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gap</w:t>
      </w:r>
      <w:r w:rsidR="00580DA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5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, MoS</w:t>
      </w:r>
      <w:r w:rsidR="00580DA0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25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r w:rsidR="00580DA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5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is a </w:t>
      </w:r>
      <w:del w:id="260" w:author="Ted Linekar" w:date="2018-09-18T16:33:00Z">
        <w:r w:rsidR="00580DA0" w:rsidRPr="0050309E" w:rsidDel="00F30773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6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 xml:space="preserve">band-gap </w:delText>
        </w:r>
      </w:del>
      <w:r w:rsidR="00580DA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6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semiconductor with </w:t>
      </w:r>
      <w:ins w:id="263" w:author="Ted Linekar" w:date="2018-09-17T11:56:00Z">
        <w:r w:rsidR="008D593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 </w:t>
        </w:r>
      </w:ins>
      <w:r w:rsidR="0050309E" w:rsidRPr="0050309E">
        <w:fldChar w:fldCharType="begin"/>
      </w:r>
      <w:r w:rsidR="0050309E" w:rsidRPr="0050309E">
        <w:instrText xml:space="preserve"> HYPERLINK \l "_ENREF_1" \o "Eda, 2013 #47" </w:instrText>
      </w:r>
      <w:r w:rsidR="0050309E" w:rsidRPr="0050309E">
        <w:rPr>
          <w:rPrChange w:id="264" w:author="Ted Linekar" w:date="2018-09-17T10:38:00Z">
            <w:rPr/>
          </w:rPrChange>
        </w:rPr>
        <w:fldChar w:fldCharType="end"/>
      </w:r>
      <w:r w:rsidR="009F52E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6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sizable energy band gap</w:t>
      </w:r>
      <w:r w:rsidR="00057F2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6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:</w:t>
      </w:r>
      <w:r w:rsidR="009F52E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/>
      </w:r>
      <w:r w:rsidR="005E254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6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&lt;EndNote&gt;&lt;Cite&gt;&lt;Author&gt;Lu&lt;/Author&gt;&lt;Year&gt;2016&lt;/Year&gt;&lt;RecNum&gt;49&lt;/RecNum&gt;&lt;DisplayText&gt;&lt;style face="superscript"&gt;5, 9&lt;/style&gt;&lt;/DisplayText&gt;&lt;record&gt;&lt;rec-number&gt;49&lt;/rec-number&gt;&lt;foreign-keys&gt;&lt;key app="EN" db-id="aex2ffs95xfad5epwfvpt0e9v9r2pa02ve5p"&gt;49&lt;/key&gt;&lt;/foreign-keys&gt;&lt;ref-type name="Journal Article"&gt;17&lt;/ref-type&gt;&lt;contributors&gt;&lt;authors&gt;&lt;author&gt;Lu, Junpeng&lt;/author&gt;&lt;author&gt;Liu, Hongwei&lt;/author&gt;&lt;author&gt;Tok, Eng Soon&lt;/author&gt;&lt;author&gt;Sow, Chorng-Haur&lt;/author&gt;&lt;/authors&gt;&lt;/contributors&gt;&lt;titles&gt;&lt;title&gt;Interactions between lasers and two-dimensional transition metal dichalcogenides&lt;/title&gt;&lt;secondary-title&gt;Chemical Society Reviews&lt;/secondary-title&gt;&lt;/titles&gt;&lt;periodical&gt;&lt;full-title&gt;Chemical Society Reviews&lt;/full-title&gt;&lt;abbr-1&gt;Chem. Soc. Rev.&lt;/abbr-1&gt;&lt;/periodical&gt;&lt;pages&gt;2494-2515&lt;/pages&gt;&lt;volume&gt;45&lt;/volume&gt;&lt;number&gt;9&lt;/number&gt;&lt;dates&gt;&lt;year&gt;2016&lt;/year&gt;&lt;/dates&gt;&lt;urls&gt;&lt;/urls&gt;&lt;/record&gt;&lt;/Cite&gt;&lt;Cite&gt;&lt;Author&gt;Mak&lt;/Author&gt;&lt;Year&gt;2013&lt;/Year&gt;&lt;RecNum&gt;14&lt;/RecNum&gt;&lt;record&gt;&lt;rec-number&gt;14&lt;/rec-number&gt;&lt;foreign-keys&gt;&lt;key app="EN" db-id="aex2ffs95xfad5epwfvpt0e9v9r2pa02ve5p"&gt;14&lt;/key&gt;&lt;/foreign-keys&gt;&lt;ref-type name="Journal Article"&gt;17&lt;/ref-type&gt;&lt;contributors&gt;&lt;authors&gt;&lt;author&gt;Mak, Kin Fai&lt;/author&gt;&lt;author&gt;He, Keliang&lt;/author&gt;&lt;author&gt;Lee, Changgu&lt;/author&gt;&lt;author&gt;Lee, Gwan Hyoung&lt;/author&gt;&lt;author&gt;Hone, James&lt;/author&gt;&lt;author&gt;Heinz, Tony F&lt;/author&gt;&lt;author&gt;Shan, Jie&lt;/author&gt;&lt;/authors&gt;&lt;/contributors&gt;&lt;titles&gt;&lt;title&gt;Tightly bound trions in monolayer MoS2&lt;/title&gt;&lt;secondary-title&gt;Nature materials&lt;/secondary-title&gt;&lt;/titles&gt;&lt;periodical&gt;&lt;full-title&gt;Nature materials&lt;/full-title&gt;&lt;abbr-1&gt;Nat. Mater.&lt;/abbr-1&gt;&lt;/periodical&gt;&lt;pages&gt;207-211&lt;/pages&gt;&lt;volume&gt;12&lt;/volume&gt;&lt;number&gt;3&lt;/number&gt;&lt;dates&gt;&lt;year&gt;2013&lt;/year&gt;&lt;/dates&gt;&lt;isbn&gt;1476-1122&lt;/isbn&gt;&lt;urls&gt;&lt;/urls&gt;&lt;/record&gt;&lt;/Cite&gt;&lt;/EndNote&gt;</w:instrText>
      </w:r>
      <w:r w:rsidR="009F52E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6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  <w:fldChar w:fldCharType="separate"/>
      </w:r>
      <w:r w:rsidR="0050309E" w:rsidRPr="0050309E">
        <w:rPr>
          <w:rPrChange w:id="270" w:author="Ted Linekar" w:date="2018-09-17T10:38:00Z">
            <w:rPr/>
          </w:rPrChange>
        </w:rPr>
        <w:fldChar w:fldCharType="begin"/>
      </w:r>
      <w:r w:rsidR="0050309E" w:rsidRPr="0050309E">
        <w:instrText xml:space="preserve"> HYPERLINK \l "_ENREF_5" \o "Mak, 2013 #14" </w:instrText>
      </w:r>
      <w:r w:rsidR="0050309E" w:rsidRPr="0050309E">
        <w:rPr>
          <w:rPrChange w:id="271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272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5</w:t>
      </w:r>
      <w:r w:rsidR="0050309E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273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fldChar w:fldCharType="end"/>
      </w:r>
      <w:r w:rsidR="005E2540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274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 xml:space="preserve">, </w:t>
      </w:r>
      <w:r w:rsidR="0050309E" w:rsidRPr="0050309E">
        <w:rPr>
          <w:rPrChange w:id="275" w:author="Ted Linekar" w:date="2018-09-17T10:38:00Z">
            <w:rPr/>
          </w:rPrChange>
        </w:rPr>
        <w:fldChar w:fldCharType="begin"/>
      </w:r>
      <w:r w:rsidR="0050309E" w:rsidRPr="0050309E">
        <w:instrText xml:space="preserve"> HYPERLINK \l "_ENREF_9" \o "Lu, 2016 #49" </w:instrText>
      </w:r>
      <w:r w:rsidR="0050309E" w:rsidRPr="0050309E">
        <w:rPr>
          <w:rPrChange w:id="276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277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9</w:t>
      </w:r>
      <w:r w:rsidR="0050309E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278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fldChar w:fldCharType="end"/>
      </w:r>
      <w:r w:rsidR="009F52E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  <w:fldChar w:fldCharType="end"/>
      </w:r>
      <w:r w:rsidR="009F52E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281" w:author="Ted Linekar" w:date="2018-09-17T13:06:00Z">
        <w:r w:rsidR="009F65A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B</w:t>
        </w:r>
        <w:r w:rsidR="009F65A5" w:rsidRPr="002035F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ulk </w:t>
        </w:r>
      </w:ins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8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MoS</w:t>
      </w:r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28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del w:id="285" w:author="Ted Linekar" w:date="2018-09-17T13:06:00Z">
        <w:r w:rsidR="001B0274" w:rsidRPr="0050309E" w:rsidDel="009F65A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8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in bulk for</w:delText>
        </w:r>
        <w:r w:rsidR="00F86C4D" w:rsidRPr="0050309E" w:rsidDel="009F65A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8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 xml:space="preserve">m </w:delText>
        </w:r>
      </w:del>
      <w:ins w:id="288" w:author="Ted Linekar" w:date="2018-09-17T12:02:00Z">
        <w:r w:rsid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possesses</w:t>
        </w:r>
      </w:ins>
      <w:del w:id="289" w:author="Ted Linekar" w:date="2018-09-17T12:01:00Z">
        <w:r w:rsidR="001B0274" w:rsidRPr="0050309E" w:rsidDel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9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with</w:delText>
        </w:r>
      </w:del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9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292" w:author="Ted Linekar" w:date="2018-09-17T12:02:00Z">
        <w:r w:rsid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an </w:t>
        </w:r>
      </w:ins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9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indirect </w:t>
      </w:r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lastRenderedPageBreak/>
        <w:t xml:space="preserve">energy gap of </w:t>
      </w:r>
      <w:ins w:id="295" w:author="Ted Linekar" w:date="2018-09-17T11:58:00Z">
        <w:r w:rsid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approximately </w:t>
        </w:r>
      </w:ins>
      <w:del w:id="296" w:author="Ted Linekar" w:date="2018-09-17T11:58:00Z">
        <w:r w:rsidR="0032508D" w:rsidRPr="0050309E" w:rsidDel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9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~</w:delText>
        </w:r>
      </w:del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9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1.2</w:t>
      </w:r>
      <w:r w:rsidR="00057F2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9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0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eV and </w:t>
      </w:r>
      <w:ins w:id="301" w:author="Ted Linekar" w:date="2018-09-17T13:06:00Z">
        <w:r w:rsidR="009F65A5" w:rsidRPr="002035F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monolayer</w:t>
        </w:r>
        <w:r w:rsidR="009F65A5" w:rsidRPr="009F65A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MoS</w:t>
      </w:r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30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del w:id="304" w:author="Ted Linekar" w:date="2018-09-17T13:07:00Z">
        <w:r w:rsidR="001B0274" w:rsidRPr="0050309E" w:rsidDel="005263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30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 xml:space="preserve"> in</w:delText>
        </w:r>
      </w:del>
      <w:del w:id="306" w:author="Ted Linekar" w:date="2018-09-17T13:06:00Z">
        <w:r w:rsidR="001B0274" w:rsidRPr="0050309E" w:rsidDel="009F65A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30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 xml:space="preserve"> monolayer </w:delText>
        </w:r>
      </w:del>
      <w:del w:id="308" w:author="Ted Linekar" w:date="2018-09-17T13:07:00Z">
        <w:r w:rsidR="001B0274" w:rsidRPr="0050309E" w:rsidDel="005263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30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form</w:delText>
        </w:r>
      </w:del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1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311" w:author="Ted Linekar" w:date="2018-09-17T12:05:00Z">
        <w:r w:rsid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possesses</w:t>
        </w:r>
      </w:ins>
      <w:del w:id="312" w:author="Ted Linekar" w:date="2018-09-17T12:05:00Z">
        <w:r w:rsidR="001B0274" w:rsidRPr="0050309E" w:rsidDel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31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with</w:delText>
        </w:r>
      </w:del>
      <w:r w:rsidR="001B02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1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315" w:author="Ted Linekar" w:date="2018-09-17T12:02:00Z">
        <w:r w:rsid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 </w:t>
        </w:r>
      </w:ins>
      <w:r w:rsidR="00057F2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1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direct band gap of </w:t>
      </w:r>
      <w:ins w:id="317" w:author="Ted Linekar" w:date="2018-09-17T12:00:00Z">
        <w:r w:rsid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approximately</w:t>
        </w:r>
      </w:ins>
      <w:ins w:id="318" w:author="Ted Linekar" w:date="2018-09-17T12:02:00Z">
        <w:r w:rsid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del w:id="319" w:author="Ted Linekar" w:date="2018-09-17T12:00:00Z">
        <w:r w:rsidR="0032508D" w:rsidRPr="0050309E" w:rsidDel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32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~</w:delText>
        </w:r>
      </w:del>
      <w:r w:rsidR="00057F2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2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1.8</w:t>
      </w:r>
      <w:r w:rsidR="00057F2F" w:rsidRPr="0050309E">
        <w:rPr>
          <w:rFonts w:ascii="Times New Roman" w:eastAsia="SimSun" w:hAnsi="Times New Roman" w:cs="Times New Roman"/>
          <w:color w:val="FF0000"/>
          <w:kern w:val="0"/>
          <w:sz w:val="24"/>
          <w:szCs w:val="20"/>
          <w:lang w:eastAsia="en-US"/>
          <w:rPrChange w:id="322" w:author="Ted Linekar" w:date="2018-09-17T10:38:00Z">
            <w:rPr>
              <w:rFonts w:ascii="Times New Roman" w:eastAsia="SimSun" w:hAnsi="Times New Roman" w:cs="Times New Roman"/>
              <w:color w:val="FF0000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057F2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2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eV.</w:t>
      </w:r>
      <w:r w:rsidR="0050309E" w:rsidRPr="0050309E">
        <w:fldChar w:fldCharType="begin"/>
      </w:r>
      <w:r w:rsidR="0050309E" w:rsidRPr="0050309E">
        <w:instrText xml:space="preserve"> HYPERLINK \l "_ENREF_3" \o "Nam, 2013 #2" </w:instrText>
      </w:r>
      <w:r w:rsidR="0050309E" w:rsidRPr="0050309E">
        <w:rPr>
          <w:rPrChange w:id="32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&lt;EndNote&gt;&lt;Cite&gt;&lt;Author&gt;Nam&lt;/Author&gt;&lt;Year&gt;2013&lt;/Year&gt;&lt;RecNum&gt;2&lt;/RecNum&gt;&lt;DisplayText&gt;&lt;style face="superscript"&gt;3&lt;/style&gt;&lt;/DisplayText&gt;&lt;record&gt;&lt;rec-number&gt;2&lt;/rec-number&gt;&lt;foreign-keys&gt;&lt;key app="EN" db-id="d5wrwa9efewz2pe5eexxpvsowap5sz2trede"&gt;2&lt;/key&gt;&lt;/foreign-keys&gt;&lt;ref-type name="Journal Article"&gt;17&lt;/ref-type&gt;&lt;contributors&gt;&lt;authors&gt;&lt;author&gt;Nam, Hongsuk&lt;/author&gt;&lt;author&gt;Wi, Sungjin&lt;/author&gt;&lt;author&gt;Rokni, Hossein&lt;/author&gt;&lt;author&gt;Chen, Mikai&lt;/author&gt;&lt;author&gt;Priessnitz, Greg&lt;/author&gt;&lt;author&gt;Lu, Wei&lt;/author&gt;&lt;author&gt;Liang, Xiaogan&lt;/author&gt;&lt;/authors&gt;&lt;/contributors&gt;&lt;titles&gt;&lt;title&gt;MoS2 Transistors Fabricated via Plasma-Assisted Nanoprinting of Few-Layer MoS2 Flakes into Large-Area Arrays&lt;/title&gt;&lt;secondary-title&gt;ACS Nano&lt;/secondary-title&gt;&lt;/titles&gt;&lt;periodical&gt;&lt;full-title&gt;ACS Nano&lt;/full-title&gt;&lt;/periodical&gt;&lt;pages&gt;5870-5881&lt;/pages&gt;&lt;volume&gt;7&lt;/volume&gt;&lt;number&gt;7&lt;/number&gt;&lt;dates&gt;&lt;year&gt;2013&lt;/year&gt;&lt;pub-dates&gt;&lt;date&gt;2013/07/23&lt;/date&gt;&lt;/pub-dates&gt;&lt;/dates&gt;&lt;publisher&gt;American Chemical Society&lt;/publisher&gt;&lt;isbn&gt;1936-0851&lt;/isbn&gt;&lt;urls&gt;&lt;related-urls&gt;&lt;url&gt;https://doi.org/10.1021/nn401093u&lt;/url&gt;&lt;/related-urls&gt;&lt;/urls&gt;&lt;electronic-resource-num&gt;10.1021/nn401093u&lt;/electronic-resource-num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2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328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3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3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C702F6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commentRangeStart w:id="332"/>
      <w:ins w:id="333" w:author="Ted Linekar" w:date="2018-09-17T12:06:00Z">
        <w:r w:rsid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The</w:t>
        </w:r>
      </w:ins>
      <w:commentRangeEnd w:id="332"/>
      <w:ins w:id="334" w:author="Ted Linekar" w:date="2018-09-18T16:34:00Z">
        <w:r w:rsidR="00F30773">
          <w:rPr>
            <w:rStyle w:val="CommentReference"/>
          </w:rPr>
          <w:commentReference w:id="332"/>
        </w:r>
      </w:ins>
      <w:ins w:id="335" w:author="Ted Linekar" w:date="2018-09-17T12:06:00Z">
        <w:r w:rsid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refore</w:t>
        </w:r>
      </w:ins>
      <w:del w:id="336" w:author="Ted Linekar" w:date="2018-09-17T12:06:00Z">
        <w:r w:rsidR="00C702F6" w:rsidRPr="0050309E" w:rsidDel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33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Hence</w:delText>
        </w:r>
      </w:del>
      <w:r w:rsidR="00C702F6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, </w:t>
      </w:r>
      <w:r w:rsidR="007B169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MoS</w:t>
      </w:r>
      <w:r w:rsidR="007B169D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34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r w:rsidR="007B169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4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can </w:t>
      </w:r>
      <w:r w:rsidR="004963F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4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serve as a </w:t>
      </w:r>
      <w:ins w:id="343" w:author="Ted Linekar" w:date="2018-09-17T13:37:00Z">
        <w:r w:rsidR="00B512A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substitute </w:t>
        </w:r>
      </w:ins>
      <w:del w:id="344" w:author="Ted Linekar" w:date="2018-09-17T13:37:00Z">
        <w:r w:rsidR="004963FD" w:rsidRPr="0050309E" w:rsidDel="00B512A5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34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 xml:space="preserve">promising candidate </w:delText>
        </w:r>
      </w:del>
      <w:r w:rsidR="007A60B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4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of </w:t>
      </w:r>
      <w:r w:rsidR="004963F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graphene</w:t>
      </w:r>
      <w:r w:rsidR="007A60B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, and </w:t>
      </w:r>
      <w:ins w:id="349" w:author="Jane Nicholson" w:date="2018-09-19T15:32:00Z">
        <w:r w:rsidR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it </w:t>
        </w:r>
      </w:ins>
      <w:r w:rsidR="00D128E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5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has </w:t>
      </w:r>
      <w:r w:rsidR="004963F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5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excellent</w:t>
      </w:r>
      <w:r w:rsidR="00D128E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5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potential in </w:t>
      </w:r>
      <w:bookmarkStart w:id="353" w:name="OLE_LINK3"/>
      <w:bookmarkStart w:id="354" w:name="OLE_LINK4"/>
      <w:r w:rsidR="007B169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5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semicon</w:t>
      </w:r>
      <w:r w:rsidR="00D128E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5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ductor</w:t>
      </w:r>
      <w:bookmarkEnd w:id="353"/>
      <w:bookmarkEnd w:id="354"/>
      <w:r w:rsidR="00D128E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5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-related applications of layered material</w:t>
      </w:r>
      <w:ins w:id="358" w:author="Ted Linekar" w:date="2018-09-17T12:07:00Z">
        <w:r w:rsidR="006744A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</w:t>
        </w:r>
      </w:ins>
      <w:r w:rsidR="007B169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5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such as</w:t>
      </w:r>
      <w:r w:rsidR="008A6EE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190EB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thin-film transistors,</w:t>
      </w:r>
      <w:r w:rsidR="004D711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PEVuZE5vdGU+PENpdGU+PEF1dGhvcj5DaGhvd2FsbGE8L0F1dGhvcj48WWVhcj4yMDE2PC9ZZWFy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=
</w:fldData>
        </w:fldChar>
      </w:r>
      <w:r w:rsidR="004D711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</w:instrText>
      </w:r>
      <w:r w:rsidR="004D711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PEVuZE5vdGU+PENpdGU+PEF1dGhvcj5DaGhvd2FsbGE8L0F1dGhvcj48WWVhcj4yMDE2PC9ZZWFy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=
</w:fldData>
        </w:fldChar>
      </w:r>
      <w:r w:rsidR="004D711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EN.CITE.DATA </w:instrText>
      </w:r>
      <w:r w:rsidR="004D711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4D711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4D711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4D711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6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50309E" w:rsidRPr="0050309E">
        <w:rPr>
          <w:rPrChange w:id="370" w:author="Ted Linekar" w:date="2018-09-17T10:38:00Z">
            <w:rPr/>
          </w:rPrChange>
        </w:rPr>
        <w:fldChar w:fldCharType="begin"/>
      </w:r>
      <w:r w:rsidR="0050309E" w:rsidRPr="0050309E">
        <w:instrText xml:space="preserve"> HYPERLINK \l "_ENREF_1" \o "Chhowalla, 2016 #3" </w:instrText>
      </w:r>
      <w:r w:rsidR="0050309E" w:rsidRPr="0050309E">
        <w:rPr>
          <w:rPrChange w:id="371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372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</w:t>
      </w:r>
      <w:r w:rsidR="0050309E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373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fldChar w:fldCharType="end"/>
      </w:r>
      <w:r w:rsidR="004D7118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374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 xml:space="preserve">, </w:t>
      </w:r>
      <w:r w:rsidR="0050309E" w:rsidRPr="0050309E">
        <w:rPr>
          <w:rPrChange w:id="375" w:author="Ted Linekar" w:date="2018-09-17T10:38:00Z">
            <w:rPr/>
          </w:rPrChange>
        </w:rPr>
        <w:fldChar w:fldCharType="begin"/>
      </w:r>
      <w:r w:rsidR="0050309E" w:rsidRPr="0050309E">
        <w:instrText xml:space="preserve"> HYPERLINK \l "_ENREF_10" \o "Cho, 2018 #6" </w:instrText>
      </w:r>
      <w:r w:rsidR="0050309E" w:rsidRPr="0050309E">
        <w:rPr>
          <w:rPrChange w:id="376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377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10</w:t>
      </w:r>
      <w:r w:rsidR="0050309E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378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fldChar w:fldCharType="end"/>
      </w:r>
      <w:r w:rsidR="004D7118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190EB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4A51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8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integrated </w:t>
      </w:r>
      <w:bookmarkStart w:id="382" w:name="OLE_LINK5"/>
      <w:bookmarkStart w:id="383" w:name="OLE_LINK6"/>
      <w:r w:rsidR="004A51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circuits</w:t>
      </w:r>
      <w:bookmarkEnd w:id="382"/>
      <w:bookmarkEnd w:id="383"/>
      <w:r w:rsidR="004A51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8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"_ENREF_11" \o "Cheng, 2014 #7" </w:instrText>
      </w:r>
      <w:r w:rsidR="0050309E" w:rsidRPr="0050309E">
        <w:rPr>
          <w:rPrChange w:id="38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8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PEVuZE5vdGU+PENpdGU+PEF1dGhvcj5DaGVuZzwvQXV0aG9yPjxZZWFyPjIwMTQ8L1llYXI+PFJl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8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8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PEVuZE5vdGU+PENpdGU+PEF1dGhvcj5DaGVuZzwvQXV0aG9yPjxZZWFyPjIwMTQ8L1llYXI+PFJl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9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9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9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3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395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11</w:t>
      </w:r>
      <w:ins w:id="396" w:author="Ted Linekar" w:date="2018-09-17T13:09:00Z">
        <w:r w:rsidR="0052635F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>,</w:t>
        </w:r>
      </w:ins>
      <w:ins w:id="397" w:author="Ted Linekar" w:date="2018-09-17T13:37:00Z">
        <w:r w:rsidR="00B512A5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 xml:space="preserve"> </w:t>
        </w:r>
      </w:ins>
      <w:del w:id="398" w:author="Ted Linekar" w:date="2018-09-17T13:07:00Z">
        <w:r w:rsidR="0093017B" w:rsidRPr="0050309E" w:rsidDel="0052635F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  <w:rPrChange w:id="399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 w:eastAsia="en-US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400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12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0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4A51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0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8269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0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complementary inverter</w:t>
      </w:r>
      <w:ins w:id="405" w:author="Jane Nicholson" w:date="2018-09-19T15:32:00Z">
        <w:r w:rsidR="0080004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</w:t>
        </w:r>
      </w:ins>
      <w:r w:rsidR="008269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0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"_ENREF_13" \o "Yoo, 2018 #8" </w:instrText>
      </w:r>
      <w:r w:rsidR="0050309E" w:rsidRPr="0050309E">
        <w:rPr>
          <w:rPrChange w:id="40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0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0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&lt;EndNote&gt;&lt;Cite&gt;&lt;Author&gt;Yoo&lt;/Author&gt;&lt;Year&gt;2018&lt;/Year&gt;&lt;RecNum&gt;8&lt;/RecNum&gt;&lt;DisplayText&gt;&lt;style face="superscript"&gt;13&lt;/style&gt;&lt;/DisplayText&gt;&lt;record&gt;&lt;rec-number&gt;8&lt;/rec-number&gt;&lt;foreign-keys&gt;&lt;key app="EN" db-id="d5wrwa9efewz2pe5eexxpvsowap5sz2trede"&gt;8&lt;/key&gt;&lt;/foreign-keys&gt;&lt;ref-type name="Journal Article"&gt;17&lt;/ref-type&gt;&lt;contributors&gt;&lt;authors&gt;&lt;author&gt;Yoo, Hocheon&lt;/author&gt;&lt;author&gt;Hong, Seongin&lt;/author&gt;&lt;author&gt;On, Sungmin&lt;/author&gt;&lt;author&gt;Ahn, Hyungju&lt;/author&gt;&lt;author&gt;Lee, Han-Koo&lt;/author&gt;&lt;author&gt;Hong, Young Ki&lt;/author&gt;&lt;author&gt;Kim, Sunkook&lt;/author&gt;&lt;author&gt;Kim, Jae-Joon&lt;/author&gt;&lt;/authors&gt;&lt;/contributors&gt;&lt;titles&gt;&lt;title&gt;Chemical Doping Effects in Multilayer MoS2 and Its Application in Complementary Inverter&lt;/title&gt;&lt;secondary-title&gt;ACS Applied Materials &amp;amp; Interfaces&lt;/secondary-title&gt;&lt;/titles&gt;&lt;periodical&gt;&lt;full-title&gt;ACS Applied Materials &amp;amp; Interfaces&lt;/full-title&gt;&lt;/periodical&gt;&lt;pages&gt;23270-23276&lt;/pages&gt;&lt;volume&gt;10&lt;/volume&gt;&lt;number&gt;27&lt;/number&gt;&lt;dates&gt;&lt;year&gt;2018&lt;/year&gt;&lt;pub-dates&gt;&lt;date&gt;2018/07/11&lt;/date&gt;&lt;/pub-dates&gt;&lt;/dates&gt;&lt;publisher&gt;American Chemical Society&lt;/publisher&gt;&lt;isbn&gt;1944-8244&lt;/isbn&gt;&lt;urls&gt;&lt;related-urls&gt;&lt;url&gt;https://doi.org/10.1021/acsami.8b08773&lt;/url&gt;&lt;/related-urls&gt;&lt;/urls&gt;&lt;electronic-resource-num&gt;10.1021/acsami.8b08773&lt;/electronic-resource-num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1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411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13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1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1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8269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1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bookmarkStart w:id="415" w:name="OLE_LINK7"/>
      <w:bookmarkStart w:id="416" w:name="OLE_LINK8"/>
      <w:r w:rsidR="00190EB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1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photodetectors</w:t>
      </w:r>
      <w:bookmarkEnd w:id="415"/>
      <w:bookmarkEnd w:id="416"/>
      <w:r w:rsidR="00190EB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1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"_ENREF_14" \o "Pak, 2018 #10" </w:instrText>
      </w:r>
      <w:r w:rsidR="0050309E" w:rsidRPr="0050309E">
        <w:rPr>
          <w:rPrChange w:id="41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2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2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&lt;EndNote&gt;&lt;Cite&gt;&lt;Author&gt;Pak&lt;/Author&gt;&lt;Year&gt;2018&lt;/Year&gt;&lt;RecNum&gt;10&lt;/RecNum&gt;&lt;DisplayText&gt;&lt;style face="superscript"&gt;14&lt;/style&gt;&lt;/DisplayText&gt;&lt;record&gt;&lt;rec-number&gt;10&lt;/rec-number&gt;&lt;foreign-keys&gt;&lt;key app="EN" db-id="d5wrwa9efewz2pe5eexxpvsowap5sz2trede"&gt;10&lt;/key&gt;&lt;/foreign-keys&gt;&lt;ref-type name="Journal Article"&gt;17&lt;/ref-type&gt;&lt;contributors&gt;&lt;authors&gt;&lt;author&gt;Pak, Yusin&lt;/author&gt;&lt;author&gt;Park, Woojin&lt;/author&gt;&lt;author&gt;Mitra, Somak&lt;/author&gt;&lt;author&gt;Sasikala Devi, Assa Aravindh&lt;/author&gt;&lt;author&gt;Loganathan, Kalaivanan&lt;/author&gt;&lt;author&gt;Kumaresan, Yogeenth&lt;/author&gt;&lt;author&gt;Kim, Yonghun&lt;/author&gt;&lt;author&gt;Cho, Byungjin&lt;/author&gt;&lt;author&gt;Jung, Gun-Young&lt;/author&gt;&lt;author&gt;Hussain, Muhammad M.&lt;/author&gt;&lt;author&gt;Roqan, Iman S.&lt;/author&gt;&lt;/authors&gt;&lt;/contributors&gt;&lt;titles&gt;&lt;title&gt;Enhanced Performance of MoS2 Photodetectors by Inserting an ALD-Processed TiO2 Interlayer&lt;/title&gt;&lt;secondary-title&gt;Small&lt;/secondary-title&gt;&lt;/titles&gt;&lt;periodical&gt;&lt;full-title&gt;Small&lt;/full-title&gt;&lt;/periodical&gt;&lt;pages&gt;1703176&lt;/pages&gt;&lt;volume&gt;14&lt;/volume&gt;&lt;number&gt;5&lt;/number&gt;&lt;dates&gt;&lt;year&gt;2018&lt;/year&gt;&lt;/dates&gt;&lt;urls&gt;&lt;related-urls&gt;&lt;url&gt;https://onlinelibrary.wiley.com/doi/abs/10.1002/smll.201703176&lt;/url&gt;&lt;/related-urls&gt;&lt;/urls&gt;&lt;electronic-resource-num&gt;doi:10.1002/smll.201703176&lt;/electronic-resource-num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2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423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14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2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190EB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bookmarkStart w:id="427" w:name="OLE_LINK9"/>
      <w:bookmarkStart w:id="428" w:name="OLE_LINK10"/>
      <w:r w:rsidR="004A51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light-emitting diodes</w:t>
      </w:r>
      <w:bookmarkEnd w:id="427"/>
      <w:bookmarkEnd w:id="428"/>
      <w:r w:rsidR="004A51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3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"_ENREF_15" \o "Woo, 2018 #12" </w:instrText>
      </w:r>
      <w:r w:rsidR="0050309E" w:rsidRPr="0050309E">
        <w:rPr>
          <w:rPrChange w:id="4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3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PEVuZE5vdGU+PENpdGU+PEF1dGhvcj5Xb288L0F1dGhvcj48UmVjTnVtPjEyPC9SZWNOdW0+PERp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==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3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PEVuZE5vdGU+PENpdGU+PEF1dGhvcj5Xb288L0F1dGhvcj48UmVjTnVtPjEyPC9SZWNOdW0+PERp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==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3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3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3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440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15</w:t>
      </w:r>
      <w:ins w:id="441" w:author="Ted Linekar" w:date="2018-09-17T13:38:00Z">
        <w:r w:rsidR="00B512A5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 xml:space="preserve">, </w:t>
        </w:r>
      </w:ins>
      <w:del w:id="442" w:author="Ted Linekar" w:date="2018-09-17T13:08:00Z">
        <w:r w:rsidR="0093017B" w:rsidRPr="0050309E" w:rsidDel="0052635F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  <w:rPrChange w:id="443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 w:eastAsia="en-US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444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16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4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4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4A51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bookmarkStart w:id="448" w:name="OLE_LINK11"/>
      <w:bookmarkStart w:id="449" w:name="OLE_LINK12"/>
      <w:r w:rsidR="004A51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5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photovoltaics</w:t>
      </w:r>
      <w:bookmarkEnd w:id="448"/>
      <w:bookmarkEnd w:id="449"/>
      <w:r w:rsidR="00DE7A0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5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"_ENREF_17" \o "Zhang, 2018 #14" </w:instrText>
      </w:r>
      <w:r w:rsidR="0050309E" w:rsidRPr="0050309E">
        <w:rPr>
          <w:rPrChange w:id="45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5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PEVuZE5vdGU+PENpdGU+PEF1dGhvcj5aaGFuZzwvQXV0aG9yPjxZZWFyPjIwMTg8L1llYXI+PFJl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5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5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PEVuZE5vdGU+PENpdGU+PEF1dGhvcj5aaGFuZzwvQXV0aG9yPjxZZWFyPjIwMTg8L1llYXI+PFJl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5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5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5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5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6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461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17</w:t>
      </w:r>
      <w:ins w:id="462" w:author="Ted Linekar" w:date="2018-09-17T13:38:00Z">
        <w:r w:rsidR="00B512A5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 xml:space="preserve">, </w:t>
        </w:r>
      </w:ins>
      <w:del w:id="463" w:author="Ted Linekar" w:date="2018-09-17T13:08:00Z">
        <w:r w:rsidR="0093017B" w:rsidRPr="0050309E" w:rsidDel="0052635F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  <w:rPrChange w:id="464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 w:eastAsia="en-US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465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18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6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DE7A0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6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bookmarkStart w:id="469" w:name="OLE_LINK13"/>
      <w:bookmarkStart w:id="470" w:name="OLE_LINK14"/>
      <w:r w:rsidR="00DE7A0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7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superconductors</w:t>
      </w:r>
      <w:bookmarkEnd w:id="469"/>
      <w:bookmarkEnd w:id="470"/>
      <w:r w:rsidR="00DE7A0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7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"_ENREF_19" \o "Chen, 2018 #16" </w:instrText>
      </w:r>
      <w:r w:rsidR="0050309E" w:rsidRPr="0050309E">
        <w:rPr>
          <w:rPrChange w:id="47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7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PEVuZE5vdGU+PENpdGU+PEF1dGhvcj5DaGVuPC9BdXRob3I+PFllYXI+MjAxODwvWWVhcj48UmVj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7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7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PEVuZE5vdGU+PENpdGU+PEF1dGhvcj5DaGVuPC9BdXRob3I+PFllYXI+MjAxODwvWWVhcj48UmVj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7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8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482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19</w:t>
      </w:r>
      <w:ins w:id="483" w:author="Ted Linekar" w:date="2018-09-17T13:38:00Z">
        <w:r w:rsidR="00B512A5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 xml:space="preserve">, </w:t>
        </w:r>
      </w:ins>
      <w:del w:id="484" w:author="Ted Linekar" w:date="2018-09-17T13:08:00Z">
        <w:r w:rsidR="0093017B" w:rsidRPr="0050309E" w:rsidDel="0052635F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  <w:rPrChange w:id="485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 w:eastAsia="en-US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486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20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8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8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DE7A0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8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and </w:t>
      </w:r>
      <w:r w:rsidR="006C1126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chemical</w:t>
      </w:r>
      <w:ins w:id="491" w:author="Ted Linekar" w:date="2018-09-17T13:18:00Z">
        <w:r w:rsidR="00CC5CC3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or </w:t>
        </w:r>
      </w:ins>
      <w:del w:id="492" w:author="Ted Linekar" w:date="2018-09-17T13:18:00Z">
        <w:r w:rsidR="00822920" w:rsidRPr="0050309E" w:rsidDel="00CC5CC3">
          <w:rPr>
            <w:rFonts w:ascii="Times New Roman" w:eastAsia="SimSun" w:hAnsi="Times New Roman" w:cs="Times New Roman"/>
            <w:kern w:val="0"/>
            <w:sz w:val="24"/>
            <w:szCs w:val="20"/>
            <w:rPrChange w:id="49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/</w:delText>
        </w:r>
      </w:del>
      <w:r w:rsidR="00822920" w:rsidRPr="0050309E">
        <w:rPr>
          <w:rFonts w:ascii="Times New Roman" w:eastAsia="SimSun" w:hAnsi="Times New Roman" w:cs="Times New Roman"/>
          <w:kern w:val="0"/>
          <w:sz w:val="24"/>
          <w:szCs w:val="20"/>
          <w:rPrChange w:id="4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biological</w:t>
      </w:r>
      <w:r w:rsidR="006C1126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9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sensors</w:t>
      </w:r>
      <w:r w:rsidR="009F52E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9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.</w:t>
      </w:r>
      <w:r w:rsidR="0050309E" w:rsidRPr="0050309E">
        <w:fldChar w:fldCharType="begin"/>
      </w:r>
      <w:r w:rsidR="0050309E" w:rsidRPr="0050309E">
        <w:instrText xml:space="preserve"> HYPERLINK \l "_ENREF_21" \o "Kumar, 2017 #18" </w:instrText>
      </w:r>
      <w:r w:rsidR="0050309E" w:rsidRPr="0050309E">
        <w:rPr>
          <w:rPrChange w:id="49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9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PEVuZE5vdGU+PENpdGU+PEF1dGhvcj5LdW1hcjwvQXV0aG9yPjxZZWFyPjIwMTc8L1llYXI+PFJl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49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0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begin">
          <w:fldData xml:space="preserve">PEVuZE5vdGU+PENpdGU+PEF1dGhvcj5LdW1hcjwvQXV0aG9yPjxZZWFyPjIwMTc8L1llYXI+PFJl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0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0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0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0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506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21</w:t>
      </w:r>
      <w:ins w:id="507" w:author="Ted Linekar" w:date="2018-09-17T13:09:00Z">
        <w:r w:rsidR="0052635F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>,</w:t>
        </w:r>
      </w:ins>
      <w:ins w:id="508" w:author="Ted Linekar" w:date="2018-09-17T13:38:00Z">
        <w:r w:rsidR="00B512A5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 xml:space="preserve"> </w:t>
        </w:r>
      </w:ins>
      <w:del w:id="509" w:author="Ted Linekar" w:date="2018-09-17T13:09:00Z">
        <w:r w:rsidR="0093017B" w:rsidRPr="0050309E" w:rsidDel="0052635F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lang w:eastAsia="en-US"/>
            <w:rPrChange w:id="510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 w:eastAsia="en-US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  <w:rPrChange w:id="511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>22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1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1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fldChar w:fldCharType="end"/>
      </w:r>
    </w:p>
    <w:p w14:paraId="69717B7D" w14:textId="5BB7F0E1" w:rsidR="008C7947" w:rsidRPr="0050309E" w:rsidRDefault="003225C3" w:rsidP="00374B32">
      <w:pPr>
        <w:widowControl/>
        <w:spacing w:line="480" w:lineRule="auto"/>
        <w:ind w:firstLineChars="200" w:firstLine="480"/>
        <w:rPr>
          <w:rFonts w:ascii="Times New Roman" w:eastAsia="SimSun" w:hAnsi="Times New Roman" w:cs="Times New Roman"/>
          <w:kern w:val="0"/>
          <w:sz w:val="24"/>
          <w:szCs w:val="20"/>
          <w:rPrChange w:id="51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</w:pPr>
      <w:r w:rsidRPr="0050309E">
        <w:rPr>
          <w:rFonts w:ascii="Times New Roman" w:eastAsia="SimSun" w:hAnsi="Times New Roman" w:cs="Times New Roman"/>
          <w:kern w:val="0"/>
          <w:sz w:val="24"/>
          <w:szCs w:val="20"/>
          <w:rPrChange w:id="51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To </w:t>
      </w:r>
      <w:ins w:id="516" w:author="Ted Linekar" w:date="2018-09-17T13:43:00Z">
        <w:r w:rsidR="00B512A5">
          <w:rPr>
            <w:rFonts w:ascii="Times New Roman" w:eastAsia="SimSun" w:hAnsi="Times New Roman" w:cs="Times New Roman"/>
            <w:kern w:val="0"/>
            <w:sz w:val="24"/>
            <w:szCs w:val="20"/>
          </w:rPr>
          <w:t>achieve</w:t>
        </w:r>
      </w:ins>
      <w:del w:id="517" w:author="Ted Linekar" w:date="2018-09-17T13:43:00Z">
        <w:r w:rsidR="002F6A30" w:rsidRPr="0050309E" w:rsidDel="00B512A5">
          <w:rPr>
            <w:rFonts w:ascii="Times New Roman" w:eastAsia="SimSun" w:hAnsi="Times New Roman" w:cs="Times New Roman"/>
            <w:kern w:val="0"/>
            <w:sz w:val="24"/>
            <w:szCs w:val="20"/>
            <w:rPrChange w:id="51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develop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0"/>
          <w:rPrChange w:id="51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75197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2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desirable electronic properties</w:t>
      </w:r>
      <w:r w:rsidR="00053C5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2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and required functionality and </w:t>
      </w:r>
      <w:r w:rsidR="002F6A30" w:rsidRPr="0050309E">
        <w:rPr>
          <w:rFonts w:ascii="Times New Roman" w:eastAsia="SimSun" w:hAnsi="Times New Roman" w:cs="Times New Roman"/>
          <w:kern w:val="0"/>
          <w:sz w:val="24"/>
          <w:szCs w:val="20"/>
          <w:rPrChange w:id="52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improve </w:t>
      </w:r>
      <w:ins w:id="523" w:author="Ted Linekar" w:date="2018-09-17T13:43:00Z">
        <w:r w:rsidR="000A4283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87530D" w:rsidRPr="0050309E">
        <w:rPr>
          <w:rFonts w:ascii="Times New Roman" w:eastAsia="SimSun" w:hAnsi="Times New Roman" w:cs="Times New Roman"/>
          <w:kern w:val="0"/>
          <w:sz w:val="24"/>
          <w:szCs w:val="20"/>
          <w:rPrChange w:id="52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existing</w:t>
      </w:r>
      <w:r w:rsidR="002F6A30" w:rsidRPr="0050309E">
        <w:rPr>
          <w:rFonts w:ascii="Times New Roman" w:eastAsia="SimSun" w:hAnsi="Times New Roman" w:cs="Times New Roman"/>
          <w:kern w:val="0"/>
          <w:sz w:val="24"/>
          <w:szCs w:val="20"/>
          <w:rPrChange w:id="5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performance</w:t>
      </w:r>
      <w:r w:rsidR="004862B5" w:rsidRPr="0050309E">
        <w:rPr>
          <w:rFonts w:ascii="Times New Roman" w:eastAsia="SimSun" w:hAnsi="Times New Roman" w:cs="Times New Roman"/>
          <w:kern w:val="0"/>
          <w:sz w:val="24"/>
          <w:szCs w:val="20"/>
          <w:rPrChange w:id="5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of MoS</w:t>
      </w:r>
      <w:r w:rsidR="004862B5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52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2</w:t>
      </w:r>
      <w:r w:rsidR="004862B5" w:rsidRPr="0050309E">
        <w:rPr>
          <w:rFonts w:ascii="Times New Roman" w:eastAsia="SimSun" w:hAnsi="Times New Roman" w:cs="Times New Roman"/>
          <w:kern w:val="0"/>
          <w:sz w:val="24"/>
          <w:szCs w:val="20"/>
          <w:rPrChange w:id="52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devices</w:t>
      </w:r>
      <w:r w:rsidR="002F6A30" w:rsidRPr="0050309E">
        <w:rPr>
          <w:rFonts w:ascii="Times New Roman" w:eastAsia="SimSun" w:hAnsi="Times New Roman" w:cs="Times New Roman"/>
          <w:kern w:val="0"/>
          <w:sz w:val="24"/>
          <w:szCs w:val="20"/>
          <w:rPrChange w:id="5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a microfabrication process </w:t>
      </w:r>
      <w:r w:rsidR="009167DE" w:rsidRPr="0050309E">
        <w:rPr>
          <w:rFonts w:ascii="Times New Roman" w:eastAsia="SimSun" w:hAnsi="Times New Roman" w:cs="Times New Roman"/>
          <w:kern w:val="0"/>
          <w:sz w:val="24"/>
          <w:szCs w:val="20"/>
          <w:rPrChange w:id="53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is usually required</w:t>
      </w:r>
      <w:r w:rsidR="00F62A51" w:rsidRPr="0050309E">
        <w:rPr>
          <w:rFonts w:ascii="Times New Roman" w:eastAsia="SimSun" w:hAnsi="Times New Roman" w:cs="Times New Roman"/>
          <w:kern w:val="0"/>
          <w:sz w:val="24"/>
          <w:szCs w:val="20"/>
          <w:rPrChange w:id="5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to fabricate large arrays of orderly arranged MoS</w:t>
      </w:r>
      <w:r w:rsidR="00F62A51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53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2</w:t>
      </w:r>
      <w:r w:rsidR="00F62A51" w:rsidRPr="0050309E">
        <w:rPr>
          <w:rFonts w:ascii="Times New Roman" w:eastAsia="SimSun" w:hAnsi="Times New Roman" w:cs="Times New Roman"/>
          <w:kern w:val="0"/>
          <w:sz w:val="24"/>
          <w:szCs w:val="20"/>
          <w:rPrChange w:id="5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EE113F" w:rsidRPr="0050309E">
        <w:rPr>
          <w:rFonts w:ascii="Times New Roman" w:eastAsia="SimSun" w:hAnsi="Times New Roman" w:cs="Times New Roman"/>
          <w:kern w:val="0"/>
          <w:sz w:val="24"/>
          <w:szCs w:val="20"/>
          <w:rPrChange w:id="53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micro/nano</w:t>
      </w:r>
      <w:r w:rsidR="00F62A51" w:rsidRPr="0050309E">
        <w:rPr>
          <w:rFonts w:ascii="Times New Roman" w:eastAsia="SimSun" w:hAnsi="Times New Roman" w:cs="Times New Roman"/>
          <w:kern w:val="0"/>
          <w:sz w:val="24"/>
          <w:szCs w:val="20"/>
          <w:rPrChange w:id="53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structures</w:t>
      </w:r>
      <w:r w:rsidR="009167DE" w:rsidRPr="0050309E">
        <w:rPr>
          <w:rFonts w:ascii="Times New Roman" w:eastAsia="SimSun" w:hAnsi="Times New Roman" w:cs="Times New Roman"/>
          <w:kern w:val="0"/>
          <w:sz w:val="24"/>
          <w:szCs w:val="20"/>
          <w:rPrChange w:id="53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, commonly involving patterning and etching.</w:t>
      </w:r>
      <w:r w:rsidR="00C31304" w:rsidRPr="0050309E">
        <w:rPr>
          <w:rFonts w:ascii="Times New Roman" w:eastAsia="SimSun" w:hAnsi="Times New Roman" w:cs="Times New Roman"/>
          <w:kern w:val="0"/>
          <w:sz w:val="24"/>
          <w:szCs w:val="20"/>
          <w:rPrChange w:id="53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PEVuZE5vdGU+PENpdGU+PEF1dGhvcj5aaGFvPC9BdXRob3I+PFllYXI+MjAxNjwvWWVhcj48UmVj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</w:fldData>
        </w:fldChar>
      </w:r>
      <w:r w:rsidR="00C31304" w:rsidRPr="0050309E">
        <w:rPr>
          <w:rFonts w:ascii="Times New Roman" w:eastAsia="SimSun" w:hAnsi="Times New Roman" w:cs="Times New Roman"/>
          <w:kern w:val="0"/>
          <w:sz w:val="24"/>
          <w:szCs w:val="20"/>
          <w:rPrChange w:id="5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</w:instrText>
      </w:r>
      <w:r w:rsidR="00C31304" w:rsidRPr="0050309E">
        <w:rPr>
          <w:rFonts w:ascii="Times New Roman" w:eastAsia="SimSun" w:hAnsi="Times New Roman" w:cs="Times New Roman"/>
          <w:kern w:val="0"/>
          <w:sz w:val="24"/>
          <w:szCs w:val="20"/>
          <w:rPrChange w:id="5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PEVuZE5vdGU+PENpdGU+PEF1dGhvcj5aaGFvPC9BdXRob3I+PFllYXI+MjAxNjwvWWVhcj48UmVj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</w:fldData>
        </w:fldChar>
      </w:r>
      <w:r w:rsidR="00C31304" w:rsidRPr="0050309E">
        <w:rPr>
          <w:rFonts w:ascii="Times New Roman" w:eastAsia="SimSun" w:hAnsi="Times New Roman" w:cs="Times New Roman"/>
          <w:kern w:val="0"/>
          <w:sz w:val="24"/>
          <w:szCs w:val="20"/>
          <w:rPrChange w:id="54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EN.CITE.DATA </w:instrText>
      </w:r>
      <w:r w:rsidR="00C31304" w:rsidRPr="0050309E">
        <w:rPr>
          <w:rFonts w:ascii="Times New Roman" w:eastAsia="SimSun" w:hAnsi="Times New Roman" w:cs="Times New Roman"/>
          <w:kern w:val="0"/>
          <w:sz w:val="24"/>
          <w:szCs w:val="20"/>
          <w:rPrChange w:id="54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C31304" w:rsidRPr="0050309E">
        <w:rPr>
          <w:rFonts w:ascii="Times New Roman" w:eastAsia="SimSun" w:hAnsi="Times New Roman" w:cs="Times New Roman"/>
          <w:kern w:val="0"/>
          <w:sz w:val="24"/>
          <w:szCs w:val="20"/>
          <w:rPrChange w:id="54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C31304" w:rsidRPr="0050309E">
        <w:rPr>
          <w:rFonts w:ascii="Times New Roman" w:eastAsia="SimSun" w:hAnsi="Times New Roman" w:cs="Times New Roman"/>
          <w:kern w:val="0"/>
          <w:sz w:val="24"/>
          <w:szCs w:val="20"/>
          <w:rPrChange w:id="54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C31304" w:rsidRPr="0050309E">
        <w:rPr>
          <w:rFonts w:ascii="Times New Roman" w:eastAsia="SimSun" w:hAnsi="Times New Roman" w:cs="Times New Roman"/>
          <w:kern w:val="0"/>
          <w:sz w:val="24"/>
          <w:szCs w:val="20"/>
          <w:rPrChange w:id="54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50309E" w:rsidRPr="0050309E">
        <w:rPr>
          <w:rPrChange w:id="545" w:author="Ted Linekar" w:date="2018-09-17T10:38:00Z">
            <w:rPr/>
          </w:rPrChange>
        </w:rPr>
        <w:fldChar w:fldCharType="begin"/>
      </w:r>
      <w:r w:rsidR="0050309E" w:rsidRPr="0050309E">
        <w:instrText xml:space="preserve"> HYPERLINK \l "_ENREF_3" \o "Nam, 2013 #2" </w:instrText>
      </w:r>
      <w:r w:rsidR="0050309E" w:rsidRPr="0050309E">
        <w:rPr>
          <w:rPrChange w:id="546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547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</w:t>
      </w:r>
      <w:r w:rsidR="0050309E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548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fldChar w:fldCharType="end"/>
      </w:r>
      <w:r w:rsidR="00C31304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549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 xml:space="preserve">, </w:t>
      </w:r>
      <w:r w:rsidR="0050309E" w:rsidRPr="0050309E">
        <w:rPr>
          <w:rPrChange w:id="550" w:author="Ted Linekar" w:date="2018-09-17T10:38:00Z">
            <w:rPr/>
          </w:rPrChange>
        </w:rPr>
        <w:fldChar w:fldCharType="begin"/>
      </w:r>
      <w:r w:rsidR="0050309E" w:rsidRPr="0050309E">
        <w:instrText xml:space="preserve"> HYPERLINK \l "_ENREF_23" \o "Zhao, 2016 #1" </w:instrText>
      </w:r>
      <w:r w:rsidR="0050309E" w:rsidRPr="0050309E">
        <w:rPr>
          <w:rPrChange w:id="551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552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23</w:t>
      </w:r>
      <w:r w:rsidR="0050309E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553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fldChar w:fldCharType="end"/>
      </w:r>
      <w:r w:rsidR="00C31304" w:rsidRPr="0050309E">
        <w:rPr>
          <w:rFonts w:ascii="Times New Roman" w:eastAsia="SimSun" w:hAnsi="Times New Roman" w:cs="Times New Roman"/>
          <w:kern w:val="0"/>
          <w:sz w:val="24"/>
          <w:szCs w:val="20"/>
          <w:rPrChange w:id="55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8727F2" w:rsidRPr="0050309E">
        <w:rPr>
          <w:rFonts w:ascii="Times New Roman" w:eastAsia="SimSun" w:hAnsi="Times New Roman" w:cs="Times New Roman"/>
          <w:kern w:val="0"/>
          <w:sz w:val="24"/>
          <w:szCs w:val="20"/>
          <w:rPrChange w:id="55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4862B5" w:rsidRPr="0050309E">
        <w:rPr>
          <w:rFonts w:ascii="Times New Roman" w:eastAsia="SimSun" w:hAnsi="Times New Roman" w:cs="Times New Roman"/>
          <w:kern w:val="0"/>
          <w:sz w:val="24"/>
          <w:szCs w:val="20"/>
          <w:rPrChange w:id="55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Hence</w:t>
      </w:r>
      <w:r w:rsidR="008727F2" w:rsidRPr="0050309E">
        <w:rPr>
          <w:rFonts w:ascii="Times New Roman" w:eastAsia="SimSun" w:hAnsi="Times New Roman" w:cs="Times New Roman"/>
          <w:kern w:val="0"/>
          <w:sz w:val="24"/>
          <w:szCs w:val="20"/>
          <w:rPrChange w:id="55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</w:t>
      </w:r>
      <w:del w:id="558" w:author="Jane Nicholson" w:date="2018-09-19T15:33:00Z">
        <w:r w:rsidR="0016186D" w:rsidRPr="0050309E" w:rsidDel="00CE4148">
          <w:rPr>
            <w:rFonts w:ascii="Times New Roman" w:eastAsia="SimSun" w:hAnsi="Times New Roman" w:cs="Times New Roman"/>
            <w:kern w:val="0"/>
            <w:sz w:val="24"/>
            <w:szCs w:val="20"/>
            <w:rPrChange w:id="55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it is </w:delText>
        </w:r>
      </w:del>
      <w:ins w:id="560" w:author="Ted Linekar" w:date="2018-09-17T13:50:00Z">
        <w:del w:id="561" w:author="Jane Nicholson" w:date="2018-09-19T15:33:00Z">
          <w:r w:rsidR="000A4283" w:rsidDel="00CE4148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crucial</w:delText>
          </w:r>
        </w:del>
      </w:ins>
      <w:del w:id="562" w:author="Jane Nicholson" w:date="2018-09-19T15:33:00Z">
        <w:r w:rsidR="0016186D" w:rsidRPr="0050309E" w:rsidDel="00CE4148">
          <w:rPr>
            <w:rFonts w:ascii="Times New Roman" w:eastAsia="SimSun" w:hAnsi="Times New Roman" w:cs="Times New Roman"/>
            <w:kern w:val="0"/>
            <w:sz w:val="24"/>
            <w:szCs w:val="20"/>
            <w:rPrChange w:id="56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important to c</w:delText>
        </w:r>
      </w:del>
      <w:ins w:id="564" w:author="Ted Linekar" w:date="2018-09-17T13:50:00Z">
        <w:del w:id="565" w:author="Jane Nicholson" w:date="2018-09-19T15:33:00Z">
          <w:r w:rsidR="000A4283" w:rsidDel="00CE4148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onduct</w:delText>
          </w:r>
        </w:del>
      </w:ins>
      <w:del w:id="566" w:author="Jane Nicholson" w:date="2018-09-19T15:33:00Z">
        <w:r w:rsidR="0016186D" w:rsidRPr="0050309E" w:rsidDel="00CE4148">
          <w:rPr>
            <w:rFonts w:ascii="Times New Roman" w:eastAsia="SimSun" w:hAnsi="Times New Roman" w:cs="Times New Roman"/>
            <w:kern w:val="0"/>
            <w:sz w:val="24"/>
            <w:szCs w:val="20"/>
            <w:rPrChange w:id="56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arry on </w:delText>
        </w:r>
      </w:del>
      <w:r w:rsidR="00EE113F" w:rsidRPr="0050309E">
        <w:rPr>
          <w:rFonts w:ascii="Times New Roman" w:eastAsia="SimSun" w:hAnsi="Times New Roman" w:cs="Times New Roman"/>
          <w:kern w:val="0"/>
          <w:sz w:val="24"/>
          <w:szCs w:val="20"/>
          <w:rPrChange w:id="56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research</w:t>
      </w:r>
      <w:r w:rsidR="006277C8" w:rsidRPr="0050309E">
        <w:rPr>
          <w:rFonts w:ascii="Times New Roman" w:eastAsia="SimSun" w:hAnsi="Times New Roman" w:cs="Times New Roman"/>
          <w:kern w:val="0"/>
          <w:sz w:val="24"/>
          <w:szCs w:val="20"/>
          <w:rPrChange w:id="56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on </w:t>
      </w:r>
      <w:del w:id="570" w:author="Jane Nicholson" w:date="2018-09-19T15:33:00Z">
        <w:r w:rsidR="00B45F80" w:rsidRPr="0050309E" w:rsidDel="00CE4148">
          <w:rPr>
            <w:rFonts w:ascii="Times New Roman" w:eastAsia="SimSun" w:hAnsi="Times New Roman" w:cs="Times New Roman"/>
            <w:kern w:val="0"/>
            <w:sz w:val="24"/>
            <w:szCs w:val="20"/>
            <w:rPrChange w:id="57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patterning of </w:delText>
        </w:r>
      </w:del>
      <w:r w:rsidR="00B45F80" w:rsidRPr="0050309E">
        <w:rPr>
          <w:rFonts w:ascii="Times New Roman" w:eastAsia="SimSun" w:hAnsi="Times New Roman" w:cs="Times New Roman"/>
          <w:kern w:val="0"/>
          <w:sz w:val="24"/>
          <w:szCs w:val="20"/>
          <w:rPrChange w:id="57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MoS</w:t>
      </w:r>
      <w:r w:rsidR="00B45F80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57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2</w:t>
      </w:r>
      <w:r w:rsidR="00B45F80" w:rsidRPr="0050309E">
        <w:rPr>
          <w:rFonts w:ascii="Times New Roman" w:eastAsia="SimSun" w:hAnsi="Times New Roman" w:cs="Times New Roman"/>
          <w:kern w:val="0"/>
          <w:sz w:val="24"/>
          <w:szCs w:val="20"/>
          <w:rPrChange w:id="57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ins w:id="575" w:author="Jane Nicholson" w:date="2018-09-19T15:33:00Z">
        <w:r w:rsidR="00CE4148" w:rsidRPr="00675DB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patterning </w:t>
        </w:r>
      </w:ins>
      <w:r w:rsidR="0016186D" w:rsidRPr="0050309E">
        <w:rPr>
          <w:rFonts w:ascii="Times New Roman" w:eastAsia="SimSun" w:hAnsi="Times New Roman" w:cs="Times New Roman"/>
          <w:kern w:val="0"/>
          <w:sz w:val="24"/>
          <w:szCs w:val="20"/>
          <w:rPrChange w:id="57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with</w:t>
      </w:r>
      <w:r w:rsidR="00B45F80" w:rsidRPr="0050309E">
        <w:rPr>
          <w:rFonts w:ascii="Times New Roman" w:eastAsia="SimSun" w:hAnsi="Times New Roman" w:cs="Times New Roman"/>
          <w:kern w:val="0"/>
          <w:sz w:val="24"/>
          <w:szCs w:val="20"/>
          <w:rPrChange w:id="57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A45846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ordered micro/nanostructures</w:t>
      </w:r>
      <w:r w:rsidR="00DC24E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5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,</w:t>
      </w:r>
      <w:r w:rsidR="00DC24E0" w:rsidRPr="0050309E">
        <w:rPr>
          <w:rFonts w:ascii="Times New Roman" w:eastAsia="SimSun" w:hAnsi="Times New Roman" w:cs="Times New Roman"/>
          <w:kern w:val="0"/>
          <w:sz w:val="24"/>
          <w:szCs w:val="20"/>
          <w:rPrChange w:id="5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controlled </w:t>
      </w:r>
      <w:r w:rsidR="0004386F" w:rsidRPr="0050309E">
        <w:rPr>
          <w:rFonts w:ascii="Times New Roman" w:eastAsia="SimSun" w:hAnsi="Times New Roman" w:cs="Times New Roman"/>
          <w:kern w:val="0"/>
          <w:sz w:val="24"/>
          <w:szCs w:val="20"/>
          <w:rPrChange w:id="58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structure</w:t>
      </w:r>
      <w:ins w:id="582" w:author="Ted Linekar" w:date="2018-09-18T16:40:00Z">
        <w:r w:rsidR="00F107E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del w:id="583" w:author="Ted Linekar" w:date="2018-09-18T16:40:00Z">
        <w:r w:rsidR="0004386F" w:rsidRPr="0050309E" w:rsidDel="00F107E5">
          <w:rPr>
            <w:rFonts w:ascii="Times New Roman" w:eastAsia="SimSun" w:hAnsi="Times New Roman" w:cs="Times New Roman"/>
            <w:kern w:val="0"/>
            <w:sz w:val="24"/>
            <w:szCs w:val="20"/>
            <w:rPrChange w:id="58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-</w:delText>
        </w:r>
      </w:del>
      <w:r w:rsidR="00B45F80" w:rsidRPr="0050309E">
        <w:rPr>
          <w:rFonts w:ascii="Times New Roman" w:eastAsia="SimSun" w:hAnsi="Times New Roman" w:cs="Times New Roman"/>
          <w:kern w:val="0"/>
          <w:sz w:val="24"/>
          <w:szCs w:val="20"/>
          <w:rPrChange w:id="58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size, </w:t>
      </w:r>
      <w:r w:rsidR="006277C8" w:rsidRPr="0050309E">
        <w:rPr>
          <w:rFonts w:ascii="Times New Roman" w:eastAsia="SimSun" w:hAnsi="Times New Roman" w:cs="Times New Roman"/>
          <w:kern w:val="0"/>
          <w:sz w:val="24"/>
          <w:szCs w:val="20"/>
          <w:rPrChange w:id="58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and </w:t>
      </w:r>
      <w:r w:rsidR="0016186D" w:rsidRPr="0050309E">
        <w:rPr>
          <w:rFonts w:ascii="Times New Roman" w:eastAsia="SimSun" w:hAnsi="Times New Roman" w:cs="Times New Roman"/>
          <w:kern w:val="0"/>
          <w:sz w:val="24"/>
          <w:szCs w:val="20"/>
          <w:rPrChange w:id="58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device</w:t>
      </w:r>
      <w:r w:rsidR="00F44586" w:rsidRPr="0050309E">
        <w:rPr>
          <w:rFonts w:ascii="Times New Roman" w:eastAsia="SimSun" w:hAnsi="Times New Roman" w:cs="Times New Roman"/>
          <w:kern w:val="0"/>
          <w:sz w:val="24"/>
          <w:szCs w:val="20"/>
          <w:rPrChange w:id="58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6277C8" w:rsidRPr="0050309E">
        <w:rPr>
          <w:rFonts w:ascii="Times New Roman" w:eastAsia="SimSun" w:hAnsi="Times New Roman" w:cs="Times New Roman"/>
          <w:kern w:val="0"/>
          <w:sz w:val="24"/>
          <w:szCs w:val="20"/>
          <w:rPrChange w:id="58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application </w:t>
      </w:r>
      <w:r w:rsidR="00AB4C35" w:rsidRPr="0050309E">
        <w:rPr>
          <w:rFonts w:ascii="Times New Roman" w:eastAsia="SimSun" w:hAnsi="Times New Roman" w:cs="Times New Roman"/>
          <w:kern w:val="0"/>
          <w:sz w:val="24"/>
          <w:szCs w:val="20"/>
          <w:rPrChange w:id="5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with new </w:t>
      </w:r>
      <w:r w:rsidR="0016186D" w:rsidRPr="0050309E">
        <w:rPr>
          <w:rFonts w:ascii="Times New Roman" w:eastAsia="SimSun" w:hAnsi="Times New Roman" w:cs="Times New Roman"/>
          <w:kern w:val="0"/>
          <w:sz w:val="24"/>
          <w:szCs w:val="20"/>
          <w:rPrChange w:id="59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features</w:t>
      </w:r>
      <w:ins w:id="592" w:author="Jane Nicholson" w:date="2018-09-19T15:34:00Z">
        <w:r w:rsidR="00CE4148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is essential</w:t>
        </w:r>
      </w:ins>
      <w:r w:rsidR="0016186D" w:rsidRPr="0050309E">
        <w:rPr>
          <w:rFonts w:ascii="Times New Roman" w:eastAsia="SimSun" w:hAnsi="Times New Roman" w:cs="Times New Roman"/>
          <w:kern w:val="0"/>
          <w:sz w:val="24"/>
          <w:szCs w:val="20"/>
          <w:rPrChange w:id="59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. </w:t>
      </w:r>
      <w:r w:rsidR="004B274D" w:rsidRPr="0050309E">
        <w:rPr>
          <w:rFonts w:ascii="Times New Roman" w:eastAsia="SimSun" w:hAnsi="Times New Roman" w:cs="Times New Roman"/>
          <w:kern w:val="0"/>
          <w:sz w:val="24"/>
          <w:szCs w:val="20"/>
          <w:rPrChange w:id="5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Several approaches </w:t>
      </w:r>
      <w:del w:id="595" w:author="Jane Nicholson" w:date="2018-09-19T15:34:00Z">
        <w:r w:rsidR="004B274D" w:rsidRPr="0050309E" w:rsidDel="00CE4148">
          <w:rPr>
            <w:rFonts w:ascii="Times New Roman" w:eastAsia="SimSun" w:hAnsi="Times New Roman" w:cs="Times New Roman"/>
            <w:kern w:val="0"/>
            <w:sz w:val="24"/>
            <w:szCs w:val="20"/>
            <w:rPrChange w:id="59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have been </w:delText>
        </w:r>
        <w:r w:rsidR="00F609A9" w:rsidRPr="0050309E" w:rsidDel="00CE4148">
          <w:rPr>
            <w:rFonts w:ascii="Times New Roman" w:eastAsia="SimSun" w:hAnsi="Times New Roman" w:cs="Times New Roman"/>
            <w:kern w:val="0"/>
            <w:sz w:val="24"/>
            <w:szCs w:val="20"/>
            <w:rPrChange w:id="59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attempted</w:delText>
        </w:r>
        <w:r w:rsidR="004B274D" w:rsidRPr="0050309E" w:rsidDel="00CE4148">
          <w:rPr>
            <w:rFonts w:ascii="Times New Roman" w:eastAsia="SimSun" w:hAnsi="Times New Roman" w:cs="Times New Roman"/>
            <w:kern w:val="0"/>
            <w:sz w:val="24"/>
            <w:szCs w:val="20"/>
            <w:rPrChange w:id="59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</w:delText>
        </w:r>
      </w:del>
      <w:r w:rsidR="004B274D" w:rsidRPr="0050309E">
        <w:rPr>
          <w:rFonts w:ascii="Times New Roman" w:eastAsia="SimSun" w:hAnsi="Times New Roman" w:cs="Times New Roman"/>
          <w:kern w:val="0"/>
          <w:sz w:val="24"/>
          <w:szCs w:val="20"/>
          <w:rPrChange w:id="59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to </w:t>
      </w:r>
      <w:r w:rsidR="00DB722A" w:rsidRPr="0050309E">
        <w:rPr>
          <w:rFonts w:ascii="Times New Roman" w:eastAsia="SimSun" w:hAnsi="Times New Roman" w:cs="Times New Roman"/>
          <w:kern w:val="0"/>
          <w:sz w:val="24"/>
          <w:szCs w:val="20"/>
          <w:rPrChange w:id="60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pattern</w:t>
      </w:r>
      <w:ins w:id="601" w:author="Jane Nicholson" w:date="2018-09-19T15:34:00Z">
        <w:r w:rsidR="00CE4148">
          <w:rPr>
            <w:rFonts w:ascii="Times New Roman" w:eastAsia="SimSun" w:hAnsi="Times New Roman" w:cs="Times New Roman"/>
            <w:kern w:val="0"/>
            <w:sz w:val="24"/>
            <w:szCs w:val="20"/>
          </w:rPr>
          <w:t>ing</w:t>
        </w:r>
      </w:ins>
      <w:r w:rsidR="00DB722A" w:rsidRPr="0050309E">
        <w:rPr>
          <w:rFonts w:ascii="Times New Roman" w:eastAsia="SimSun" w:hAnsi="Times New Roman" w:cs="Times New Roman"/>
          <w:kern w:val="0"/>
          <w:sz w:val="24"/>
          <w:szCs w:val="20"/>
          <w:rPrChange w:id="6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MoS</w:t>
      </w:r>
      <w:r w:rsidR="00DB722A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60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2</w:t>
      </w:r>
      <w:r w:rsidR="00DB722A" w:rsidRPr="0050309E">
        <w:rPr>
          <w:rFonts w:ascii="Times New Roman" w:eastAsia="SimSun" w:hAnsi="Times New Roman" w:cs="Times New Roman"/>
          <w:kern w:val="0"/>
          <w:sz w:val="24"/>
          <w:szCs w:val="20"/>
          <w:rPrChange w:id="60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materials or </w:t>
      </w:r>
      <w:del w:id="605" w:author="Jane Nicholson" w:date="2018-09-19T15:34:00Z">
        <w:r w:rsidR="00DB722A" w:rsidRPr="0050309E" w:rsidDel="00CE4148">
          <w:rPr>
            <w:rFonts w:ascii="Times New Roman" w:eastAsia="SimSun" w:hAnsi="Times New Roman" w:cs="Times New Roman"/>
            <w:kern w:val="0"/>
            <w:sz w:val="24"/>
            <w:szCs w:val="20"/>
            <w:rPrChange w:id="60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fabricate </w:delText>
        </w:r>
      </w:del>
      <w:ins w:id="607" w:author="Jane Nicholson" w:date="2018-09-19T15:34:00Z">
        <w:r w:rsidR="00CE4148" w:rsidRPr="0050309E">
          <w:rPr>
            <w:rFonts w:ascii="Times New Roman" w:eastAsia="SimSun" w:hAnsi="Times New Roman" w:cs="Times New Roman"/>
            <w:kern w:val="0"/>
            <w:sz w:val="24"/>
            <w:szCs w:val="20"/>
            <w:rPrChange w:id="60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t>fabricat</w:t>
        </w:r>
        <w:r w:rsidR="00CE4148">
          <w:rPr>
            <w:rFonts w:ascii="Times New Roman" w:eastAsia="SimSun" w:hAnsi="Times New Roman" w:cs="Times New Roman"/>
            <w:kern w:val="0"/>
            <w:sz w:val="24"/>
            <w:szCs w:val="20"/>
          </w:rPr>
          <w:t>ing</w:t>
        </w:r>
        <w:r w:rsidR="00CE4148" w:rsidRPr="0050309E">
          <w:rPr>
            <w:rFonts w:ascii="Times New Roman" w:eastAsia="SimSun" w:hAnsi="Times New Roman" w:cs="Times New Roman"/>
            <w:kern w:val="0"/>
            <w:sz w:val="24"/>
            <w:szCs w:val="20"/>
            <w:rPrChange w:id="60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t xml:space="preserve"> </w:t>
        </w:r>
      </w:ins>
      <w:r w:rsidR="00F609A9" w:rsidRPr="0050309E">
        <w:rPr>
          <w:rFonts w:ascii="Times New Roman" w:eastAsia="SimSun" w:hAnsi="Times New Roman" w:cs="Times New Roman"/>
          <w:kern w:val="0"/>
          <w:sz w:val="24"/>
          <w:szCs w:val="20"/>
          <w:rPrChange w:id="61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micro/nanostructures of </w:t>
      </w:r>
      <w:r w:rsidR="00DB722A" w:rsidRPr="0050309E">
        <w:rPr>
          <w:rFonts w:ascii="Times New Roman" w:eastAsia="SimSun" w:hAnsi="Times New Roman" w:cs="Times New Roman"/>
          <w:kern w:val="0"/>
          <w:sz w:val="24"/>
          <w:szCs w:val="20"/>
          <w:rPrChange w:id="61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MoS</w:t>
      </w:r>
      <w:r w:rsidR="00DB722A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61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2</w:t>
      </w:r>
      <w:r w:rsidR="00F609A9" w:rsidRPr="0050309E">
        <w:rPr>
          <w:rFonts w:ascii="Times New Roman" w:eastAsia="SimSun" w:hAnsi="Times New Roman" w:cs="Times New Roman"/>
          <w:kern w:val="0"/>
          <w:sz w:val="24"/>
          <w:szCs w:val="20"/>
          <w:rPrChange w:id="61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B2070D" w:rsidRPr="0050309E">
        <w:rPr>
          <w:rFonts w:ascii="Times New Roman" w:eastAsia="SimSun" w:hAnsi="Times New Roman" w:cs="Times New Roman"/>
          <w:kern w:val="0"/>
          <w:sz w:val="24"/>
          <w:szCs w:val="20"/>
          <w:rPrChange w:id="61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deposited on substrates</w:t>
      </w:r>
      <w:ins w:id="615" w:author="Jane Nicholson" w:date="2018-09-19T15:35:00Z">
        <w:r w:rsidR="005E397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  <w:r w:rsidR="005E3975" w:rsidRPr="00675DBA">
          <w:rPr>
            <w:rFonts w:ascii="Times New Roman" w:eastAsia="SimSun" w:hAnsi="Times New Roman" w:cs="Times New Roman"/>
            <w:kern w:val="0"/>
            <w:sz w:val="24"/>
            <w:szCs w:val="20"/>
          </w:rPr>
          <w:t>have been attempted</w:t>
        </w:r>
      </w:ins>
      <w:r w:rsidR="00B2070D" w:rsidRPr="0050309E">
        <w:rPr>
          <w:rFonts w:ascii="Times New Roman" w:eastAsia="SimSun" w:hAnsi="Times New Roman" w:cs="Times New Roman"/>
          <w:kern w:val="0"/>
          <w:sz w:val="24"/>
          <w:szCs w:val="20"/>
          <w:rPrChange w:id="61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,</w:t>
      </w:r>
      <w:r w:rsidR="00E04D96" w:rsidRPr="0050309E">
        <w:rPr>
          <w:rFonts w:ascii="Times New Roman" w:eastAsia="SimSun" w:hAnsi="Times New Roman" w:cs="Times New Roman"/>
          <w:kern w:val="0"/>
          <w:sz w:val="24"/>
          <w:szCs w:val="20"/>
          <w:rPrChange w:id="61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including </w:t>
      </w:r>
      <w:r w:rsidR="00F609A9" w:rsidRPr="0050309E">
        <w:rPr>
          <w:rFonts w:ascii="Times New Roman" w:eastAsia="SimSun" w:hAnsi="Times New Roman" w:cs="Times New Roman"/>
          <w:kern w:val="0"/>
          <w:sz w:val="24"/>
          <w:szCs w:val="20"/>
          <w:rPrChange w:id="61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tape </w:t>
      </w:r>
      <w:bookmarkStart w:id="619" w:name="OLE_LINK15"/>
      <w:bookmarkStart w:id="620" w:name="OLE_LINK16"/>
      <w:bookmarkStart w:id="621" w:name="OLE_LINK17"/>
      <w:r w:rsidR="00F609A9" w:rsidRPr="0050309E">
        <w:rPr>
          <w:rFonts w:ascii="Times New Roman" w:eastAsia="SimSun" w:hAnsi="Times New Roman" w:cs="Times New Roman"/>
          <w:kern w:val="0"/>
          <w:sz w:val="24"/>
          <w:szCs w:val="20"/>
          <w:rPrChange w:id="62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exfoliation</w:t>
      </w:r>
      <w:bookmarkEnd w:id="619"/>
      <w:bookmarkEnd w:id="620"/>
      <w:bookmarkEnd w:id="621"/>
      <w:r w:rsidR="00B2070D" w:rsidRPr="0050309E">
        <w:rPr>
          <w:rFonts w:ascii="Times New Roman" w:eastAsia="SimSun" w:hAnsi="Times New Roman" w:cs="Times New Roman"/>
          <w:kern w:val="0"/>
          <w:sz w:val="24"/>
          <w:szCs w:val="20"/>
          <w:rPrChange w:id="62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"_ENREF_24" \o "Huang, 2017 #20" </w:instrText>
      </w:r>
      <w:r w:rsidR="0050309E" w:rsidRPr="0050309E">
        <w:rPr>
          <w:rPrChange w:id="62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PEVuZE5vdGU+PENpdGU+PEF1dGhvcj5IdWFuZzwvQXV0aG9yPjxZZWFyPjIwMTc8L1llYXI+PFJl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2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PEVuZE5vdGU+PENpdGU+PEF1dGhvcj5IdWFuZzwvQXV0aG9yPjxZZWFyPjIwMTc8L1llYXI+PFJl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2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3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3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633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24</w:t>
      </w:r>
      <w:ins w:id="634" w:author="Ted Linekar" w:date="2018-09-17T13:52:00Z">
        <w:r w:rsidR="000A4283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 xml:space="preserve">, </w:t>
        </w:r>
      </w:ins>
      <w:del w:id="635" w:author="Ted Linekar" w:date="2018-09-17T13:52:00Z">
        <w:r w:rsidR="0093017B" w:rsidRPr="0050309E" w:rsidDel="000A4283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rPrChange w:id="636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637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25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6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B2070D" w:rsidRPr="0050309E">
        <w:rPr>
          <w:rFonts w:ascii="Times New Roman" w:eastAsia="SimSun" w:hAnsi="Times New Roman" w:cs="Times New Roman"/>
          <w:kern w:val="0"/>
          <w:sz w:val="24"/>
          <w:szCs w:val="20"/>
          <w:rPrChange w:id="64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chemical </w:t>
      </w:r>
      <w:r w:rsidR="00A72960" w:rsidRPr="0050309E">
        <w:rPr>
          <w:rFonts w:ascii="Times New Roman" w:eastAsia="SimSun" w:hAnsi="Times New Roman" w:cs="Times New Roman"/>
          <w:kern w:val="0"/>
          <w:sz w:val="24"/>
          <w:szCs w:val="20"/>
          <w:rPrChange w:id="64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vapo</w:t>
      </w:r>
      <w:del w:id="642" w:author="Jane Nicholson" w:date="2018-09-19T15:35:00Z">
        <w:r w:rsidR="00A72960" w:rsidRPr="0050309E" w:rsidDel="005E3975">
          <w:rPr>
            <w:rFonts w:ascii="Times New Roman" w:eastAsia="SimSun" w:hAnsi="Times New Roman" w:cs="Times New Roman"/>
            <w:kern w:val="0"/>
            <w:sz w:val="24"/>
            <w:szCs w:val="20"/>
            <w:rPrChange w:id="64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u</w:delText>
        </w:r>
      </w:del>
      <w:r w:rsidR="00A72960" w:rsidRPr="0050309E">
        <w:rPr>
          <w:rFonts w:ascii="Times New Roman" w:eastAsia="SimSun" w:hAnsi="Times New Roman" w:cs="Times New Roman"/>
          <w:kern w:val="0"/>
          <w:sz w:val="24"/>
          <w:szCs w:val="20"/>
          <w:rPrChange w:id="64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r</w:t>
      </w:r>
      <w:r w:rsidR="00B2070D" w:rsidRPr="0050309E">
        <w:rPr>
          <w:rFonts w:ascii="Times New Roman" w:eastAsia="SimSun" w:hAnsi="Times New Roman" w:cs="Times New Roman"/>
          <w:kern w:val="0"/>
          <w:sz w:val="24"/>
          <w:szCs w:val="20"/>
          <w:rPrChange w:id="64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deposition (CVD),</w:t>
      </w:r>
      <w:r w:rsidR="0050309E" w:rsidRPr="0050309E">
        <w:fldChar w:fldCharType="begin"/>
      </w:r>
      <w:r w:rsidR="0050309E" w:rsidRPr="0050309E">
        <w:instrText xml:space="preserve"> HYPERLINK \l "_ENREF_26" \o "Cong, 2018 #21" </w:instrText>
      </w:r>
      <w:r w:rsidR="0050309E" w:rsidRPr="0050309E">
        <w:rPr>
          <w:rPrChange w:id="64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PEVuZE5vdGU+PENpdGU+PEF1dGhvcj5Db25nPC9BdXRob3I+PFllYXI+MjAxODwvWWVhcj48UmVj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4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PEVuZE5vdGU+PENpdGU+PEF1dGhvcj5Db25nPC9BdXRob3I+PFllYXI+MjAxODwvWWVhcj48UmVj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5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5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5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5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5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655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26</w:t>
      </w:r>
      <w:ins w:id="656" w:author="Ted Linekar" w:date="2018-09-17T13:52:00Z">
        <w:r w:rsidR="000A4283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 xml:space="preserve">, </w:t>
        </w:r>
      </w:ins>
      <w:del w:id="657" w:author="Ted Linekar" w:date="2018-09-17T13:52:00Z">
        <w:r w:rsidR="0093017B" w:rsidRPr="0050309E" w:rsidDel="000A4283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rPrChange w:id="658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659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27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6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66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B2070D" w:rsidRPr="0050309E">
        <w:rPr>
          <w:rFonts w:ascii="Times New Roman" w:eastAsia="SimSun" w:hAnsi="Times New Roman" w:cs="Times New Roman"/>
          <w:kern w:val="0"/>
          <w:sz w:val="24"/>
          <w:szCs w:val="20"/>
          <w:rPrChange w:id="66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bookmarkStart w:id="663" w:name="OLE_LINK20"/>
      <w:bookmarkStart w:id="664" w:name="OLE_LINK21"/>
      <w:r w:rsidR="00B91A6A" w:rsidRPr="0050309E">
        <w:rPr>
          <w:rFonts w:ascii="Times New Roman" w:eastAsia="SimSun" w:hAnsi="Times New Roman" w:cs="Times New Roman"/>
          <w:kern w:val="0"/>
          <w:sz w:val="24"/>
          <w:szCs w:val="20"/>
          <w:rPrChange w:id="66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thermal decomposition of thiosalts</w:t>
      </w:r>
      <w:bookmarkEnd w:id="663"/>
      <w:bookmarkEnd w:id="664"/>
      <w:r w:rsidR="00B91A6A" w:rsidRPr="0050309E">
        <w:rPr>
          <w:rFonts w:ascii="Times New Roman" w:eastAsia="SimSun" w:hAnsi="Times New Roman" w:cs="Times New Roman"/>
          <w:kern w:val="0"/>
          <w:sz w:val="24"/>
          <w:szCs w:val="20"/>
          <w:rPrChange w:id="66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"_ENREF_28" \o "Liu, 2012 #23" </w:instrText>
      </w:r>
      <w:r w:rsidR="0050309E" w:rsidRPr="0050309E">
        <w:rPr>
          <w:rPrChange w:id="6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6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6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&lt;EndNote&gt;&lt;Cite&gt;&lt;Author&gt;Liu&lt;/Author&gt;&lt;Year&gt;2012&lt;/Year&gt;&lt;RecNum&gt;23&lt;/RecNum&gt;&lt;DisplayText&gt;&lt;style face="superscript"&gt;28&lt;/style&gt;&lt;/DisplayText&gt;&lt;record&gt;&lt;rec-number&gt;23&lt;/rec-number&gt;&lt;foreign-keys&gt;&lt;key app="EN" db-id="d5wrwa9efewz2pe5eexxpvsowap5sz2trede"&gt;23&lt;/key&gt;&lt;/foreign-keys&gt;&lt;ref-type name="Journal Article"&gt;17&lt;/ref-type&gt;&lt;contributors&gt;&lt;authors&gt;&lt;author&gt;Liu, Keng-Ku&lt;/author&gt;&lt;author&gt;Zhang, Wenjing&lt;/author&gt;&lt;author&gt;Lee, Yi-Hsien&lt;/author&gt;&lt;author&gt;Lin, Yu-Chuan&lt;/author&gt;&lt;author&gt;Chang, Mu-Tung&lt;/author&gt;&lt;author&gt;Su, Ching-Yuan&lt;/author&gt;&lt;author&gt;Chang, Chia-Seng&lt;/author&gt;&lt;author&gt;Li, Hai&lt;/author&gt;&lt;author&gt;Shi, Yumeng&lt;/author&gt;&lt;author&gt;Zhang, Hua&lt;/author&gt;&lt;author&gt;Lai, Chao-Sung&lt;/author&gt;&lt;author&gt;Li, Lain-Jong&lt;/author&gt;&lt;/authors&gt;&lt;/contributors&gt;&lt;titles&gt;&lt;title&gt;Growth of Large-Area and Highly Crystalline MoS2 Thin Layers on Insulating Substrates&lt;/title&gt;&lt;secondary-title&gt;Nano Letters&lt;/secondary-title&gt;&lt;/titles&gt;&lt;periodical&gt;&lt;full-title&gt;Nano Letters&lt;/full-title&gt;&lt;/periodical&gt;&lt;pages&gt;1538-1544&lt;/pages&gt;&lt;volume&gt;12&lt;/volume&gt;&lt;number&gt;3&lt;/number&gt;&lt;dates&gt;&lt;year&gt;2012&lt;/year&gt;&lt;pub-dates&gt;&lt;date&gt;2012/03/14&lt;/date&gt;&lt;/pub-dates&gt;&lt;/dates&gt;&lt;publisher&gt;American Chemical Society&lt;/publisher&gt;&lt;isbn&gt;1530-6984&lt;/isbn&gt;&lt;urls&gt;&lt;related-urls&gt;&lt;url&gt;https://doi.org/10.1021/nl2043612&lt;/url&gt;&lt;/related-urls&gt;&lt;/urls&gt;&lt;electronic-resource-num&gt;10.1021/nl2043612&lt;/electronic-resource-num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7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671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28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7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67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fldChar w:fldCharType="begin"/>
      </w:r>
      <w:r w:rsidR="0050309E" w:rsidRPr="0050309E">
        <w:instrText xml:space="preserve"> HYPERLINK \l "_ENREF_28" \o "Liu, 2012 #23" </w:instrText>
      </w:r>
      <w:r w:rsidR="0050309E" w:rsidRPr="0050309E">
        <w:rPr>
          <w:rPrChange w:id="674" w:author="Ted Linekar" w:date="2018-09-17T10:38:00Z">
            <w:rPr/>
          </w:rPrChange>
        </w:rPr>
        <w:fldChar w:fldCharType="end"/>
      </w:r>
      <w:r w:rsidR="00B91A6A" w:rsidRPr="0050309E">
        <w:rPr>
          <w:rFonts w:ascii="Times New Roman" w:eastAsia="SimSun" w:hAnsi="Times New Roman" w:cs="Times New Roman"/>
          <w:kern w:val="0"/>
          <w:sz w:val="24"/>
          <w:szCs w:val="20"/>
          <w:rPrChange w:id="67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bookmarkStart w:id="676" w:name="OLE_LINK18"/>
      <w:bookmarkStart w:id="677" w:name="OLE_LINK19"/>
      <w:r w:rsidR="00B91A6A" w:rsidRPr="0050309E">
        <w:rPr>
          <w:rFonts w:ascii="Times New Roman" w:eastAsia="SimSun" w:hAnsi="Times New Roman" w:cs="Times New Roman"/>
          <w:kern w:val="0"/>
          <w:sz w:val="24"/>
          <w:szCs w:val="20"/>
          <w:rPrChange w:id="6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van der Waals epitaxial growth</w:t>
      </w:r>
      <w:bookmarkEnd w:id="676"/>
      <w:bookmarkEnd w:id="677"/>
      <w:r w:rsidR="00B91A6A" w:rsidRPr="0050309E">
        <w:rPr>
          <w:rFonts w:ascii="Times New Roman" w:eastAsia="SimSun" w:hAnsi="Times New Roman" w:cs="Times New Roman"/>
          <w:kern w:val="0"/>
          <w:sz w:val="24"/>
          <w:szCs w:val="20"/>
          <w:rPrChange w:id="6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"_ENREF_29" \o "Pak, 2017 #25" </w:instrText>
      </w:r>
      <w:r w:rsidR="0050309E" w:rsidRPr="0050309E">
        <w:rPr>
          <w:rPrChange w:id="6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8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PEVuZE5vdGU+PENpdGU+PEF1dGhvcj5QYWs8L0F1dGhvcj48WWVhcj4yMDE3PC9ZZWFyPjxSZWNO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8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8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PEVuZE5vdGU+PENpdGU+PEF1dGhvcj5QYWs8L0F1dGhvcj48WWVhcj4yMDE3PC9ZZWFyPjxSZWNO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8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8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8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8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689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29</w:t>
      </w:r>
      <w:ins w:id="690" w:author="Ted Linekar" w:date="2018-09-17T13:53:00Z">
        <w:r w:rsidR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 xml:space="preserve">, </w:t>
        </w:r>
      </w:ins>
      <w:del w:id="691" w:author="Ted Linekar" w:date="2018-09-17T13:53:00Z">
        <w:r w:rsidR="0093017B" w:rsidRPr="0050309E" w:rsidDel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rPrChange w:id="692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693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30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69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B91A6A" w:rsidRPr="0050309E">
        <w:rPr>
          <w:rFonts w:ascii="Times New Roman" w:eastAsia="SimSun" w:hAnsi="Times New Roman" w:cs="Times New Roman"/>
          <w:kern w:val="0"/>
          <w:sz w:val="24"/>
          <w:szCs w:val="20"/>
          <w:rPrChange w:id="69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5C2178" w:rsidRPr="0050309E">
        <w:rPr>
          <w:rFonts w:ascii="Times New Roman" w:eastAsia="SimSun" w:hAnsi="Times New Roman" w:cs="Times New Roman"/>
          <w:kern w:val="0"/>
          <w:sz w:val="24"/>
          <w:szCs w:val="20"/>
          <w:rPrChange w:id="69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patterned MoO3 sulfurization,</w:t>
      </w:r>
      <w:r w:rsidR="0050309E" w:rsidRPr="0050309E">
        <w:fldChar w:fldCharType="begin"/>
      </w:r>
      <w:r w:rsidR="0050309E" w:rsidRPr="0050309E">
        <w:instrText xml:space="preserve"> HYPERLINK \l "_ENREF_31" \o "Xue, 2016 #27" </w:instrText>
      </w:r>
      <w:r w:rsidR="0050309E" w:rsidRPr="0050309E">
        <w:rPr>
          <w:rPrChange w:id="69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69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PEVuZE5vdGU+PENpdGU+PEF1dGhvcj5YdWU8L0F1dGhvcj48WWVhcj4yMDE2PC9ZZWFyPjxSZWNO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0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0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PEVuZE5vdGU+PENpdGU+PEF1dGhvcj5YdWU8L0F1dGhvcj48WWVhcj4yMDE2PC9ZZWFyPjxSZWNO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0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0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0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0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707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31</w:t>
      </w:r>
      <w:ins w:id="708" w:author="Ted Linekar" w:date="2018-09-17T13:55:00Z">
        <w:r w:rsidR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 xml:space="preserve">, </w:t>
        </w:r>
      </w:ins>
      <w:del w:id="709" w:author="Ted Linekar" w:date="2018-09-17T13:55:00Z">
        <w:r w:rsidR="0093017B" w:rsidRPr="0050309E" w:rsidDel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rPrChange w:id="710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711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32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1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71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660D85" w:rsidRPr="0050309E">
        <w:rPr>
          <w:rFonts w:ascii="Times New Roman" w:eastAsia="SimSun" w:hAnsi="Times New Roman" w:cs="Times New Roman"/>
          <w:kern w:val="0"/>
          <w:sz w:val="24"/>
          <w:szCs w:val="20"/>
          <w:rPrChange w:id="71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A935C5" w:rsidRPr="0050309E">
        <w:rPr>
          <w:rFonts w:ascii="Times New Roman" w:eastAsia="SimSun" w:hAnsi="Times New Roman" w:cs="Times New Roman"/>
          <w:kern w:val="0"/>
          <w:sz w:val="24"/>
          <w:szCs w:val="20"/>
          <w:rPrChange w:id="71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CVD </w:t>
      </w:r>
      <w:del w:id="716" w:author="Jane Nicholson" w:date="2018-09-19T15:36:00Z">
        <w:r w:rsidR="00A935C5" w:rsidRPr="0050309E" w:rsidDel="005E3975">
          <w:rPr>
            <w:rFonts w:ascii="Times New Roman" w:eastAsia="SimSun" w:hAnsi="Times New Roman" w:cs="Times New Roman"/>
            <w:kern w:val="0"/>
            <w:sz w:val="24"/>
            <w:szCs w:val="20"/>
            <w:rPrChange w:id="71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process </w:delText>
        </w:r>
      </w:del>
      <w:r w:rsidR="00A935C5" w:rsidRPr="0050309E">
        <w:rPr>
          <w:rFonts w:ascii="Times New Roman" w:eastAsia="SimSun" w:hAnsi="Times New Roman" w:cs="Times New Roman"/>
          <w:kern w:val="0"/>
          <w:sz w:val="24"/>
          <w:szCs w:val="20"/>
          <w:rPrChange w:id="71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in plasma-treated areas,</w:t>
      </w:r>
      <w:r w:rsidR="0050309E" w:rsidRPr="0050309E">
        <w:fldChar w:fldCharType="begin"/>
      </w:r>
      <w:r w:rsidR="0050309E" w:rsidRPr="0050309E">
        <w:instrText xml:space="preserve"> HYPERLINK \l "_ENREF_33" \o "Chen, 2016 #30" </w:instrText>
      </w:r>
      <w:r w:rsidR="0050309E" w:rsidRPr="0050309E">
        <w:rPr>
          <w:rPrChange w:id="71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2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2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&lt;EndNote&gt;&lt;Cite&gt;&lt;Author&gt;Chen&lt;/Author&gt;&lt;Year&gt;2016&lt;/Year&gt;&lt;RecNum&gt;30&lt;/RecNum&gt;&lt;DisplayText&gt;&lt;style face="superscript"&gt;33-34&lt;/style&gt;&lt;/DisplayText&gt;&lt;record&gt;&lt;rec-number&gt;30&lt;/rec-number&gt;&lt;foreign-keys&gt;&lt;key app="EN" db-id="d5wrwa9efewz2pe5eexxpvsowap5sz2trede"&gt;30&lt;/key&gt;&lt;/foreign-keys&gt;&lt;ref-type name="Journal Article"&gt;17&lt;/ref-type&gt;&lt;contributors&gt;&lt;authors&gt;&lt;author&gt;Chen, Xiang&lt;/author&gt;&lt;author&gt;Park, Yong Ju&lt;/author&gt;&lt;author&gt;Das, Tanmoy&lt;/author&gt;&lt;author&gt;Jang, Houk&lt;/author&gt;&lt;author&gt;Lee, Jae-Bok&lt;/author&gt;&lt;author&gt;Ahn, Jong-Hyun&lt;/author&gt;&lt;/authors&gt;&lt;/contributors&gt;&lt;titles&gt;&lt;title&gt;Lithography-free plasma-induced patterned growth of MoS2 and its heterojunction with graphene&lt;/title&gt;&lt;secondary-title&gt;Nanoscale&lt;/secondary-title&gt;&lt;/titles&gt;&lt;periodical&gt;&lt;full-title&gt;Nanoscale&lt;/full-title&gt;&lt;/periodical&gt;&lt;pages&gt;15181-15188&lt;/pages&gt;&lt;volume&gt;8&lt;/volume&gt;&lt;number&gt;33&lt;/number&gt;&lt;dates&gt;&lt;year&gt;2016&lt;/year&gt;&lt;/dates&gt;&lt;publisher&gt;The Royal Society of Chemistry&lt;/publisher&gt;&lt;isbn&gt;2040-3364&lt;/isbn&gt;&lt;work-type&gt;10.1039/C6NR03318K&lt;/work-type&gt;&lt;urls&gt;&lt;related-urls&gt;&lt;url&gt;http://dx.doi.org/10.1039/C6NR03318K&lt;/url&gt;&lt;/related-urls&gt;&lt;/urls&gt;&lt;electronic-resource-num&gt;10.1039/C6NR03318K&lt;/electronic-resource-num&gt;&lt;/record&gt;&lt;/Cite&gt;&lt;Cite&gt;&lt;Author&gt;Kim&lt;/Author&gt;&lt;Year&gt;2017&lt;/Year&gt;&lt;RecNum&gt;29&lt;/RecNum&gt;&lt;record&gt;&lt;rec-number&gt;29&lt;/rec-number&gt;&lt;foreign-keys&gt;&lt;key app="EN" db-id="d5wrwa9efewz2pe5eexxpvsowap5sz2trede"&gt;29&lt;/key&gt;&lt;/foreign-keys&gt;&lt;ref-type name="Journal Article"&gt;17&lt;/ref-type&gt;&lt;contributors&gt;&lt;authors&gt;&lt;author&gt;Kim, Hyung-Jun&lt;/author&gt;&lt;author&gt;Kim, Hojoong&lt;/author&gt;&lt;author&gt;Yang, Suk&lt;/author&gt;&lt;author&gt;Kwon, Jang-Yeon&lt;/author&gt;&lt;/authors&gt;&lt;/contributors&gt;&lt;titles&gt;&lt;title&gt;Grains in Selectively Grown MoS2 Thin Films&lt;/title&gt;&lt;secondary-title&gt;Small&lt;/secondary-title&gt;&lt;/titles&gt;&lt;periodical&gt;&lt;full-title&gt;Small&lt;/full-title&gt;&lt;/periodical&gt;&lt;pages&gt;1702256&lt;/pages&gt;&lt;volume&gt;13&lt;/volume&gt;&lt;number&gt;46&lt;/number&gt;&lt;dates&gt;&lt;year&gt;2017&lt;/year&gt;&lt;/dates&gt;&lt;urls&gt;&lt;related-urls&gt;&lt;url&gt;https://onlinelibrary.wiley.com/doi/abs/10.1002/smll.201702256&lt;/url&gt;&lt;/related-urls&gt;&lt;/urls&gt;&lt;electronic-resource-num&gt;doi:10.1002/smll.201702256&lt;/electronic-resource-num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2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723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33</w:t>
      </w:r>
      <w:ins w:id="724" w:author="Ted Linekar" w:date="2018-09-17T13:55:00Z">
        <w:r w:rsidR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 xml:space="preserve">, </w:t>
        </w:r>
      </w:ins>
      <w:del w:id="725" w:author="Ted Linekar" w:date="2018-09-17T13:55:00Z">
        <w:r w:rsidR="0093017B" w:rsidRPr="0050309E" w:rsidDel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rPrChange w:id="726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727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34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2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7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A935C5" w:rsidRPr="0050309E">
        <w:rPr>
          <w:rFonts w:ascii="Times New Roman" w:eastAsia="SimSun" w:hAnsi="Times New Roman" w:cs="Times New Roman"/>
          <w:kern w:val="0"/>
          <w:sz w:val="24"/>
          <w:szCs w:val="20"/>
          <w:rPrChange w:id="73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660D85" w:rsidRPr="0050309E">
        <w:rPr>
          <w:rFonts w:ascii="Times New Roman" w:eastAsia="SimSun" w:hAnsi="Times New Roman" w:cs="Times New Roman"/>
          <w:kern w:val="0"/>
          <w:sz w:val="24"/>
          <w:szCs w:val="20"/>
          <w:rPrChange w:id="7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block copolymer lithography,</w:t>
      </w:r>
      <w:r w:rsidR="0050309E" w:rsidRPr="0050309E">
        <w:fldChar w:fldCharType="begin"/>
      </w:r>
      <w:r w:rsidR="0050309E" w:rsidRPr="0050309E">
        <w:instrText xml:space="preserve"> HYPERLINK \l "_ENREF_35" \o "Han, 2017 #28" </w:instrText>
      </w:r>
      <w:r w:rsidR="0050309E" w:rsidRPr="0050309E">
        <w:rPr>
          <w:rPrChange w:id="73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3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&lt;EndNote&gt;&lt;Cite&gt;&lt;Author&gt;Han&lt;/Author&gt;&lt;Year&gt;2017&lt;/Year&gt;&lt;RecNum&gt;28&lt;/RecNum&gt;&lt;DisplayText&gt;&lt;style face="superscript"&gt;35&lt;/style&gt;&lt;/DisplayText&gt;&lt;record&gt;&lt;rec-number&gt;28&lt;/rec-number&gt;&lt;foreign-keys&gt;&lt;key app="EN" db-id="d5wrwa9efewz2pe5eexxpvsowap5sz2trede"&gt;28&lt;/key&gt;&lt;/foreign-keys&gt;&lt;ref-type name="Journal Article"&gt;17&lt;/ref-type&gt;&lt;contributors&gt;&lt;authors&gt;&lt;author&gt;Han, Grace G. D.&lt;/author&gt;&lt;author&gt;Tu, Kun-Hua&lt;/author&gt;&lt;author&gt;Niroui, Farnaz&lt;/author&gt;&lt;author&gt;Xu, Wenshuo&lt;/author&gt;&lt;author&gt;Zhou, Si&lt;/author&gt;&lt;author&gt;Wang, Xiaochen&lt;/author&gt;&lt;author&gt;Bulović, Vladimir&lt;/author&gt;&lt;author&gt;Ross, Caroline A.&lt;/author&gt;&lt;author&gt;Warner, Jamie H.&lt;/author&gt;&lt;author&gt;Grossman, Jeffrey C.&lt;/author&gt;&lt;/authors&gt;&lt;/contributors&gt;&lt;titles&gt;&lt;title&gt;Photoluminescent Arrays of Nanopatterned Monolayer MoS2&lt;/title&gt;&lt;secondary-title&gt;Advanced Functional Materials&lt;/secondary-title&gt;&lt;/titles&gt;&lt;periodical&gt;&lt;full-title&gt;Advanced Functional Materials&lt;/full-title&gt;&lt;/periodical&gt;&lt;pages&gt;1703688&lt;/pages&gt;&lt;volume&gt;27&lt;/volume&gt;&lt;number&gt;45&lt;/number&gt;&lt;dates&gt;&lt;year&gt;2017&lt;/year&gt;&lt;/dates&gt;&lt;urls&gt;&lt;related-urls&gt;&lt;url&gt;https://onlinelibrary.wiley.com/doi/abs/10.1002/adfm.201703688&lt;/url&gt;&lt;/related-urls&gt;&lt;/urls&gt;&lt;electronic-resource-num&gt;doi:10.1002/adfm.201703688&lt;/electronic-resource-num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3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736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35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3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7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660D85" w:rsidRPr="0050309E">
        <w:rPr>
          <w:rFonts w:ascii="Times New Roman" w:eastAsia="SimSun" w:hAnsi="Times New Roman" w:cs="Times New Roman"/>
          <w:kern w:val="0"/>
          <w:sz w:val="24"/>
          <w:szCs w:val="20"/>
          <w:rPrChange w:id="7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5040E3" w:rsidRPr="0050309E">
        <w:rPr>
          <w:rFonts w:ascii="Times New Roman" w:eastAsia="SimSun" w:hAnsi="Times New Roman" w:cs="Times New Roman"/>
          <w:kern w:val="0"/>
          <w:sz w:val="24"/>
          <w:szCs w:val="20"/>
          <w:rPrChange w:id="74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reactive ion etching </w:t>
      </w:r>
      <w:r w:rsidR="00A40BE9" w:rsidRPr="0050309E">
        <w:rPr>
          <w:rFonts w:ascii="Times New Roman" w:eastAsia="SimSun" w:hAnsi="Times New Roman" w:cs="Times New Roman"/>
          <w:kern w:val="0"/>
          <w:sz w:val="24"/>
          <w:szCs w:val="20"/>
          <w:rPrChange w:id="74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(RIE</w:t>
      </w:r>
      <w:r w:rsidR="007538F0" w:rsidRPr="0050309E">
        <w:rPr>
          <w:rFonts w:ascii="Times New Roman" w:eastAsia="SimSun" w:hAnsi="Times New Roman" w:cs="Times New Roman"/>
          <w:kern w:val="0"/>
          <w:sz w:val="24"/>
          <w:szCs w:val="20"/>
          <w:rPrChange w:id="74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)</w:t>
      </w:r>
      <w:r w:rsidR="004D12B0" w:rsidRPr="0050309E">
        <w:rPr>
          <w:rFonts w:ascii="Times New Roman" w:eastAsia="SimSun" w:hAnsi="Times New Roman" w:cs="Times New Roman"/>
          <w:kern w:val="0"/>
          <w:sz w:val="24"/>
          <w:szCs w:val="20"/>
          <w:rPrChange w:id="74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ins w:id="744" w:author="Ted Linekar" w:date="2018-09-17T13:55:00Z">
        <w:r w:rsidR="002122CE">
          <w:rPr>
            <w:rFonts w:ascii="Times New Roman" w:eastAsia="SimSun" w:hAnsi="Times New Roman" w:cs="Times New Roman"/>
            <w:kern w:val="0"/>
            <w:sz w:val="24"/>
            <w:szCs w:val="20"/>
          </w:rPr>
          <w:t>and</w:t>
        </w:r>
      </w:ins>
      <w:del w:id="745" w:author="Ted Linekar" w:date="2018-09-17T13:55:00Z">
        <w:r w:rsidR="004D12B0" w:rsidRPr="0050309E" w:rsidDel="002122CE">
          <w:rPr>
            <w:rFonts w:ascii="Times New Roman" w:eastAsia="SimSun" w:hAnsi="Times New Roman" w:cs="Times New Roman"/>
            <w:kern w:val="0"/>
            <w:sz w:val="24"/>
            <w:szCs w:val="20"/>
            <w:rPrChange w:id="74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&amp;</w:delText>
        </w:r>
      </w:del>
      <w:r w:rsidR="004D12B0" w:rsidRPr="0050309E">
        <w:rPr>
          <w:rFonts w:ascii="Times New Roman" w:eastAsia="SimSun" w:hAnsi="Times New Roman" w:cs="Times New Roman"/>
          <w:kern w:val="0"/>
          <w:sz w:val="24"/>
          <w:szCs w:val="20"/>
          <w:rPrChange w:id="7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2A3875" w:rsidRPr="0050309E">
        <w:rPr>
          <w:rFonts w:ascii="Times New Roman" w:eastAsia="SimSun" w:hAnsi="Times New Roman" w:cs="Times New Roman"/>
          <w:kern w:val="0"/>
          <w:sz w:val="24"/>
          <w:szCs w:val="20"/>
          <w:rPrChange w:id="7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deposition in plasma-treated areas</w:t>
      </w:r>
      <w:r w:rsidR="004D12B0" w:rsidRPr="0050309E">
        <w:rPr>
          <w:rFonts w:ascii="Times New Roman" w:eastAsia="SimSun" w:hAnsi="Times New Roman" w:cs="Times New Roman"/>
          <w:kern w:val="0"/>
          <w:sz w:val="24"/>
          <w:szCs w:val="20"/>
          <w:rPrChange w:id="74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"_ENREF_3" \o "Nam, 2013 #2" </w:instrText>
      </w:r>
      <w:r w:rsidR="0050309E" w:rsidRPr="0050309E">
        <w:rPr>
          <w:rPrChange w:id="75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5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5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&lt;EndNote&gt;&lt;Cite&gt;&lt;Author&gt;Nam&lt;/Author&gt;&lt;Year&gt;2013&lt;/Year&gt;&lt;RecNum&gt;2&lt;/RecNum&gt;&lt;DisplayText&gt;&lt;style face="superscript"&gt;3&lt;/style&gt;&lt;/DisplayText&gt;&lt;record&gt;&lt;rec-number&gt;2&lt;/rec-number&gt;&lt;foreign-keys&gt;&lt;key app="EN" db-id="d5wrwa9efewz2pe5eexxpvsowap5sz2trede"&gt;2&lt;/key&gt;&lt;/foreign-keys&gt;&lt;ref-type name="Journal Article"&gt;17&lt;/ref-type&gt;&lt;contributors&gt;&lt;authors&gt;&lt;author&gt;Nam, Hongsuk&lt;/author&gt;&lt;author&gt;Wi, Sungjin&lt;/author&gt;&lt;author&gt;Rokni, Hossein&lt;/author&gt;&lt;author&gt;Chen, Mikai&lt;/author&gt;&lt;author&gt;Priessnitz, Greg&lt;/author&gt;&lt;author&gt;Lu, Wei&lt;/author&gt;&lt;author&gt;Liang, Xiaogan&lt;/author&gt;&lt;/authors&gt;&lt;/contributors&gt;&lt;titles&gt;&lt;title&gt;MoS2 Transistors Fabricated via Plasma-Assisted Nanoprinting of Few-Layer MoS2 Flakes into Large-Area Arrays&lt;/title&gt;&lt;secondary-title&gt;ACS Nano&lt;/secondary-title&gt;&lt;/titles&gt;&lt;periodical&gt;&lt;full-title&gt;ACS Nano&lt;/full-title&gt;&lt;/periodical&gt;&lt;pages&gt;5870-5881&lt;/pages&gt;&lt;volume&gt;7&lt;/volume&gt;&lt;number&gt;7&lt;/number&gt;&lt;dates&gt;&lt;year&gt;2013&lt;/year&gt;&lt;pub-dates&gt;&lt;date&gt;2013/07/23&lt;/date&gt;&lt;/pub-dates&gt;&lt;/dates&gt;&lt;publisher&gt;American Chemical Society&lt;/publisher&gt;&lt;isbn&gt;1936-0851&lt;/isbn&gt;&lt;urls&gt;&lt;related-urls&gt;&lt;url&gt;https://doi.org/10.1021/nn401093u&lt;/url&gt;&lt;/related-urls&gt;&lt;/urls&gt;&lt;electronic-resource-num&gt;10.1021/nn401093u&lt;/electronic-resource-num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5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754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5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75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4D12B0" w:rsidRPr="0050309E">
        <w:rPr>
          <w:rFonts w:ascii="Times New Roman" w:eastAsia="SimSun" w:hAnsi="Times New Roman" w:cs="Times New Roman"/>
          <w:kern w:val="0"/>
          <w:sz w:val="24"/>
          <w:szCs w:val="20"/>
          <w:rPrChange w:id="75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712FAC" w:rsidRPr="0050309E">
        <w:rPr>
          <w:rFonts w:ascii="Times New Roman" w:eastAsia="SimSun" w:hAnsi="Times New Roman" w:cs="Times New Roman"/>
          <w:kern w:val="0"/>
          <w:sz w:val="24"/>
          <w:szCs w:val="20"/>
          <w:rPrChange w:id="75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lithography </w:t>
      </w:r>
      <w:ins w:id="759" w:author="Ted Linekar" w:date="2018-09-17T13:56:00Z">
        <w:r w:rsidR="002122CE">
          <w:rPr>
            <w:rFonts w:ascii="Times New Roman" w:eastAsia="SimSun" w:hAnsi="Times New Roman" w:cs="Times New Roman"/>
            <w:kern w:val="0"/>
            <w:sz w:val="24"/>
            <w:szCs w:val="20"/>
          </w:rPr>
          <w:t>and</w:t>
        </w:r>
      </w:ins>
      <w:del w:id="760" w:author="Ted Linekar" w:date="2018-09-17T13:56:00Z">
        <w:r w:rsidR="00712FAC" w:rsidRPr="0050309E" w:rsidDel="002122CE">
          <w:rPr>
            <w:rFonts w:ascii="Times New Roman" w:eastAsia="SimSun" w:hAnsi="Times New Roman" w:cs="Times New Roman"/>
            <w:kern w:val="0"/>
            <w:sz w:val="24"/>
            <w:szCs w:val="20"/>
            <w:rPrChange w:id="76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&amp;</w:delText>
        </w:r>
      </w:del>
      <w:r w:rsidR="00712FAC" w:rsidRPr="0050309E">
        <w:rPr>
          <w:rFonts w:ascii="Times New Roman" w:eastAsia="SimSun" w:hAnsi="Times New Roman" w:cs="Times New Roman"/>
          <w:kern w:val="0"/>
          <w:sz w:val="24"/>
          <w:szCs w:val="20"/>
          <w:rPrChange w:id="76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BA5177" w:rsidRPr="0050309E">
        <w:rPr>
          <w:rFonts w:ascii="Times New Roman" w:eastAsia="SimSun" w:hAnsi="Times New Roman" w:cs="Times New Roman"/>
          <w:kern w:val="0"/>
          <w:sz w:val="24"/>
          <w:szCs w:val="20"/>
          <w:rPrChange w:id="76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stamping</w:t>
      </w:r>
      <w:r w:rsidR="00712FAC" w:rsidRPr="0050309E">
        <w:rPr>
          <w:rFonts w:ascii="Times New Roman" w:eastAsia="SimSun" w:hAnsi="Times New Roman" w:cs="Times New Roman"/>
          <w:kern w:val="0"/>
          <w:sz w:val="24"/>
          <w:szCs w:val="20"/>
          <w:rPrChange w:id="76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"_ENREF_23" \o "Zhao, 2016 #1" </w:instrText>
      </w:r>
      <w:r w:rsidR="0050309E" w:rsidRPr="0050309E">
        <w:rPr>
          <w:rPrChange w:id="76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6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&lt;EndNote&gt;&lt;Cite&gt;&lt;Author&gt;Zhao&lt;/Author&gt;&lt;Year&gt;2016&lt;/Year&gt;&lt;RecNum&gt;1&lt;/RecNum&gt;&lt;DisplayText&gt;&lt;style face="superscript"&gt;23&lt;/style&gt;&lt;/DisplayText&gt;&lt;record&gt;&lt;rec-number&gt;1&lt;/rec-number&gt;&lt;foreign-keys&gt;&lt;key app="EN" db-id="d5wrwa9efewz2pe5eexxpvsowap5sz2trede"&gt;1&lt;/key&gt;&lt;/foreign-keys&gt;&lt;ref-type name="Journal Article"&gt;17&lt;/ref-type&gt;&lt;contributors&gt;&lt;authors&gt;&lt;author&gt;Zhao, Jing&lt;/author&gt;&lt;author&gt;Yu, Hua&lt;/author&gt;&lt;author&gt;Chen, Wei&lt;/author&gt;&lt;author&gt;Yang, Rong&lt;/author&gt;&lt;author&gt;Zhu, Jianqi&lt;/author&gt;&lt;author&gt;Liao, Mengzhou&lt;/author&gt;&lt;author&gt;Shi, Dongxia&lt;/author&gt;&lt;author&gt;Zhang, Guangyu&lt;/author&gt;&lt;/authors&gt;&lt;/contributors&gt;&lt;titles&gt;&lt;title&gt;Patterned Peeling 2D MoS2 off the Substrate&lt;/title&gt;&lt;secondary-title&gt;ACS Applied Materials &amp;amp; Interfaces&lt;/secondary-title&gt;&lt;/titles&gt;&lt;periodical&gt;&lt;full-title&gt;ACS Applied Materials &amp;amp; Interfaces&lt;/full-title&gt;&lt;/periodical&gt;&lt;pages&gt;16546-16550&lt;/pages&gt;&lt;volume&gt;8&lt;/volume&gt;&lt;number&gt;26&lt;/number&gt;&lt;dates&gt;&lt;year&gt;2016&lt;/year&gt;&lt;pub-dates&gt;&lt;date&gt;2016/07/06&lt;/date&gt;&lt;/pub-dates&gt;&lt;/dates&gt;&lt;publisher&gt;American Chemical Society&lt;/publisher&gt;&lt;isbn&gt;1944-8244&lt;/isbn&gt;&lt;urls&gt;&lt;related-urls&gt;&lt;url&gt;https://doi.org/10.1021/acsami.6b04896&lt;/url&gt;&lt;/related-urls&gt;&lt;/urls&gt;&lt;electronic-resource-num&gt;10.1021/acsami.6b04896&lt;/electronic-resource-num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6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769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23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7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77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2519D7" w:rsidRPr="0050309E">
        <w:rPr>
          <w:rFonts w:ascii="Times New Roman" w:eastAsia="SimSun" w:hAnsi="Times New Roman" w:cs="Times New Roman"/>
          <w:kern w:val="0"/>
          <w:sz w:val="24"/>
          <w:szCs w:val="20"/>
          <w:rPrChange w:id="77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F466F2" w:rsidRPr="0050309E">
        <w:rPr>
          <w:rFonts w:ascii="Times New Roman" w:eastAsia="SimSun" w:hAnsi="Times New Roman" w:cs="Times New Roman"/>
          <w:kern w:val="0"/>
          <w:sz w:val="24"/>
          <w:szCs w:val="20"/>
          <w:rPrChange w:id="77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lithography </w:t>
      </w:r>
      <w:ins w:id="774" w:author="Ted Linekar" w:date="2018-09-18T16:41:00Z">
        <w:r w:rsidR="00F107E5">
          <w:rPr>
            <w:rFonts w:ascii="Times New Roman" w:eastAsia="SimSun" w:hAnsi="Times New Roman" w:cs="Times New Roman"/>
            <w:kern w:val="0"/>
            <w:sz w:val="24"/>
            <w:szCs w:val="20"/>
          </w:rPr>
          <w:t>and</w:t>
        </w:r>
      </w:ins>
      <w:del w:id="775" w:author="Ted Linekar" w:date="2018-09-18T16:41:00Z">
        <w:r w:rsidR="00A40BE9" w:rsidRPr="0050309E" w:rsidDel="00F107E5">
          <w:rPr>
            <w:rFonts w:ascii="Times New Roman" w:eastAsia="SimSun" w:hAnsi="Times New Roman" w:cs="Times New Roman"/>
            <w:kern w:val="0"/>
            <w:sz w:val="24"/>
            <w:szCs w:val="20"/>
            <w:rPrChange w:id="77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&amp;</w:delText>
        </w:r>
      </w:del>
      <w:r w:rsidR="00F466F2" w:rsidRPr="0050309E">
        <w:rPr>
          <w:rFonts w:ascii="Times New Roman" w:eastAsia="SimSun" w:hAnsi="Times New Roman" w:cs="Times New Roman"/>
          <w:kern w:val="0"/>
          <w:sz w:val="24"/>
          <w:szCs w:val="20"/>
          <w:rPrChange w:id="77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4B5F75" w:rsidRPr="0050309E">
        <w:rPr>
          <w:rFonts w:ascii="Times New Roman" w:eastAsia="SimSun" w:hAnsi="Times New Roman" w:cs="Times New Roman"/>
          <w:kern w:val="0"/>
          <w:sz w:val="24"/>
          <w:szCs w:val="20"/>
          <w:rPrChange w:id="7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RIE</w:t>
      </w:r>
      <w:r w:rsidR="005040E3" w:rsidRPr="0050309E">
        <w:rPr>
          <w:rFonts w:ascii="Times New Roman" w:eastAsia="SimSun" w:hAnsi="Times New Roman" w:cs="Times New Roman"/>
          <w:kern w:val="0"/>
          <w:sz w:val="24"/>
          <w:szCs w:val="20"/>
          <w:rPrChange w:id="7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"_ENREF_36" \o "Jung, 2014 #31" </w:instrText>
      </w:r>
      <w:r w:rsidR="0050309E" w:rsidRPr="0050309E">
        <w:rPr>
          <w:rPrChange w:id="7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8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PEVuZE5vdGU+PENpdGU+PEF1dGhvcj5KdW5nPC9BdXRob3I+PFllYXI+MjAxNDwvWWVhcj48UmVj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8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8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PEVuZE5vdGU+PENpdGU+PEF1dGhvcj5KdW5nPC9BdXRob3I+PFllYXI+MjAxNDwvWWVhcj48UmVj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8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8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8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8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789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36</w:t>
      </w:r>
      <w:ins w:id="790" w:author="Ted Linekar" w:date="2018-09-17T13:56:00Z">
        <w:r w:rsidR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 xml:space="preserve">, </w:t>
        </w:r>
      </w:ins>
      <w:del w:id="791" w:author="Ted Linekar" w:date="2018-09-17T13:56:00Z">
        <w:r w:rsidR="0093017B" w:rsidRPr="0050309E" w:rsidDel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rPrChange w:id="792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793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37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7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79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087C7B" w:rsidRPr="0050309E">
        <w:rPr>
          <w:rFonts w:ascii="Times New Roman" w:eastAsia="SimSun" w:hAnsi="Times New Roman" w:cs="Times New Roman"/>
          <w:kern w:val="0"/>
          <w:sz w:val="24"/>
          <w:szCs w:val="20"/>
          <w:rPrChange w:id="79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FB0CBE" w:rsidRPr="0050309E">
        <w:rPr>
          <w:rFonts w:ascii="Times New Roman" w:eastAsia="SimSun" w:hAnsi="Times New Roman" w:cs="Times New Roman"/>
          <w:kern w:val="0"/>
          <w:sz w:val="24"/>
          <w:szCs w:val="20"/>
          <w:rPrChange w:id="79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and </w:t>
      </w:r>
      <w:r w:rsidR="000F697E" w:rsidRPr="0050309E">
        <w:rPr>
          <w:rFonts w:ascii="Times New Roman" w:eastAsia="SimSun" w:hAnsi="Times New Roman" w:cs="Times New Roman"/>
          <w:kern w:val="0"/>
          <w:sz w:val="24"/>
          <w:szCs w:val="20"/>
          <w:rPrChange w:id="79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continue wave (CW) laser direct processing.</w:t>
      </w:r>
      <w:r w:rsidR="0050309E" w:rsidRPr="0050309E">
        <w:fldChar w:fldCharType="begin"/>
      </w:r>
      <w:r w:rsidR="0050309E" w:rsidRPr="0050309E">
        <w:instrText xml:space="preserve"> HYPERLINK \l "_ENREF_38" \o "Cao, 2013 #33" </w:instrText>
      </w:r>
      <w:r w:rsidR="0050309E" w:rsidRPr="0050309E">
        <w:rPr>
          <w:rPrChange w:id="79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80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PEVuZE5vdGU+PENpdGU+PEF1dGhvcj5DYW88L0F1dGhvcj48WWVhcj4yMDEzPC9ZZWFyPjxSZWNO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80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8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>
          <w:fldData xml:space="preserve">PEVuZE5vdGU+PENpdGU+PEF1dGhvcj5DYW88L0F1dGhvcj48WWVhcj4yMDEzPC9ZZWFyPjxSZWNO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80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80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80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80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80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808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38</w:t>
      </w:r>
      <w:ins w:id="809" w:author="Ted Linekar" w:date="2018-09-17T13:57:00Z">
        <w:r w:rsidR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 xml:space="preserve">, </w:t>
        </w:r>
      </w:ins>
      <w:del w:id="810" w:author="Ted Linekar" w:date="2018-09-17T13:57:00Z">
        <w:r w:rsidR="0093017B" w:rsidRPr="0050309E" w:rsidDel="002122C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  <w:rPrChange w:id="811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0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812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39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81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81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0F697E" w:rsidRPr="0050309E">
        <w:rPr>
          <w:rFonts w:ascii="Times New Roman" w:eastAsia="SimSun" w:hAnsi="Times New Roman" w:cs="Times New Roman"/>
          <w:kern w:val="0"/>
          <w:sz w:val="24"/>
          <w:szCs w:val="20"/>
          <w:rPrChange w:id="81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7A4FE1" w:rsidRPr="0050309E">
        <w:rPr>
          <w:rFonts w:ascii="Times New Roman" w:eastAsia="SimSun" w:hAnsi="Times New Roman" w:cs="Times New Roman"/>
          <w:kern w:val="0"/>
          <w:sz w:val="24"/>
          <w:szCs w:val="20"/>
          <w:rPrChange w:id="81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Among them, </w:t>
      </w:r>
      <w:r w:rsidR="00D41CC6" w:rsidRPr="0050309E">
        <w:rPr>
          <w:rFonts w:ascii="Times New Roman" w:eastAsia="SimSun" w:hAnsi="Times New Roman" w:cs="Times New Roman"/>
          <w:kern w:val="0"/>
          <w:sz w:val="24"/>
          <w:szCs w:val="20"/>
          <w:rPrChange w:id="81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CVD </w:t>
      </w:r>
      <w:del w:id="818" w:author="Jane Nicholson" w:date="2018-09-19T15:37:00Z">
        <w:r w:rsidR="00D41CC6" w:rsidRPr="0050309E" w:rsidDel="005E3975">
          <w:rPr>
            <w:rFonts w:ascii="Times New Roman" w:eastAsia="SimSun" w:hAnsi="Times New Roman" w:cs="Times New Roman"/>
            <w:kern w:val="0"/>
            <w:sz w:val="24"/>
            <w:szCs w:val="20"/>
            <w:rPrChange w:id="81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process </w:delText>
        </w:r>
      </w:del>
      <w:r w:rsidR="00D41CC6" w:rsidRPr="0050309E">
        <w:rPr>
          <w:rFonts w:ascii="Times New Roman" w:eastAsia="SimSun" w:hAnsi="Times New Roman" w:cs="Times New Roman"/>
          <w:kern w:val="0"/>
          <w:sz w:val="24"/>
          <w:szCs w:val="20"/>
          <w:rPrChange w:id="82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in plasma-treated areas, block copolymer lithography, </w:t>
      </w:r>
      <w:r w:rsidR="00713DE1" w:rsidRPr="0050309E">
        <w:rPr>
          <w:rFonts w:ascii="Times New Roman" w:eastAsia="SimSun" w:hAnsi="Times New Roman" w:cs="Times New Roman"/>
          <w:kern w:val="0"/>
          <w:sz w:val="24"/>
          <w:szCs w:val="20"/>
          <w:rPrChange w:id="82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lithography </w:t>
      </w:r>
      <w:ins w:id="822" w:author="Ted Linekar" w:date="2018-09-17T13:57:00Z">
        <w:r w:rsidR="002122CE">
          <w:rPr>
            <w:rFonts w:ascii="Times New Roman" w:eastAsia="SimSun" w:hAnsi="Times New Roman" w:cs="Times New Roman"/>
            <w:kern w:val="0"/>
            <w:sz w:val="24"/>
            <w:szCs w:val="20"/>
          </w:rPr>
          <w:t>and</w:t>
        </w:r>
      </w:ins>
      <w:del w:id="823" w:author="Ted Linekar" w:date="2018-09-17T13:57:00Z">
        <w:r w:rsidR="00713DE1" w:rsidRPr="0050309E" w:rsidDel="002122CE">
          <w:rPr>
            <w:rFonts w:ascii="Times New Roman" w:eastAsia="SimSun" w:hAnsi="Times New Roman" w:cs="Times New Roman"/>
            <w:kern w:val="0"/>
            <w:sz w:val="24"/>
            <w:szCs w:val="20"/>
            <w:rPrChange w:id="82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&amp;</w:delText>
        </w:r>
      </w:del>
      <w:r w:rsidR="00713DE1" w:rsidRPr="0050309E">
        <w:rPr>
          <w:rFonts w:ascii="Times New Roman" w:eastAsia="SimSun" w:hAnsi="Times New Roman" w:cs="Times New Roman"/>
          <w:kern w:val="0"/>
          <w:sz w:val="24"/>
          <w:szCs w:val="20"/>
          <w:rPrChange w:id="8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deposition in plasma-treated areas, lithography </w:t>
      </w:r>
      <w:ins w:id="826" w:author="Ted Linekar" w:date="2018-09-17T13:58:00Z">
        <w:r w:rsidR="002122CE">
          <w:rPr>
            <w:rFonts w:ascii="Times New Roman" w:eastAsia="SimSun" w:hAnsi="Times New Roman" w:cs="Times New Roman"/>
            <w:kern w:val="0"/>
            <w:sz w:val="24"/>
            <w:szCs w:val="20"/>
          </w:rPr>
          <w:t>and</w:t>
        </w:r>
      </w:ins>
      <w:del w:id="827" w:author="Ted Linekar" w:date="2018-09-17T13:58:00Z">
        <w:r w:rsidR="00713DE1" w:rsidRPr="0050309E" w:rsidDel="002122CE">
          <w:rPr>
            <w:rFonts w:ascii="Times New Roman" w:eastAsia="SimSun" w:hAnsi="Times New Roman" w:cs="Times New Roman"/>
            <w:kern w:val="0"/>
            <w:sz w:val="24"/>
            <w:szCs w:val="20"/>
            <w:rPrChange w:id="82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&amp;</w:delText>
        </w:r>
      </w:del>
      <w:r w:rsidR="00713DE1" w:rsidRPr="0050309E">
        <w:rPr>
          <w:rFonts w:ascii="Times New Roman" w:eastAsia="SimSun" w:hAnsi="Times New Roman" w:cs="Times New Roman"/>
          <w:kern w:val="0"/>
          <w:sz w:val="24"/>
          <w:szCs w:val="20"/>
          <w:rPrChange w:id="8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stamping, lithography </w:t>
      </w:r>
      <w:ins w:id="830" w:author="Ted Linekar" w:date="2018-09-17T13:58:00Z">
        <w:r w:rsidR="002122CE">
          <w:rPr>
            <w:rFonts w:ascii="Times New Roman" w:eastAsia="SimSun" w:hAnsi="Times New Roman" w:cs="Times New Roman"/>
            <w:kern w:val="0"/>
            <w:sz w:val="24"/>
            <w:szCs w:val="20"/>
          </w:rPr>
          <w:t>and</w:t>
        </w:r>
      </w:ins>
      <w:del w:id="831" w:author="Ted Linekar" w:date="2018-09-17T13:58:00Z">
        <w:r w:rsidR="004B5F75" w:rsidRPr="0050309E" w:rsidDel="002122CE">
          <w:rPr>
            <w:rFonts w:ascii="Times New Roman" w:eastAsia="SimSun" w:hAnsi="Times New Roman" w:cs="Times New Roman"/>
            <w:kern w:val="0"/>
            <w:sz w:val="24"/>
            <w:szCs w:val="20"/>
            <w:rPrChange w:id="83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&amp;</w:delText>
        </w:r>
      </w:del>
      <w:r w:rsidR="00713DE1" w:rsidRPr="0050309E">
        <w:rPr>
          <w:rFonts w:ascii="Times New Roman" w:eastAsia="SimSun" w:hAnsi="Times New Roman" w:cs="Times New Roman"/>
          <w:kern w:val="0"/>
          <w:sz w:val="24"/>
          <w:szCs w:val="20"/>
          <w:rPrChange w:id="8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4B5F75" w:rsidRPr="0050309E">
        <w:rPr>
          <w:rFonts w:ascii="Times New Roman" w:eastAsia="SimSun" w:hAnsi="Times New Roman" w:cs="Times New Roman"/>
          <w:kern w:val="0"/>
          <w:sz w:val="24"/>
          <w:szCs w:val="20"/>
          <w:rPrChange w:id="83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RIE</w:t>
      </w:r>
      <w:r w:rsidR="00713DE1" w:rsidRPr="0050309E">
        <w:rPr>
          <w:rFonts w:ascii="Times New Roman" w:eastAsia="SimSun" w:hAnsi="Times New Roman" w:cs="Times New Roman"/>
          <w:kern w:val="0"/>
          <w:sz w:val="24"/>
          <w:szCs w:val="20"/>
          <w:rPrChange w:id="83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</w:t>
      </w:r>
      <w:r w:rsidR="007608A3" w:rsidRPr="0050309E">
        <w:rPr>
          <w:rFonts w:ascii="Times New Roman" w:eastAsia="SimSun" w:hAnsi="Times New Roman" w:cs="Times New Roman"/>
          <w:kern w:val="0"/>
          <w:sz w:val="24"/>
          <w:szCs w:val="20"/>
          <w:rPrChange w:id="83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and </w:t>
      </w:r>
      <w:r w:rsidR="004B5F75" w:rsidRPr="0050309E">
        <w:rPr>
          <w:rFonts w:ascii="Times New Roman" w:eastAsia="SimSun" w:hAnsi="Times New Roman" w:cs="Times New Roman"/>
          <w:kern w:val="0"/>
          <w:sz w:val="24"/>
          <w:szCs w:val="20"/>
          <w:rPrChange w:id="83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CW </w:t>
      </w:r>
      <w:r w:rsidR="007608A3" w:rsidRPr="0050309E">
        <w:rPr>
          <w:rFonts w:ascii="Times New Roman" w:eastAsia="SimSun" w:hAnsi="Times New Roman" w:cs="Times New Roman"/>
          <w:kern w:val="0"/>
          <w:sz w:val="24"/>
          <w:szCs w:val="20"/>
          <w:rPrChange w:id="8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laser direct processing </w:t>
      </w:r>
      <w:r w:rsidR="00825D4F" w:rsidRPr="0050309E">
        <w:rPr>
          <w:rFonts w:ascii="Times New Roman" w:eastAsia="SimSun" w:hAnsi="Times New Roman" w:cs="Times New Roman"/>
          <w:kern w:val="0"/>
          <w:sz w:val="24"/>
          <w:szCs w:val="20"/>
          <w:rPrChange w:id="8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can realize </w:t>
      </w:r>
      <w:del w:id="840" w:author="Ted Linekar" w:date="2018-09-17T14:08:00Z">
        <w:r w:rsidR="00825D4F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84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the </w:delText>
        </w:r>
      </w:del>
      <w:r w:rsidR="00D67332" w:rsidRPr="0050309E">
        <w:rPr>
          <w:rFonts w:ascii="Times New Roman" w:eastAsia="SimSun" w:hAnsi="Times New Roman" w:cs="Times New Roman"/>
          <w:kern w:val="0"/>
          <w:sz w:val="24"/>
          <w:szCs w:val="20"/>
          <w:rPrChange w:id="84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control </w:t>
      </w:r>
      <w:ins w:id="843" w:author="Jane Nicholson" w:date="2018-09-19T15:37:00Z">
        <w:r w:rsidR="005E397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of </w:t>
        </w:r>
      </w:ins>
      <w:del w:id="844" w:author="Ted Linekar" w:date="2018-09-17T14:08:00Z">
        <w:r w:rsidR="004B5F75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84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for </w:delText>
        </w:r>
      </w:del>
      <w:r w:rsidR="004B5F75" w:rsidRPr="0050309E">
        <w:rPr>
          <w:rFonts w:ascii="Times New Roman" w:eastAsia="SimSun" w:hAnsi="Times New Roman" w:cs="Times New Roman"/>
          <w:kern w:val="0"/>
          <w:sz w:val="24"/>
          <w:szCs w:val="20"/>
          <w:rPrChange w:id="84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the</w:t>
      </w:r>
      <w:r w:rsidR="00D67332" w:rsidRPr="0050309E">
        <w:rPr>
          <w:rFonts w:ascii="Times New Roman" w:eastAsia="SimSun" w:hAnsi="Times New Roman" w:cs="Times New Roman"/>
          <w:kern w:val="0"/>
          <w:sz w:val="24"/>
          <w:szCs w:val="20"/>
          <w:rPrChange w:id="8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location, shape, and size of MoS</w:t>
      </w:r>
      <w:r w:rsidR="00D67332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8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2</w:t>
      </w:r>
      <w:r w:rsidR="00D67332" w:rsidRPr="0050309E">
        <w:rPr>
          <w:rFonts w:ascii="Times New Roman" w:eastAsia="SimSun" w:hAnsi="Times New Roman" w:cs="Times New Roman"/>
          <w:kern w:val="0"/>
          <w:sz w:val="24"/>
          <w:szCs w:val="20"/>
          <w:rPrChange w:id="84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D67332" w:rsidRPr="0050309E">
        <w:rPr>
          <w:rFonts w:ascii="Times New Roman" w:eastAsia="SimSun" w:hAnsi="Times New Roman" w:cs="Times New Roman"/>
          <w:kern w:val="0"/>
          <w:sz w:val="24"/>
          <w:szCs w:val="20"/>
          <w:rPrChange w:id="85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lastRenderedPageBreak/>
        <w:t>micro/nanostructures</w:t>
      </w:r>
      <w:ins w:id="851" w:author="Ted Linekar" w:date="2018-09-17T14:12:00Z">
        <w:r w:rsidR="00CD7FE4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del w:id="852" w:author="Ted Linekar" w:date="2018-09-17T14:12:00Z">
        <w:r w:rsidR="00D67332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85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.</w:delText>
        </w:r>
      </w:del>
      <w:r w:rsidR="00D67332" w:rsidRPr="0050309E">
        <w:rPr>
          <w:rFonts w:ascii="Times New Roman" w:eastAsia="SimSun" w:hAnsi="Times New Roman" w:cs="Times New Roman"/>
          <w:kern w:val="0"/>
          <w:sz w:val="24"/>
          <w:szCs w:val="20"/>
          <w:rPrChange w:id="85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del w:id="855" w:author="Ted Linekar" w:date="2018-09-17T14:12:00Z">
        <w:r w:rsidR="00894155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85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W</w:delText>
        </w:r>
      </w:del>
      <w:ins w:id="857" w:author="Ted Linekar" w:date="2018-09-17T14:12:00Z">
        <w:r w:rsidR="00CD7FE4">
          <w:rPr>
            <w:rFonts w:ascii="Times New Roman" w:eastAsia="SimSun" w:hAnsi="Times New Roman" w:cs="Times New Roman"/>
            <w:kern w:val="0"/>
            <w:sz w:val="24"/>
            <w:szCs w:val="20"/>
          </w:rPr>
          <w:t>w</w:t>
        </w:r>
      </w:ins>
      <w:r w:rsidR="00894155" w:rsidRPr="0050309E">
        <w:rPr>
          <w:rFonts w:ascii="Times New Roman" w:eastAsia="SimSun" w:hAnsi="Times New Roman" w:cs="Times New Roman"/>
          <w:kern w:val="0"/>
          <w:sz w:val="24"/>
          <w:szCs w:val="20"/>
          <w:rPrChange w:id="85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hereas</w:t>
      </w:r>
      <w:del w:id="859" w:author="Jane Nicholson" w:date="2018-09-19T15:37:00Z">
        <w:r w:rsidR="00761776" w:rsidRPr="0050309E" w:rsidDel="005E3975">
          <w:rPr>
            <w:rFonts w:ascii="Times New Roman" w:eastAsia="SimSun" w:hAnsi="Times New Roman" w:cs="Times New Roman"/>
            <w:kern w:val="0"/>
            <w:sz w:val="24"/>
            <w:szCs w:val="20"/>
            <w:rPrChange w:id="86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,</w:delText>
        </w:r>
      </w:del>
      <w:r w:rsidR="00761776" w:rsidRPr="0050309E">
        <w:rPr>
          <w:rFonts w:ascii="Times New Roman" w:eastAsia="SimSun" w:hAnsi="Times New Roman" w:cs="Times New Roman"/>
          <w:kern w:val="0"/>
          <w:sz w:val="24"/>
          <w:szCs w:val="20"/>
          <w:rPrChange w:id="86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ins w:id="862" w:author="Jane Nicholson" w:date="2018-09-19T15:50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in </w:t>
        </w:r>
      </w:ins>
      <w:del w:id="863" w:author="Ted Linekar" w:date="2018-09-17T14:01:00Z">
        <w:r w:rsidR="007538F0" w:rsidRPr="0050309E" w:rsidDel="002D23C1">
          <w:rPr>
            <w:rFonts w:ascii="Times New Roman" w:eastAsia="SimSun" w:hAnsi="Times New Roman" w:cs="Times New Roman"/>
            <w:kern w:val="0"/>
            <w:sz w:val="24"/>
            <w:szCs w:val="20"/>
            <w:rPrChange w:id="86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in the </w:delText>
        </w:r>
      </w:del>
      <w:del w:id="865" w:author="Ted Linekar" w:date="2018-09-17T14:11:00Z">
        <w:r w:rsidR="0003274F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86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m</w:delText>
        </w:r>
      </w:del>
      <w:del w:id="867" w:author="Ted Linekar" w:date="2018-09-17T14:12:00Z">
        <w:r w:rsidR="0003274F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86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ethods</w:delText>
        </w:r>
        <w:r w:rsidR="007538F0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86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</w:delText>
        </w:r>
        <w:r w:rsidR="0003274F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87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involving </w:delText>
        </w:r>
      </w:del>
      <w:r w:rsidR="00761776" w:rsidRPr="0050309E">
        <w:rPr>
          <w:rFonts w:ascii="Times New Roman" w:eastAsia="SimSun" w:hAnsi="Times New Roman" w:cs="Times New Roman"/>
          <w:kern w:val="0"/>
          <w:sz w:val="24"/>
          <w:szCs w:val="20"/>
          <w:rPrChange w:id="87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lithography</w:t>
      </w:r>
      <w:r w:rsidR="00900479" w:rsidRPr="0050309E">
        <w:rPr>
          <w:rFonts w:ascii="Times New Roman" w:eastAsia="SimSun" w:hAnsi="Times New Roman" w:cs="Times New Roman"/>
          <w:kern w:val="0"/>
          <w:sz w:val="24"/>
          <w:szCs w:val="20"/>
          <w:rPrChange w:id="87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plasma </w:t>
      </w:r>
      <w:r w:rsidR="00863A1C" w:rsidRPr="0050309E">
        <w:rPr>
          <w:rFonts w:ascii="Times New Roman" w:eastAsia="SimSun" w:hAnsi="Times New Roman" w:cs="Times New Roman"/>
          <w:kern w:val="0"/>
          <w:sz w:val="24"/>
          <w:szCs w:val="20"/>
          <w:rPrChange w:id="87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surface </w:t>
      </w:r>
      <w:r w:rsidR="00900479" w:rsidRPr="0050309E">
        <w:rPr>
          <w:rFonts w:ascii="Times New Roman" w:eastAsia="SimSun" w:hAnsi="Times New Roman" w:cs="Times New Roman"/>
          <w:kern w:val="0"/>
          <w:sz w:val="24"/>
          <w:szCs w:val="20"/>
          <w:rPrChange w:id="87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treatment</w:t>
      </w:r>
      <w:ins w:id="875" w:author="Ted Linekar" w:date="2018-09-17T14:03:00Z">
        <w:r w:rsidR="002D23C1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r w:rsidR="00900479" w:rsidRPr="0050309E">
        <w:rPr>
          <w:rFonts w:ascii="Times New Roman" w:eastAsia="SimSun" w:hAnsi="Times New Roman" w:cs="Times New Roman"/>
          <w:kern w:val="0"/>
          <w:sz w:val="24"/>
          <w:szCs w:val="20"/>
          <w:rPrChange w:id="87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and </w:t>
      </w:r>
      <w:r w:rsidR="00863A1C" w:rsidRPr="0050309E">
        <w:rPr>
          <w:rFonts w:ascii="Times New Roman" w:eastAsia="SimSun" w:hAnsi="Times New Roman" w:cs="Times New Roman"/>
          <w:kern w:val="0"/>
          <w:sz w:val="24"/>
          <w:szCs w:val="20"/>
          <w:rPrChange w:id="87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RIE</w:t>
      </w:r>
      <w:r w:rsidR="007538F0" w:rsidRPr="0050309E">
        <w:rPr>
          <w:rFonts w:ascii="Times New Roman" w:eastAsia="SimSun" w:hAnsi="Times New Roman" w:cs="Times New Roman"/>
          <w:kern w:val="0"/>
          <w:sz w:val="24"/>
          <w:szCs w:val="20"/>
          <w:rPrChange w:id="8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</w:t>
      </w:r>
      <w:ins w:id="879" w:author="Ted Linekar" w:date="2018-09-17T14:02:00Z">
        <w:del w:id="880" w:author="Jane Nicholson" w:date="2018-09-19T15:40:00Z">
          <w:r w:rsidR="00CD7FE4" w:rsidDel="005E3975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us</w:delText>
          </w:r>
        </w:del>
      </w:ins>
      <w:ins w:id="881" w:author="Ted Linekar" w:date="2018-09-17T14:13:00Z">
        <w:del w:id="882" w:author="Jane Nicholson" w:date="2018-09-19T15:40:00Z">
          <w:r w:rsidR="00CD7FE4" w:rsidDel="005E3975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ing</w:delText>
          </w:r>
        </w:del>
      </w:ins>
      <w:ins w:id="883" w:author="Ted Linekar" w:date="2018-09-17T14:02:00Z">
        <w:del w:id="884" w:author="Jane Nicholson" w:date="2018-09-19T15:40:00Z">
          <w:r w:rsidR="002D23C1" w:rsidDel="005E3975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 xml:space="preserve"> </w:delText>
          </w:r>
        </w:del>
      </w:ins>
      <w:r w:rsidR="00570DF0" w:rsidRPr="0050309E">
        <w:rPr>
          <w:rFonts w:ascii="Times New Roman" w:eastAsia="SimSun" w:hAnsi="Times New Roman" w:cs="Times New Roman"/>
          <w:kern w:val="0"/>
          <w:sz w:val="24"/>
          <w:szCs w:val="20"/>
          <w:rPrChange w:id="88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chemical </w:t>
      </w:r>
      <w:r w:rsidR="00E967E9" w:rsidRPr="0050309E">
        <w:rPr>
          <w:rFonts w:ascii="Times New Roman" w:eastAsia="SimSun" w:hAnsi="Times New Roman" w:cs="Times New Roman"/>
          <w:kern w:val="0"/>
          <w:sz w:val="24"/>
          <w:szCs w:val="20"/>
          <w:rPrChange w:id="88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organics </w:t>
      </w:r>
      <w:r w:rsidR="000B4458" w:rsidRPr="0050309E">
        <w:rPr>
          <w:rFonts w:ascii="Times New Roman" w:eastAsia="SimSun" w:hAnsi="Times New Roman" w:cs="Times New Roman"/>
          <w:kern w:val="0"/>
          <w:sz w:val="24"/>
          <w:szCs w:val="20"/>
          <w:rPrChange w:id="88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(</w:t>
      </w:r>
      <w:r w:rsidR="00E967E9" w:rsidRPr="0050309E">
        <w:rPr>
          <w:rFonts w:ascii="Times New Roman" w:eastAsia="SimSun" w:hAnsi="Times New Roman" w:cs="Times New Roman"/>
          <w:kern w:val="0"/>
          <w:sz w:val="24"/>
          <w:szCs w:val="20"/>
          <w:rPrChange w:id="88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such as </w:t>
      </w:r>
      <w:r w:rsidR="00B11E6E" w:rsidRPr="0050309E">
        <w:rPr>
          <w:rFonts w:ascii="Times New Roman" w:eastAsia="SimSun" w:hAnsi="Times New Roman" w:cs="Times New Roman"/>
          <w:kern w:val="0"/>
          <w:sz w:val="24"/>
          <w:szCs w:val="20"/>
          <w:rPrChange w:id="88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photoresist</w:t>
      </w:r>
      <w:r w:rsidR="000B4458" w:rsidRPr="0050309E">
        <w:rPr>
          <w:rFonts w:ascii="Times New Roman" w:eastAsia="SimSun" w:hAnsi="Times New Roman" w:cs="Times New Roman"/>
          <w:kern w:val="0"/>
          <w:sz w:val="24"/>
          <w:szCs w:val="20"/>
          <w:rPrChange w:id="8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)</w:t>
      </w:r>
      <w:r w:rsidR="006572D3" w:rsidRPr="0050309E">
        <w:rPr>
          <w:rFonts w:ascii="Times New Roman" w:eastAsia="SimSun" w:hAnsi="Times New Roman" w:cs="Times New Roman"/>
          <w:kern w:val="0"/>
          <w:sz w:val="24"/>
          <w:szCs w:val="20"/>
          <w:rPrChange w:id="89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and</w:t>
      </w:r>
      <w:r w:rsidR="00D77411" w:rsidRPr="0050309E">
        <w:rPr>
          <w:rFonts w:ascii="Times New Roman" w:eastAsia="SimSun" w:hAnsi="Times New Roman" w:cs="Times New Roman"/>
          <w:kern w:val="0"/>
          <w:sz w:val="24"/>
          <w:szCs w:val="20"/>
          <w:rPrChange w:id="89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inorganic or organic</w:t>
      </w:r>
      <w:r w:rsidR="00E261E9" w:rsidRPr="0050309E">
        <w:rPr>
          <w:rFonts w:ascii="Times New Roman" w:eastAsia="SimSun" w:hAnsi="Times New Roman" w:cs="Times New Roman"/>
          <w:kern w:val="0"/>
          <w:sz w:val="24"/>
          <w:szCs w:val="20"/>
          <w:rPrChange w:id="89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masks</w:t>
      </w:r>
      <w:ins w:id="894" w:author="Ted Linekar" w:date="2018-09-17T14:14:00Z">
        <w:r w:rsidR="00CD7FE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  <w:del w:id="895" w:author="Jane Nicholson" w:date="2018-09-19T15:40:00Z">
          <w:r w:rsidR="00CD7FE4" w:rsidDel="005E3975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need to b</w:delText>
          </w:r>
          <w:r w:rsidR="00631001" w:rsidDel="005E3975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e</w:delText>
          </w:r>
        </w:del>
      </w:ins>
      <w:ins w:id="896" w:author="Jane Nicholson" w:date="2018-09-19T15:41:00Z">
        <w:r w:rsidR="005E3975">
          <w:rPr>
            <w:rFonts w:ascii="Times New Roman" w:eastAsia="SimSun" w:hAnsi="Times New Roman" w:cs="Times New Roman"/>
            <w:kern w:val="0"/>
            <w:sz w:val="24"/>
            <w:szCs w:val="20"/>
          </w:rPr>
          <w:t>a</w:t>
        </w:r>
      </w:ins>
      <w:ins w:id="897" w:author="Jane Nicholson" w:date="2018-09-19T15:40:00Z">
        <w:r w:rsidR="005E3975">
          <w:rPr>
            <w:rFonts w:ascii="Times New Roman" w:eastAsia="SimSun" w:hAnsi="Times New Roman" w:cs="Times New Roman"/>
            <w:kern w:val="0"/>
            <w:sz w:val="24"/>
            <w:szCs w:val="20"/>
          </w:rPr>
          <w:t>re used</w:t>
        </w:r>
      </w:ins>
      <w:del w:id="898" w:author="Ted Linekar" w:date="2018-09-17T14:02:00Z">
        <w:r w:rsidR="00E261E9" w:rsidRPr="0050309E" w:rsidDel="002D23C1">
          <w:rPr>
            <w:rFonts w:ascii="Times New Roman" w:eastAsia="SimSun" w:hAnsi="Times New Roman" w:cs="Times New Roman"/>
            <w:kern w:val="0"/>
            <w:sz w:val="24"/>
            <w:szCs w:val="20"/>
            <w:rPrChange w:id="89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were used</w:delText>
        </w:r>
      </w:del>
      <w:del w:id="900" w:author="Ted Linekar" w:date="2018-09-17T14:10:00Z">
        <w:r w:rsidR="00E261E9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90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,</w:delText>
        </w:r>
      </w:del>
      <w:del w:id="902" w:author="Ted Linekar" w:date="2018-09-17T14:13:00Z">
        <w:r w:rsidR="00E261E9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90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</w:delText>
        </w:r>
      </w:del>
      <w:ins w:id="904" w:author="Ted Linekar" w:date="2018-09-17T14:11:00Z">
        <w:r w:rsidR="00CD7FE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E261E9" w:rsidRPr="0050309E">
        <w:rPr>
          <w:rFonts w:ascii="Times New Roman" w:eastAsia="SimSun" w:hAnsi="Times New Roman" w:cs="Times New Roman"/>
          <w:kern w:val="0"/>
          <w:sz w:val="24"/>
          <w:szCs w:val="20"/>
          <w:rPrChange w:id="90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combined </w:t>
      </w:r>
      <w:del w:id="906" w:author="Jane Nicholson" w:date="2018-09-19T15:41:00Z">
        <w:r w:rsidR="00E261E9" w:rsidRPr="0050309E" w:rsidDel="005E3975">
          <w:rPr>
            <w:rFonts w:ascii="Times New Roman" w:eastAsia="SimSun" w:hAnsi="Times New Roman" w:cs="Times New Roman"/>
            <w:kern w:val="0"/>
            <w:sz w:val="24"/>
            <w:szCs w:val="20"/>
            <w:rPrChange w:id="90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process</w:delText>
        </w:r>
      </w:del>
      <w:ins w:id="908" w:author="Ted Linekar" w:date="2018-09-17T14:14:00Z">
        <w:del w:id="909" w:author="Jane Nicholson" w:date="2018-09-19T15:41:00Z">
          <w:r w:rsidR="00631001" w:rsidDel="005E3975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ed</w:delText>
          </w:r>
        </w:del>
      </w:ins>
      <w:ins w:id="910" w:author="Jane Nicholson" w:date="2018-09-19T15:41:00Z">
        <w:r w:rsidR="005E3975">
          <w:rPr>
            <w:rFonts w:ascii="Times New Roman" w:eastAsia="SimSun" w:hAnsi="Times New Roman" w:cs="Times New Roman"/>
            <w:kern w:val="0"/>
            <w:sz w:val="24"/>
            <w:szCs w:val="20"/>
          </w:rPr>
          <w:t>processes are required</w:t>
        </w:r>
      </w:ins>
      <w:del w:id="911" w:author="Ted Linekar" w:date="2018-09-17T14:14:00Z">
        <w:r w:rsidR="00E261E9" w:rsidRPr="0050309E" w:rsidDel="00631001">
          <w:rPr>
            <w:rFonts w:ascii="Times New Roman" w:eastAsia="SimSun" w:hAnsi="Times New Roman" w:cs="Times New Roman"/>
            <w:kern w:val="0"/>
            <w:sz w:val="24"/>
            <w:szCs w:val="20"/>
            <w:rPrChange w:id="91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was needed</w:delText>
        </w:r>
      </w:del>
      <w:r w:rsidR="00E261E9" w:rsidRPr="0050309E">
        <w:rPr>
          <w:rFonts w:ascii="Times New Roman" w:eastAsia="SimSun" w:hAnsi="Times New Roman" w:cs="Times New Roman"/>
          <w:kern w:val="0"/>
          <w:sz w:val="24"/>
          <w:szCs w:val="20"/>
          <w:rPrChange w:id="91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and </w:t>
      </w:r>
      <w:ins w:id="914" w:author="Ted Linekar" w:date="2018-09-17T14:15:00Z">
        <w:r w:rsidR="00631001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E261E9" w:rsidRPr="0050309E">
        <w:rPr>
          <w:rFonts w:ascii="Times New Roman" w:eastAsia="SimSun" w:hAnsi="Times New Roman" w:cs="Times New Roman"/>
          <w:kern w:val="0"/>
          <w:sz w:val="24"/>
          <w:szCs w:val="20"/>
          <w:rPrChange w:id="91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integral</w:t>
      </w:r>
      <w:r w:rsidR="006572D3" w:rsidRPr="0050309E">
        <w:rPr>
          <w:rFonts w:ascii="Times New Roman" w:eastAsia="SimSun" w:hAnsi="Times New Roman" w:cs="Times New Roman"/>
          <w:kern w:val="0"/>
          <w:sz w:val="24"/>
          <w:szCs w:val="20"/>
          <w:rPrChange w:id="91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process </w:t>
      </w:r>
      <w:del w:id="917" w:author="Ted Linekar" w:date="2018-09-18T16:41:00Z">
        <w:r w:rsidR="009619B0" w:rsidRPr="0050309E" w:rsidDel="00F107E5">
          <w:rPr>
            <w:rFonts w:ascii="Times New Roman" w:eastAsia="SimSun" w:hAnsi="Times New Roman" w:cs="Times New Roman"/>
            <w:kern w:val="0"/>
            <w:sz w:val="24"/>
            <w:szCs w:val="20"/>
            <w:rPrChange w:id="91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wa</w:delText>
        </w:r>
      </w:del>
      <w:ins w:id="919" w:author="Ted Linekar" w:date="2018-09-18T16:41:00Z">
        <w:r w:rsidR="00F107E5">
          <w:rPr>
            <w:rFonts w:ascii="Times New Roman" w:eastAsia="SimSun" w:hAnsi="Times New Roman" w:cs="Times New Roman"/>
            <w:kern w:val="0"/>
            <w:sz w:val="24"/>
            <w:szCs w:val="20"/>
          </w:rPr>
          <w:t>i</w:t>
        </w:r>
      </w:ins>
      <w:r w:rsidR="009619B0" w:rsidRPr="0050309E">
        <w:rPr>
          <w:rFonts w:ascii="Times New Roman" w:eastAsia="SimSun" w:hAnsi="Times New Roman" w:cs="Times New Roman"/>
          <w:kern w:val="0"/>
          <w:sz w:val="24"/>
          <w:szCs w:val="20"/>
          <w:rPrChange w:id="92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s relatively complex. </w:t>
      </w:r>
      <w:del w:id="921" w:author="Ted Linekar" w:date="2018-09-17T14:07:00Z">
        <w:r w:rsidR="00926184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92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In </w:delText>
        </w:r>
      </w:del>
      <w:del w:id="923" w:author="Ted Linekar" w:date="2018-09-17T14:06:00Z">
        <w:r w:rsidR="00926184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92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the </w:delText>
        </w:r>
      </w:del>
      <w:r w:rsidR="00926184" w:rsidRPr="0050309E">
        <w:rPr>
          <w:rFonts w:ascii="Times New Roman" w:eastAsia="SimSun" w:hAnsi="Times New Roman" w:cs="Times New Roman"/>
          <w:kern w:val="0"/>
          <w:sz w:val="24"/>
          <w:szCs w:val="20"/>
          <w:rPrChange w:id="9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CW</w:t>
      </w:r>
      <w:r w:rsidR="00487A78" w:rsidRPr="0050309E">
        <w:rPr>
          <w:rFonts w:ascii="Times New Roman" w:eastAsia="SimSun" w:hAnsi="Times New Roman" w:cs="Times New Roman"/>
          <w:kern w:val="0"/>
          <w:sz w:val="24"/>
          <w:szCs w:val="20"/>
          <w:rPrChange w:id="9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laser direct processing</w:t>
      </w:r>
      <w:ins w:id="927" w:author="Ted Linekar" w:date="2018-09-17T14:07:00Z">
        <w:r w:rsidR="00CD7FE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del w:id="928" w:author="Ted Linekar" w:date="2018-09-17T14:07:00Z">
        <w:r w:rsidR="00487A78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92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, </w:delText>
        </w:r>
        <w:r w:rsidR="00926184" w:rsidRPr="0050309E" w:rsidDel="00CD7FE4">
          <w:rPr>
            <w:rFonts w:ascii="Times New Roman" w:eastAsia="SimSun" w:hAnsi="Times New Roman" w:cs="Times New Roman"/>
            <w:kern w:val="0"/>
            <w:sz w:val="24"/>
            <w:szCs w:val="20"/>
            <w:rPrChange w:id="93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th</w:delText>
        </w:r>
      </w:del>
      <w:r w:rsidR="00926184" w:rsidRPr="0050309E">
        <w:rPr>
          <w:rFonts w:ascii="Times New Roman" w:eastAsia="SimSun" w:hAnsi="Times New Roman" w:cs="Times New Roman"/>
          <w:kern w:val="0"/>
          <w:sz w:val="24"/>
          <w:szCs w:val="20"/>
          <w:rPrChange w:id="9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is </w:t>
      </w:r>
      <w:ins w:id="932" w:author="Ted Linekar" w:date="2018-09-17T14:07:00Z">
        <w:r w:rsidR="00CD7FE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9708A2" w:rsidRPr="0050309E">
        <w:rPr>
          <w:rFonts w:ascii="Times New Roman" w:eastAsia="SimSun" w:hAnsi="Times New Roman" w:cs="Times New Roman"/>
          <w:kern w:val="0"/>
          <w:sz w:val="24"/>
          <w:szCs w:val="20"/>
          <w:rPrChange w:id="9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one-step </w:t>
      </w:r>
      <w:del w:id="934" w:author="Ted Linekar" w:date="2018-09-17T14:23:00Z">
        <w:r w:rsidR="009708A2" w:rsidRPr="0050309E" w:rsidDel="00631001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93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 xml:space="preserve">operation </w:delText>
        </w:r>
      </w:del>
      <w:r w:rsidR="009708A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3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process</w:t>
      </w:r>
      <w:r w:rsidR="009708A2" w:rsidRPr="0050309E">
        <w:rPr>
          <w:rFonts w:ascii="Times New Roman" w:eastAsia="SimSun" w:hAnsi="Times New Roman" w:cs="Times New Roman"/>
          <w:kern w:val="0"/>
          <w:sz w:val="24"/>
          <w:szCs w:val="20"/>
          <w:rPrChange w:id="93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ins w:id="938" w:author="Ted Linekar" w:date="2018-09-17T14:07:00Z">
        <w:r w:rsidR="00CD7FE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and </w:t>
        </w:r>
      </w:ins>
      <w:r w:rsidR="00F0757E" w:rsidRPr="0050309E">
        <w:rPr>
          <w:rFonts w:ascii="Times New Roman" w:eastAsia="SimSun" w:hAnsi="Times New Roman" w:cs="Times New Roman"/>
          <w:kern w:val="0"/>
          <w:sz w:val="24"/>
          <w:szCs w:val="20"/>
          <w:rPrChange w:id="9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is</w:t>
      </w:r>
      <w:r w:rsidR="009708A2" w:rsidRPr="0050309E">
        <w:rPr>
          <w:rFonts w:ascii="Times New Roman" w:eastAsia="SimSun" w:hAnsi="Times New Roman" w:cs="Times New Roman"/>
          <w:kern w:val="0"/>
          <w:sz w:val="24"/>
          <w:szCs w:val="20"/>
          <w:rPrChange w:id="94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simple</w:t>
      </w:r>
      <w:ins w:id="941" w:author="Ted Linekar" w:date="2018-09-17T14:20:00Z">
        <w:r w:rsidR="00631001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del w:id="942" w:author="Ted Linekar" w:date="2018-09-17T14:15:00Z">
        <w:r w:rsidR="009708A2" w:rsidRPr="0050309E" w:rsidDel="00631001">
          <w:rPr>
            <w:rFonts w:ascii="Times New Roman" w:eastAsia="SimSun" w:hAnsi="Times New Roman" w:cs="Times New Roman"/>
            <w:kern w:val="0"/>
            <w:sz w:val="24"/>
            <w:szCs w:val="20"/>
            <w:rPrChange w:id="94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,</w:delText>
        </w:r>
      </w:del>
      <w:r w:rsidR="009708A2" w:rsidRPr="0050309E">
        <w:rPr>
          <w:rFonts w:ascii="Times New Roman" w:eastAsia="SimSun" w:hAnsi="Times New Roman" w:cs="Times New Roman"/>
          <w:kern w:val="0"/>
          <w:sz w:val="24"/>
          <w:szCs w:val="20"/>
          <w:rPrChange w:id="94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no </w:t>
      </w:r>
      <w:r w:rsidR="009708A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4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special atmosphere system </w:t>
      </w:r>
      <w:r w:rsidR="00AF48A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4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and mask are</w:t>
      </w:r>
      <w:r w:rsidR="009708A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needed, cost </w:t>
      </w:r>
      <w:r w:rsidR="00E76AC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is </w:t>
      </w:r>
      <w:r w:rsidR="009708A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4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relatively </w:t>
      </w:r>
      <w:r w:rsidR="00E76AC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5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low, </w:t>
      </w:r>
      <w:r w:rsidR="00AF48A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5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and </w:t>
      </w:r>
      <w:r w:rsidR="00E76AC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5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flexibility </w:t>
      </w:r>
      <w:r w:rsidR="00AF48A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5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and controllability are high.</w:t>
      </w:r>
      <w:ins w:id="954" w:author="Ted Linekar" w:date="2018-09-17T14:22:00Z">
        <w:r w:rsidR="00631001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However</w:t>
        </w:r>
      </w:ins>
      <w:ins w:id="955" w:author="Ted Linekar" w:date="2018-09-17T14:24:00Z">
        <w:r w:rsidR="00631001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,</w:t>
        </w:r>
      </w:ins>
      <w:del w:id="956" w:author="Ted Linekar" w:date="2018-09-17T14:22:00Z">
        <w:r w:rsidR="00AF48AD" w:rsidRPr="0050309E" w:rsidDel="00631001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95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 xml:space="preserve"> </w:delText>
        </w:r>
        <w:r w:rsidR="00894155" w:rsidRPr="0050309E" w:rsidDel="00631001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95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Whereas</w:delText>
        </w:r>
      </w:del>
      <w:del w:id="959" w:author="Ted Linekar" w:date="2018-09-17T14:23:00Z">
        <w:r w:rsidR="008B4CEA" w:rsidRPr="0050309E" w:rsidDel="00631001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96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,</w:delText>
        </w:r>
      </w:del>
      <w:r w:rsidR="008B4CE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6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CW laser processing is a </w:t>
      </w:r>
      <w:r w:rsidR="000056C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6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thermal process, and </w:t>
      </w:r>
      <w:r w:rsidR="0079419C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6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the strong thermal effect </w:t>
      </w:r>
      <w:del w:id="964" w:author="Jane Nicholson" w:date="2018-09-19T15:51:00Z">
        <w:r w:rsidR="00F0757E" w:rsidRPr="0050309E" w:rsidDel="00A207B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96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would</w:delText>
        </w:r>
        <w:r w:rsidR="0079419C" w:rsidRPr="0050309E" w:rsidDel="00A207B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96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 xml:space="preserve"> </w:delText>
        </w:r>
      </w:del>
      <w:r w:rsidR="0049401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cause</w:t>
      </w:r>
      <w:ins w:id="968" w:author="Jane Nicholson" w:date="2018-09-19T15:51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</w:t>
        </w:r>
      </w:ins>
      <w:r w:rsidR="0049401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6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thermal</w:t>
      </w:r>
      <w:r w:rsidR="006C13E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7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r w:rsidR="0049401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7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oxidization of</w:t>
      </w:r>
      <w:r w:rsidR="008E03B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7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</w:t>
      </w:r>
      <w:ins w:id="973" w:author="Ted Linekar" w:date="2018-09-17T14:27:00Z">
        <w:r w:rsidR="00250EB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the </w:t>
        </w:r>
      </w:ins>
      <w:r w:rsidR="008E03B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7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materials</w:t>
      </w:r>
      <w:r w:rsidR="008E03BF" w:rsidRPr="0050309E">
        <w:rPr>
          <w:rFonts w:ascii="Times New Roman" w:eastAsia="SimSun" w:hAnsi="Times New Roman" w:cs="Times New Roman"/>
          <w:kern w:val="0"/>
          <w:sz w:val="24"/>
          <w:szCs w:val="20"/>
          <w:vertAlign w:val="superscript"/>
          <w:lang w:eastAsia="en-US"/>
          <w:rPrChange w:id="97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perscript"/>
              <w:lang w:val="en-GB" w:eastAsia="en-US"/>
            </w:rPr>
          </w:rPrChange>
        </w:rPr>
        <w:t xml:space="preserve"> </w:t>
      </w:r>
      <w:r w:rsidR="008E03B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7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and </w:t>
      </w:r>
      <w:r w:rsidR="005402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7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lead</w:t>
      </w:r>
      <w:ins w:id="978" w:author="Jane Nicholson" w:date="2018-09-19T15:51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</w:t>
        </w:r>
      </w:ins>
      <w:r w:rsidR="005402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to </w:t>
      </w:r>
      <w:ins w:id="980" w:author="Ted Linekar" w:date="2018-09-17T14:25:00Z">
        <w:r w:rsidR="00250EB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 </w:t>
        </w:r>
      </w:ins>
      <w:r w:rsidR="005402F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8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large </w:t>
      </w:r>
      <w:r w:rsidR="006014B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98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recasting layer</w:t>
      </w:r>
      <w:ins w:id="983" w:author="Ted Linekar" w:date="2018-09-17T14:27:00Z">
        <w:del w:id="984" w:author="Jane Nicholson" w:date="2018-09-19T15:51:00Z">
          <w:r w:rsidR="00250EB6" w:rsidDel="00A207BF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,</w:delText>
          </w:r>
        </w:del>
      </w:ins>
      <w:ins w:id="985" w:author="Jane Nicholson" w:date="2018-09-19T15:51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>;</w:t>
        </w:r>
      </w:ins>
      <w:del w:id="986" w:author="Ted Linekar" w:date="2018-09-17T14:26:00Z">
        <w:r w:rsidR="000056C7" w:rsidRPr="0050309E" w:rsidDel="00250EB6">
          <w:rPr>
            <w:rFonts w:ascii="Times New Roman" w:eastAsia="SimSun" w:hAnsi="Times New Roman" w:cs="Times New Roman"/>
            <w:kern w:val="0"/>
            <w:sz w:val="24"/>
            <w:szCs w:val="20"/>
            <w:rPrChange w:id="98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,</w:delText>
        </w:r>
      </w:del>
      <w:r w:rsidR="000056C7" w:rsidRPr="0050309E">
        <w:rPr>
          <w:rFonts w:ascii="Times New Roman" w:eastAsia="SimSun" w:hAnsi="Times New Roman" w:cs="Times New Roman"/>
          <w:kern w:val="0"/>
          <w:sz w:val="24"/>
          <w:szCs w:val="20"/>
          <w:rPrChange w:id="98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hence</w:t>
      </w:r>
      <w:ins w:id="989" w:author="Jane Nicholson" w:date="2018-09-19T15:51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r w:rsidR="000056C7" w:rsidRPr="0050309E">
        <w:rPr>
          <w:rFonts w:ascii="Times New Roman" w:eastAsia="SimSun" w:hAnsi="Times New Roman" w:cs="Times New Roman"/>
          <w:kern w:val="0"/>
          <w:sz w:val="24"/>
          <w:szCs w:val="20"/>
          <w:rPrChange w:id="9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B24E65" w:rsidRPr="0050309E">
        <w:rPr>
          <w:rFonts w:ascii="Times New Roman" w:eastAsia="SimSun" w:hAnsi="Times New Roman" w:cs="Times New Roman"/>
          <w:kern w:val="0"/>
          <w:sz w:val="24"/>
          <w:szCs w:val="20"/>
          <w:rPrChange w:id="99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processing precision is </w:t>
      </w:r>
      <w:ins w:id="992" w:author="Ted Linekar" w:date="2018-09-17T14:28:00Z">
        <w:r w:rsidR="00250EB6">
          <w:rPr>
            <w:rFonts w:ascii="Times New Roman" w:eastAsia="SimSun" w:hAnsi="Times New Roman" w:cs="Times New Roman"/>
            <w:kern w:val="0"/>
            <w:sz w:val="24"/>
            <w:szCs w:val="20"/>
          </w:rPr>
          <w:t>insufficient</w:t>
        </w:r>
      </w:ins>
      <w:del w:id="993" w:author="Ted Linekar" w:date="2018-09-17T14:28:00Z">
        <w:r w:rsidR="00B24E65" w:rsidRPr="0050309E" w:rsidDel="00250EB6">
          <w:rPr>
            <w:rFonts w:ascii="Times New Roman" w:eastAsia="SimSun" w:hAnsi="Times New Roman" w:cs="Times New Roman"/>
            <w:kern w:val="0"/>
            <w:sz w:val="24"/>
            <w:szCs w:val="20"/>
            <w:rPrChange w:id="99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not enough</w:delText>
        </w:r>
      </w:del>
      <w:del w:id="995" w:author="Ted Linekar" w:date="2018-09-17T14:25:00Z">
        <w:r w:rsidR="00B24E65" w:rsidRPr="0050309E" w:rsidDel="00250EB6">
          <w:rPr>
            <w:rFonts w:ascii="Times New Roman" w:eastAsia="SimSun" w:hAnsi="Times New Roman" w:cs="Times New Roman"/>
            <w:kern w:val="0"/>
            <w:sz w:val="24"/>
            <w:szCs w:val="20"/>
            <w:rPrChange w:id="99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high</w:delText>
        </w:r>
      </w:del>
      <w:r w:rsidR="00B24E65" w:rsidRPr="0050309E">
        <w:rPr>
          <w:rFonts w:ascii="Times New Roman" w:eastAsia="SimSun" w:hAnsi="Times New Roman" w:cs="Times New Roman"/>
          <w:kern w:val="0"/>
          <w:sz w:val="24"/>
          <w:szCs w:val="20"/>
          <w:rPrChange w:id="99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. </w:t>
      </w:r>
      <w:del w:id="998" w:author="Ted Linekar" w:date="2018-09-17T14:29:00Z">
        <w:r w:rsidR="002321AB" w:rsidRPr="0050309E" w:rsidDel="00250EB6">
          <w:rPr>
            <w:rFonts w:ascii="Times New Roman" w:eastAsia="SimSun" w:hAnsi="Times New Roman" w:cs="Times New Roman"/>
            <w:kern w:val="0"/>
            <w:sz w:val="24"/>
            <w:szCs w:val="20"/>
            <w:rPrChange w:id="99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Another kind of laser processing technology is </w:delText>
        </w:r>
      </w:del>
      <w:del w:id="1000" w:author="Ted Linekar" w:date="2018-09-17T14:30:00Z">
        <w:r w:rsidR="002321AB" w:rsidRPr="0050309E" w:rsidDel="00250EB6">
          <w:rPr>
            <w:rFonts w:ascii="Times New Roman" w:eastAsia="SimSun" w:hAnsi="Times New Roman" w:cs="Times New Roman"/>
            <w:kern w:val="0"/>
            <w:sz w:val="24"/>
            <w:szCs w:val="20"/>
            <w:rPrChange w:id="100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f</w:delText>
        </w:r>
      </w:del>
      <w:ins w:id="1002" w:author="Ted Linekar" w:date="2018-09-17T14:30:00Z">
        <w:r w:rsidR="00250EB6">
          <w:rPr>
            <w:rFonts w:ascii="Times New Roman" w:eastAsia="SimSun" w:hAnsi="Times New Roman" w:cs="Times New Roman"/>
            <w:kern w:val="0"/>
            <w:sz w:val="24"/>
            <w:szCs w:val="20"/>
          </w:rPr>
          <w:t>F</w:t>
        </w:r>
      </w:ins>
      <w:r w:rsidR="002321AB" w:rsidRPr="0050309E">
        <w:rPr>
          <w:rFonts w:ascii="Times New Roman" w:eastAsia="SimSun" w:hAnsi="Times New Roman" w:cs="Times New Roman"/>
          <w:kern w:val="0"/>
          <w:sz w:val="24"/>
          <w:szCs w:val="20"/>
          <w:rPrChange w:id="100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emtosecond (</w:t>
      </w:r>
      <w:r w:rsidR="00AF0675" w:rsidRPr="0050309E">
        <w:rPr>
          <w:rFonts w:ascii="Times New Roman" w:eastAsia="SimSun" w:hAnsi="Times New Roman" w:cs="Times New Roman"/>
          <w:kern w:val="0"/>
          <w:sz w:val="24"/>
          <w:szCs w:val="20"/>
          <w:rPrChange w:id="100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ultrafast</w:t>
      </w:r>
      <w:r w:rsidR="002321AB" w:rsidRPr="0050309E">
        <w:rPr>
          <w:rFonts w:ascii="Times New Roman" w:eastAsia="SimSun" w:hAnsi="Times New Roman" w:cs="Times New Roman"/>
          <w:kern w:val="0"/>
          <w:sz w:val="24"/>
          <w:szCs w:val="20"/>
          <w:rPrChange w:id="100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) laser</w:t>
      </w:r>
      <w:r w:rsidR="00AF0675" w:rsidRPr="0050309E">
        <w:rPr>
          <w:rFonts w:ascii="Times New Roman" w:eastAsia="SimSun" w:hAnsi="Times New Roman" w:cs="Times New Roman"/>
          <w:kern w:val="0"/>
          <w:sz w:val="24"/>
          <w:szCs w:val="20"/>
          <w:rPrChange w:id="100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pulse direct processing</w:t>
      </w:r>
      <w:ins w:id="1007" w:author="Ted Linekar" w:date="2018-09-17T14:30:00Z">
        <w:r w:rsidR="00250EB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is a</w:t>
        </w:r>
        <w:r w:rsidR="00250EB6" w:rsidRPr="002035F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nother </w:t>
        </w:r>
        <w:r w:rsidR="00250EB6">
          <w:rPr>
            <w:rFonts w:ascii="Times New Roman" w:eastAsia="SimSun" w:hAnsi="Times New Roman" w:cs="Times New Roman"/>
            <w:kern w:val="0"/>
            <w:sz w:val="24"/>
            <w:szCs w:val="20"/>
          </w:rPr>
          <w:t>laser processing technology</w:t>
        </w:r>
      </w:ins>
      <w:r w:rsidR="009E2EB8" w:rsidRPr="0050309E">
        <w:rPr>
          <w:rFonts w:ascii="Times New Roman" w:eastAsia="SimSun" w:hAnsi="Times New Roman" w:cs="Times New Roman"/>
          <w:kern w:val="0"/>
          <w:sz w:val="24"/>
          <w:szCs w:val="20"/>
          <w:rPrChange w:id="100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. Femtosecond laser pulses have</w:t>
      </w:r>
      <w:r w:rsidR="005C7BE4" w:rsidRPr="0050309E">
        <w:rPr>
          <w:rFonts w:ascii="Times New Roman" w:eastAsia="SimSun" w:hAnsi="Times New Roman" w:cs="Times New Roman"/>
          <w:kern w:val="0"/>
          <w:sz w:val="24"/>
          <w:szCs w:val="20"/>
          <w:rPrChange w:id="100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ultrashort pulse width, ultrahigh power density, </w:t>
      </w:r>
      <w:ins w:id="1010" w:author="Jane Nicholson" w:date="2018-09-19T15:52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and a </w:t>
        </w:r>
      </w:ins>
      <w:del w:id="1011" w:author="Ted Linekar" w:date="2018-09-17T14:31:00Z">
        <w:r w:rsidR="005C7BE4" w:rsidRPr="0050309E" w:rsidDel="00250EB6">
          <w:rPr>
            <w:rFonts w:ascii="Times New Roman" w:eastAsia="SimSun" w:hAnsi="Times New Roman" w:cs="Times New Roman"/>
            <w:kern w:val="0"/>
            <w:sz w:val="24"/>
            <w:szCs w:val="20"/>
            <w:rPrChange w:id="101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and </w:delText>
        </w:r>
      </w:del>
      <w:r w:rsidR="005C7BE4" w:rsidRPr="0050309E">
        <w:rPr>
          <w:rFonts w:ascii="Times New Roman" w:eastAsia="SimSun" w:hAnsi="Times New Roman" w:cs="Times New Roman"/>
          <w:kern w:val="0"/>
          <w:sz w:val="24"/>
          <w:szCs w:val="20"/>
          <w:rPrChange w:id="101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nonlinear nonequilibrium processing feature</w:t>
      </w:r>
      <w:r w:rsidR="000311FC" w:rsidRPr="0050309E">
        <w:rPr>
          <w:rFonts w:ascii="Times New Roman" w:eastAsia="SimSun" w:hAnsi="Times New Roman" w:cs="Times New Roman"/>
          <w:kern w:val="0"/>
          <w:sz w:val="24"/>
          <w:szCs w:val="20"/>
          <w:rPrChange w:id="101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and </w:t>
      </w:r>
      <w:ins w:id="1015" w:author="Jane Nicholson" w:date="2018-09-19T15:52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they </w:t>
        </w:r>
      </w:ins>
      <w:ins w:id="1016" w:author="Ted Linekar" w:date="2018-09-17T14:32:00Z">
        <w:r w:rsidR="00250EB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can realize </w:t>
        </w:r>
      </w:ins>
      <w:r w:rsidR="00EA42D8" w:rsidRPr="0050309E">
        <w:rPr>
          <w:rFonts w:ascii="Times New Roman" w:eastAsia="SimSun" w:hAnsi="Times New Roman" w:cs="Times New Roman"/>
          <w:kern w:val="0"/>
          <w:sz w:val="24"/>
          <w:szCs w:val="20"/>
          <w:rPrChange w:id="101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multiphoton absorption and nonthermal effect</w:t>
      </w:r>
      <w:ins w:id="1018" w:author="Ted Linekar" w:date="2018-09-17T14:35:00Z">
        <w:r w:rsidR="001E79FA">
          <w:rPr>
            <w:rFonts w:ascii="Times New Roman" w:eastAsia="SimSun" w:hAnsi="Times New Roman" w:cs="Times New Roman"/>
            <w:kern w:val="0"/>
            <w:sz w:val="24"/>
            <w:szCs w:val="20"/>
          </w:rPr>
          <w:t>s.</w:t>
        </w:r>
      </w:ins>
      <w:del w:id="1019" w:author="Ted Linekar" w:date="2018-09-17T14:32:00Z">
        <w:r w:rsidR="00EA42D8" w:rsidRPr="0050309E" w:rsidDel="00250EB6">
          <w:rPr>
            <w:rFonts w:ascii="Times New Roman" w:eastAsia="SimSun" w:hAnsi="Times New Roman" w:cs="Times New Roman"/>
            <w:kern w:val="0"/>
            <w:sz w:val="24"/>
            <w:szCs w:val="20"/>
            <w:rPrChange w:id="102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can be realize</w:delText>
        </w:r>
        <w:r w:rsidR="004738DE" w:rsidRPr="0050309E" w:rsidDel="00250EB6">
          <w:rPr>
            <w:rFonts w:ascii="Times New Roman" w:eastAsia="SimSun" w:hAnsi="Times New Roman" w:cs="Times New Roman"/>
            <w:kern w:val="0"/>
            <w:sz w:val="24"/>
            <w:szCs w:val="20"/>
            <w:rPrChange w:id="102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d</w:delText>
        </w:r>
      </w:del>
      <w:del w:id="1022" w:author="Ted Linekar" w:date="2018-09-17T14:35:00Z">
        <w:r w:rsidR="00EA42D8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  <w:rPrChange w:id="102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,</w:delText>
        </w:r>
      </w:del>
      <w:r w:rsidR="00EA42D8" w:rsidRPr="0050309E">
        <w:rPr>
          <w:rFonts w:ascii="Times New Roman" w:eastAsia="SimSun" w:hAnsi="Times New Roman" w:cs="Times New Roman"/>
          <w:kern w:val="0"/>
          <w:sz w:val="24"/>
          <w:szCs w:val="20"/>
          <w:rPrChange w:id="102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ins w:id="1025" w:author="Ted Linekar" w:date="2018-09-17T14:35:00Z">
        <w:r w:rsidR="001E79F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Moreover, in addition to </w:t>
        </w:r>
      </w:ins>
      <w:del w:id="1026" w:author="Ted Linekar" w:date="2018-09-17T14:35:00Z">
        <w:r w:rsidR="000311FC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  <w:rPrChange w:id="102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hence </w:delText>
        </w:r>
        <w:r w:rsidR="002D4364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  <w:rPrChange w:id="102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except </w:delText>
        </w:r>
        <w:r w:rsidR="004C1FBE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  <w:rPrChange w:id="102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including </w:delText>
        </w:r>
        <w:r w:rsidR="00F90041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  <w:rPrChange w:id="103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almost </w:delText>
        </w:r>
      </w:del>
      <w:r w:rsidR="002D4364" w:rsidRPr="0050309E">
        <w:rPr>
          <w:rFonts w:ascii="Times New Roman" w:eastAsia="SimSun" w:hAnsi="Times New Roman" w:cs="Times New Roman"/>
          <w:kern w:val="0"/>
          <w:sz w:val="24"/>
          <w:szCs w:val="20"/>
          <w:rPrChange w:id="10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all the advantages of CW laser processing</w:t>
      </w:r>
      <w:r w:rsidR="001E5F50" w:rsidRPr="0050309E">
        <w:rPr>
          <w:rFonts w:ascii="Times New Roman" w:eastAsia="SimSun" w:hAnsi="Times New Roman" w:cs="Times New Roman"/>
          <w:kern w:val="0"/>
          <w:sz w:val="24"/>
          <w:szCs w:val="20"/>
          <w:rPrChange w:id="103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femtosecond laser </w:t>
      </w:r>
      <w:r w:rsidR="004C1FBE" w:rsidRPr="0050309E">
        <w:rPr>
          <w:rFonts w:ascii="Times New Roman" w:eastAsia="SimSun" w:hAnsi="Times New Roman" w:cs="Times New Roman"/>
          <w:kern w:val="0"/>
          <w:sz w:val="24"/>
          <w:szCs w:val="20"/>
          <w:rPrChange w:id="10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direct processing </w:t>
      </w:r>
      <w:del w:id="1034" w:author="Ted Linekar" w:date="2018-09-17T14:35:00Z">
        <w:r w:rsidR="004C1FBE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  <w:rPrChange w:id="103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also </w:delText>
        </w:r>
      </w:del>
      <w:ins w:id="1036" w:author="Ted Linekar" w:date="2018-09-17T14:37:00Z">
        <w:r w:rsidR="001E79F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possesses </w:t>
        </w:r>
      </w:ins>
      <w:del w:id="1037" w:author="Ted Linekar" w:date="2018-09-17T14:37:00Z">
        <w:r w:rsidR="00FB5470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  <w:rPrChange w:id="103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has the</w:delText>
        </w:r>
        <w:r w:rsidR="001E5F50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  <w:rPrChange w:id="103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advantage of </w:delText>
        </w:r>
      </w:del>
      <w:r w:rsidR="001B31B2" w:rsidRPr="0050309E">
        <w:rPr>
          <w:rFonts w:ascii="Times New Roman" w:eastAsia="SimSun" w:hAnsi="Times New Roman" w:cs="Times New Roman"/>
          <w:kern w:val="0"/>
          <w:sz w:val="24"/>
          <w:szCs w:val="20"/>
          <w:rPrChange w:id="104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high</w:t>
      </w:r>
      <w:del w:id="1041" w:author="Ted Linekar" w:date="2018-09-18T08:36:00Z">
        <w:r w:rsidR="001B31B2" w:rsidRPr="0050309E" w:rsidDel="002E3097">
          <w:rPr>
            <w:rFonts w:ascii="Times New Roman" w:eastAsia="SimSun" w:hAnsi="Times New Roman" w:cs="Times New Roman"/>
            <w:kern w:val="0"/>
            <w:sz w:val="24"/>
            <w:szCs w:val="20"/>
            <w:rPrChange w:id="104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processing</w:delText>
        </w:r>
      </w:del>
      <w:r w:rsidR="001B31B2" w:rsidRPr="0050309E">
        <w:rPr>
          <w:rFonts w:ascii="Times New Roman" w:eastAsia="SimSun" w:hAnsi="Times New Roman" w:cs="Times New Roman"/>
          <w:kern w:val="0"/>
          <w:sz w:val="24"/>
          <w:szCs w:val="20"/>
          <w:rPrChange w:id="104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precision</w:t>
      </w:r>
      <w:r w:rsidR="0050309E" w:rsidRPr="0050309E">
        <w:fldChar w:fldCharType="begin"/>
      </w:r>
      <w:r w:rsidR="0050309E" w:rsidRPr="0050309E">
        <w:instrText xml:space="preserve"> HYPERLINK \l "_ENREF_24" \o "Reyntjens, 2001 #66" </w:instrText>
      </w:r>
      <w:r w:rsidR="0050309E" w:rsidRPr="0050309E">
        <w:rPr>
          <w:rPrChange w:id="1044" w:author="Ted Linekar" w:date="2018-09-17T10:38:00Z">
            <w:rPr/>
          </w:rPrChange>
        </w:rPr>
        <w:fldChar w:fldCharType="end"/>
      </w:r>
      <w:r w:rsidR="008C7947" w:rsidRPr="0050309E">
        <w:rPr>
          <w:rFonts w:ascii="Times New Roman" w:eastAsia="SimSun" w:hAnsi="Times New Roman" w:cs="Times New Roman"/>
          <w:kern w:val="0"/>
          <w:sz w:val="24"/>
          <w:szCs w:val="20"/>
          <w:rPrChange w:id="104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.</w:t>
      </w:r>
      <w:r w:rsidR="0050309E" w:rsidRPr="0050309E">
        <w:fldChar w:fldCharType="begin"/>
      </w:r>
      <w:r w:rsidR="0050309E" w:rsidRPr="0050309E">
        <w:instrText xml:space="preserve"> HYPERLINK \l "_ENREF_40" \o "Jiang, 2018 #65" </w:instrText>
      </w:r>
      <w:r w:rsidR="0050309E" w:rsidRPr="0050309E">
        <w:rPr>
          <w:rPrChange w:id="104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10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10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&lt;EndNote&gt;&lt;Cite&gt;&lt;Author&gt;Jiang&lt;/Author&gt;&lt;Year&gt;2018&lt;/Year&gt;&lt;RecNum&gt;65&lt;/RecNum&gt;&lt;DisplayText&gt;&lt;style face="superscript"&gt;40&lt;/style&gt;&lt;/DisplayText&gt;&lt;record&gt;&lt;rec-number&gt;65&lt;/rec-number&gt;&lt;foreign-keys&gt;&lt;key app="EN" db-id="aex2ffs95xfad5epwfvpt0e9v9r2pa02ve5p"&gt;65&lt;/key&gt;&lt;/foreign-keys&gt;&lt;ref-type name="Journal Article"&gt;17&lt;/ref-type&gt;&lt;contributors&gt;&lt;authors&gt;&lt;author&gt;Jiang, Lan&lt;/author&gt;&lt;author&gt;Wang, An-Dong&lt;/author&gt;&lt;author&gt;Li, Bo&lt;/author&gt;&lt;author&gt;Cui, Tian-Hong&lt;/author&gt;&lt;author&gt;Lu, Yong-Feng&lt;/author&gt;&lt;/authors&gt;&lt;/contributors&gt;&lt;titles&gt;&lt;title&gt;Electrons dynamics control by shaping femtosecond laser pulses in micro/nanofabrication: modeling, method, measurement and application&lt;/title&gt;&lt;secondary-title&gt;Light: Science &amp;amp; Applications&lt;/secondary-title&gt;&lt;/titles&gt;&lt;periodical&gt;&lt;full-title&gt;Light: Science &amp;amp; Applications&lt;/full-title&gt;&lt;abbr-1&gt;Light: Sci. Appl.&lt;/abbr-1&gt;&lt;/periodical&gt;&lt;pages&gt;17134&lt;/pages&gt;&lt;volume&gt;7&lt;/volume&gt;&lt;number&gt;2&lt;/number&gt;&lt;dates&gt;&lt;year&gt;2018&lt;/year&gt;&lt;/dates&gt;&lt;isbn&gt;2047-7538&lt;/isbn&gt;&lt;urls&gt;&lt;/urls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104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1050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40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105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105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</w:p>
    <w:p w14:paraId="38EC6ABD" w14:textId="38117980" w:rsidR="00E55EF8" w:rsidRPr="001E79FA" w:rsidRDefault="00697A03" w:rsidP="00AB73D5">
      <w:pPr>
        <w:widowControl/>
        <w:spacing w:after="240" w:line="480" w:lineRule="auto"/>
        <w:ind w:firstLine="482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50309E">
        <w:rPr>
          <w:rFonts w:ascii="Times New Roman" w:eastAsia="SimSun" w:hAnsi="Times New Roman" w:cs="Times New Roman"/>
          <w:kern w:val="0"/>
          <w:sz w:val="24"/>
          <w:szCs w:val="20"/>
          <w:rPrChange w:id="105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In this </w:t>
      </w:r>
      <w:ins w:id="1054" w:author="Ted Linekar" w:date="2018-09-17T14:37:00Z">
        <w:r w:rsidR="001E79FA">
          <w:rPr>
            <w:rFonts w:ascii="Times New Roman" w:eastAsia="SimSun" w:hAnsi="Times New Roman" w:cs="Times New Roman"/>
            <w:kern w:val="0"/>
            <w:sz w:val="24"/>
            <w:szCs w:val="20"/>
          </w:rPr>
          <w:t>study</w:t>
        </w:r>
      </w:ins>
      <w:del w:id="1055" w:author="Ted Linekar" w:date="2018-09-17T14:37:00Z">
        <w:r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  <w:rPrChange w:id="105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work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0"/>
          <w:rPrChange w:id="105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</w:t>
      </w:r>
      <w:r w:rsidR="001944DD" w:rsidRPr="0050309E">
        <w:rPr>
          <w:rFonts w:ascii="Times New Roman" w:eastAsia="SimSun" w:hAnsi="Times New Roman" w:cs="Times New Roman"/>
          <w:kern w:val="0"/>
          <w:sz w:val="24"/>
          <w:szCs w:val="20"/>
        </w:rPr>
        <w:t>we propose</w:t>
      </w:r>
      <w:ins w:id="1058" w:author="Jane Nicholson" w:date="2018-09-19T15:52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>d</w:t>
        </w:r>
      </w:ins>
      <w:del w:id="1059" w:author="Ted Linekar" w:date="2018-09-17T14:37:00Z">
        <w:r w:rsidR="001944DD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</w:rPr>
          <w:delText>d</w:delText>
        </w:r>
      </w:del>
      <w:r w:rsidR="001944D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</w:t>
      </w:r>
      <w:r w:rsidR="008D029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useful</w:t>
      </w:r>
      <w:r w:rsidR="001944D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method of </w:t>
      </w:r>
      <w:r w:rsidR="008D029B" w:rsidRPr="0050309E">
        <w:rPr>
          <w:rFonts w:ascii="Times New Roman" w:eastAsia="SimSun" w:hAnsi="Times New Roman" w:cs="Times New Roman"/>
          <w:kern w:val="0"/>
          <w:sz w:val="24"/>
          <w:szCs w:val="20"/>
        </w:rPr>
        <w:t>utilizing femtosecond laser pulse direct writing</w:t>
      </w:r>
      <w:del w:id="1060" w:author="Ted Linekar" w:date="2018-09-17T14:43:00Z">
        <w:r w:rsidR="008D029B" w:rsidRPr="0050309E" w:rsidDel="00CD168E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process</w:delText>
        </w:r>
      </w:del>
      <w:del w:id="1061" w:author="Ted Linekar" w:date="2018-09-17T14:39:00Z">
        <w:r w:rsidR="008D029B" w:rsidRPr="0050309E" w:rsidDel="001E79FA">
          <w:rPr>
            <w:rFonts w:ascii="Times New Roman" w:eastAsia="SimSun" w:hAnsi="Times New Roman" w:cs="Times New Roman"/>
            <w:kern w:val="0"/>
            <w:sz w:val="24"/>
            <w:szCs w:val="20"/>
          </w:rPr>
          <w:delText>ing</w:delText>
        </w:r>
      </w:del>
      <w:r w:rsidR="008D029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to</w:t>
      </w:r>
      <w:r w:rsidR="001944DD" w:rsidRPr="006E03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modify multilayer MoS</w:t>
      </w:r>
      <w:r w:rsidR="001944DD" w:rsidRPr="009B5FE5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1944DD" w:rsidRPr="009B5FE5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flakes, directly fabricate </w:t>
      </w:r>
      <w:r w:rsidR="003C1117" w:rsidRPr="002C70BE">
        <w:rPr>
          <w:rFonts w:ascii="Times New Roman" w:eastAsia="SimSun" w:hAnsi="Times New Roman" w:cs="Times New Roman"/>
          <w:kern w:val="0"/>
          <w:sz w:val="24"/>
          <w:szCs w:val="20"/>
        </w:rPr>
        <w:t>regular</w:t>
      </w:r>
      <w:del w:id="1062" w:author="Ted Linekar" w:date="2018-09-17T14:40:00Z">
        <w:r w:rsidR="003C1117" w:rsidRPr="002C70BE" w:rsidDel="001E79FA">
          <w:rPr>
            <w:rFonts w:ascii="Times New Roman" w:eastAsia="SimSun" w:hAnsi="Times New Roman" w:cs="Times New Roman"/>
            <w:kern w:val="0"/>
            <w:sz w:val="24"/>
            <w:szCs w:val="20"/>
          </w:rPr>
          <w:delText>ly</w:delText>
        </w:r>
      </w:del>
      <w:r w:rsidR="001944DD" w:rsidRPr="00E34728">
        <w:rPr>
          <w:rFonts w:ascii="Times New Roman" w:eastAsia="SimSun" w:hAnsi="Times New Roman" w:cs="Times New Roman"/>
          <w:kern w:val="0"/>
          <w:sz w:val="24"/>
          <w:szCs w:val="20"/>
        </w:rPr>
        <w:t xml:space="preserve"> MoS</w:t>
      </w:r>
      <w:r w:rsidR="001944DD" w:rsidRPr="00E34728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1944DD" w:rsidRPr="0048348D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 arrays with different ribbon widths, and </w:t>
      </w:r>
      <w:r w:rsidR="000F332E" w:rsidRPr="0048348D">
        <w:rPr>
          <w:rFonts w:ascii="Times New Roman" w:eastAsia="SimSun" w:hAnsi="Times New Roman" w:cs="Times New Roman"/>
          <w:kern w:val="0"/>
          <w:sz w:val="24"/>
          <w:szCs w:val="20"/>
        </w:rPr>
        <w:t>arbitrarily</w:t>
      </w:r>
      <w:r w:rsidR="000F332E" w:rsidRPr="0048348D" w:rsidDel="000F332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1944DD" w:rsidRPr="002B1AF6">
        <w:rPr>
          <w:rFonts w:ascii="Times New Roman" w:eastAsia="SimSun" w:hAnsi="Times New Roman" w:cs="Times New Roman"/>
          <w:kern w:val="0"/>
          <w:sz w:val="24"/>
          <w:szCs w:val="20"/>
        </w:rPr>
        <w:t>pattern MoS</w:t>
      </w:r>
      <w:r w:rsidR="001944DD" w:rsidRPr="00F92C7D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1944DD" w:rsidRPr="006744A6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flakes </w:t>
      </w:r>
      <w:ins w:id="1063" w:author="Ted Linekar" w:date="2018-09-18T16:44:00Z">
        <w:r w:rsidR="00F107E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to </w:t>
        </w:r>
      </w:ins>
      <w:r w:rsidR="001944DD" w:rsidRPr="006744A6">
        <w:rPr>
          <w:rFonts w:ascii="Times New Roman" w:eastAsia="SimSun" w:hAnsi="Times New Roman" w:cs="Times New Roman"/>
          <w:kern w:val="0"/>
          <w:sz w:val="24"/>
          <w:szCs w:val="20"/>
        </w:rPr>
        <w:t>form</w:t>
      </w:r>
      <w:del w:id="1064" w:author="Ted Linekar" w:date="2018-09-18T16:44:00Z">
        <w:r w:rsidR="001944DD" w:rsidRPr="006744A6" w:rsidDel="00F107E5">
          <w:rPr>
            <w:rFonts w:ascii="Times New Roman" w:eastAsia="SimSun" w:hAnsi="Times New Roman" w:cs="Times New Roman"/>
            <w:kern w:val="0"/>
            <w:sz w:val="24"/>
            <w:szCs w:val="20"/>
          </w:rPr>
          <w:delText>ing</w:delText>
        </w:r>
      </w:del>
      <w:r w:rsidR="001944DD" w:rsidRPr="006744A6">
        <w:rPr>
          <w:rFonts w:ascii="Times New Roman" w:eastAsia="SimSun" w:hAnsi="Times New Roman" w:cs="Times New Roman"/>
          <w:kern w:val="0"/>
          <w:sz w:val="24"/>
          <w:szCs w:val="20"/>
        </w:rPr>
        <w:t xml:space="preserve"> different MoS</w:t>
      </w:r>
      <w:r w:rsidR="001944DD" w:rsidRPr="0052635F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1944DD" w:rsidRPr="00CC5CC3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0F332E" w:rsidRPr="00CC5CC3">
        <w:rPr>
          <w:rFonts w:ascii="Times New Roman" w:eastAsia="SimSun" w:hAnsi="Times New Roman" w:cs="Times New Roman"/>
          <w:kern w:val="0"/>
          <w:sz w:val="24"/>
          <w:szCs w:val="20"/>
        </w:rPr>
        <w:t>micro</w:t>
      </w:r>
      <w:ins w:id="1065" w:author="Ted Linekar" w:date="2018-09-18T16:44:00Z">
        <w:r w:rsidR="00F107E5">
          <w:rPr>
            <w:rFonts w:ascii="Times New Roman" w:eastAsia="SimSun" w:hAnsi="Times New Roman" w:cs="Times New Roman"/>
            <w:kern w:val="0"/>
            <w:sz w:val="24"/>
            <w:szCs w:val="20"/>
          </w:rPr>
          <w:t>/</w:t>
        </w:r>
      </w:ins>
      <w:del w:id="1066" w:author="Ted Linekar" w:date="2018-09-18T16:44:00Z">
        <w:r w:rsidR="000F332E" w:rsidRPr="00CC5CC3" w:rsidDel="00F107E5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r w:rsidR="000F332E" w:rsidRPr="00CC5CC3">
        <w:rPr>
          <w:rFonts w:ascii="Times New Roman" w:eastAsia="SimSun" w:hAnsi="Times New Roman" w:cs="Times New Roman"/>
          <w:kern w:val="0"/>
          <w:sz w:val="24"/>
          <w:szCs w:val="20"/>
        </w:rPr>
        <w:t>nano</w:t>
      </w:r>
      <w:r w:rsidR="001944DD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structures. Moreover, </w:t>
      </w:r>
      <w:r w:rsidR="00EE21F4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</w:t>
      </w:r>
      <w:r w:rsidR="00EE21F4" w:rsidRPr="0050309E">
        <w:rPr>
          <w:rFonts w:ascii="Times New Roman" w:eastAsia="SimSun" w:hAnsi="Times New Roman" w:cs="Times New Roman"/>
          <w:kern w:val="0"/>
          <w:sz w:val="24"/>
          <w:szCs w:val="20"/>
          <w:rPrChange w:id="10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laser-</w:t>
      </w:r>
      <w:r w:rsidR="00B84D0D" w:rsidRPr="0050309E">
        <w:rPr>
          <w:rFonts w:ascii="Times New Roman" w:eastAsia="SimSun" w:hAnsi="Times New Roman" w:cs="Times New Roman"/>
          <w:kern w:val="0"/>
          <w:sz w:val="24"/>
          <w:szCs w:val="20"/>
          <w:rPrChange w:id="106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fabricated</w:t>
      </w:r>
      <w:r w:rsidR="00EE21F4" w:rsidRPr="0050309E">
        <w:rPr>
          <w:rFonts w:ascii="Times New Roman" w:eastAsia="SimSun" w:hAnsi="Times New Roman" w:cs="Times New Roman"/>
          <w:kern w:val="0"/>
          <w:sz w:val="24"/>
          <w:szCs w:val="20"/>
          <w:rPrChange w:id="106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MoS</w:t>
      </w:r>
      <w:r w:rsidR="00EE21F4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107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2</w:t>
      </w:r>
      <w:r w:rsidR="00EE21F4" w:rsidRPr="0050309E">
        <w:rPr>
          <w:rFonts w:ascii="Times New Roman" w:eastAsia="SimSun" w:hAnsi="Times New Roman" w:cs="Times New Roman"/>
          <w:kern w:val="0"/>
          <w:sz w:val="24"/>
          <w:szCs w:val="20"/>
          <w:rPrChange w:id="107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structures were </w:t>
      </w:r>
      <w:r w:rsidR="00EE21F4" w:rsidRPr="0050309E">
        <w:rPr>
          <w:rFonts w:ascii="Times New Roman" w:eastAsia="SimSun" w:hAnsi="Times New Roman" w:cs="Times New Roman"/>
          <w:kern w:val="0"/>
          <w:sz w:val="24"/>
          <w:szCs w:val="20"/>
        </w:rPr>
        <w:t>chemically and physically bonded with numerous oxygen molecules in the air</w:t>
      </w:r>
      <w:ins w:id="1072" w:author="Ted Linekar" w:date="2018-09-17T14:45:00Z">
        <w:r w:rsidR="00CD168E">
          <w:rPr>
            <w:rFonts w:ascii="Times New Roman" w:eastAsia="SimSun" w:hAnsi="Times New Roman" w:cs="Times New Roman"/>
            <w:kern w:val="0"/>
            <w:sz w:val="24"/>
            <w:szCs w:val="20"/>
          </w:rPr>
          <w:t>. Th</w:t>
        </w:r>
        <w:r w:rsidR="00033BE6">
          <w:rPr>
            <w:rFonts w:ascii="Times New Roman" w:eastAsia="SimSun" w:hAnsi="Times New Roman" w:cs="Times New Roman"/>
            <w:kern w:val="0"/>
            <w:sz w:val="24"/>
            <w:szCs w:val="20"/>
          </w:rPr>
          <w:t>is bonding</w:t>
        </w:r>
      </w:ins>
      <w:del w:id="1073" w:author="Ted Linekar" w:date="2018-09-17T14:45:00Z">
        <w:r w:rsidR="001944DD" w:rsidRPr="0050309E" w:rsidDel="00CD168E">
          <w:rPr>
            <w:rFonts w:ascii="Times New Roman" w:eastAsia="SimSun" w:hAnsi="Times New Roman" w:cs="Times New Roman"/>
            <w:kern w:val="0"/>
            <w:sz w:val="24"/>
            <w:szCs w:val="20"/>
            <w:rPrChange w:id="107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, </w:delText>
        </w:r>
        <w:r w:rsidR="00EE21F4" w:rsidRPr="0050309E" w:rsidDel="00CD168E">
          <w:rPr>
            <w:rFonts w:ascii="Times New Roman" w:eastAsia="SimSun" w:hAnsi="Times New Roman" w:cs="Times New Roman"/>
            <w:kern w:val="0"/>
            <w:sz w:val="24"/>
            <w:szCs w:val="20"/>
            <w:rPrChange w:id="107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which</w:delText>
        </w:r>
      </w:del>
      <w:r w:rsidR="00EE21F4" w:rsidRPr="0050309E">
        <w:rPr>
          <w:rFonts w:ascii="Times New Roman" w:eastAsia="SimSun" w:hAnsi="Times New Roman" w:cs="Times New Roman"/>
          <w:kern w:val="0"/>
          <w:sz w:val="24"/>
          <w:szCs w:val="20"/>
          <w:rPrChange w:id="107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can be </w:t>
      </w:r>
      <w:r w:rsidR="001944DD" w:rsidRPr="0050309E">
        <w:rPr>
          <w:rFonts w:ascii="Times New Roman" w:eastAsia="SimSun" w:hAnsi="Times New Roman" w:cs="Times New Roman"/>
          <w:kern w:val="0"/>
          <w:sz w:val="24"/>
          <w:szCs w:val="20"/>
          <w:rPrChange w:id="107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attributed to the roughness </w:t>
      </w:r>
      <w:ins w:id="1078" w:author="Ted Linekar" w:date="2018-09-17T14:46:00Z">
        <w:r w:rsidR="00033BE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of </w:t>
        </w:r>
      </w:ins>
      <w:r w:rsidR="001944DD" w:rsidRPr="0050309E">
        <w:rPr>
          <w:rFonts w:ascii="Times New Roman" w:eastAsia="SimSun" w:hAnsi="Times New Roman" w:cs="Times New Roman"/>
          <w:kern w:val="0"/>
          <w:sz w:val="24"/>
          <w:szCs w:val="20"/>
          <w:rPrChange w:id="10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defect sites and long edges </w:t>
      </w:r>
      <w:del w:id="1080" w:author="Ted Linekar" w:date="2018-09-17T14:46:00Z">
        <w:r w:rsidR="001944DD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  <w:rPrChange w:id="108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on and </w:delText>
        </w:r>
      </w:del>
      <w:r w:rsidR="001944DD" w:rsidRPr="0050309E">
        <w:rPr>
          <w:rFonts w:ascii="Times New Roman" w:eastAsia="SimSun" w:hAnsi="Times New Roman" w:cs="Times New Roman"/>
          <w:kern w:val="0"/>
          <w:sz w:val="24"/>
          <w:szCs w:val="20"/>
          <w:rPrChange w:id="108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of the nanoribbons that </w:t>
      </w:r>
      <w:r w:rsidR="00B84D0D" w:rsidRPr="0050309E">
        <w:rPr>
          <w:rFonts w:ascii="Times New Roman" w:eastAsia="SimSun" w:hAnsi="Times New Roman" w:cs="Times New Roman"/>
          <w:kern w:val="0"/>
          <w:sz w:val="24"/>
          <w:szCs w:val="20"/>
          <w:rPrChange w:id="108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may </w:t>
      </w:r>
      <w:r w:rsidR="001944DD" w:rsidRPr="0050309E">
        <w:rPr>
          <w:rFonts w:ascii="Times New Roman" w:eastAsia="SimSun" w:hAnsi="Times New Roman" w:cs="Times New Roman"/>
          <w:kern w:val="0"/>
          <w:sz w:val="24"/>
          <w:szCs w:val="20"/>
          <w:rPrChange w:id="10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contain numerous unsaturated edge sites and highly active cent</w:t>
      </w:r>
      <w:del w:id="1085" w:author="Ted Linekar" w:date="2018-09-17T14:46:00Z">
        <w:r w:rsidR="001944DD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  <w:rPrChange w:id="108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r</w:delText>
        </w:r>
      </w:del>
      <w:r w:rsidR="001944DD" w:rsidRPr="0050309E">
        <w:rPr>
          <w:rFonts w:ascii="Times New Roman" w:eastAsia="SimSun" w:hAnsi="Times New Roman" w:cs="Times New Roman"/>
          <w:kern w:val="0"/>
          <w:sz w:val="24"/>
          <w:szCs w:val="20"/>
          <w:rPrChange w:id="108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e</w:t>
      </w:r>
      <w:ins w:id="1088" w:author="Ted Linekar" w:date="2018-09-17T14:46:00Z">
        <w:r w:rsidR="00033BE6">
          <w:rPr>
            <w:rFonts w:ascii="Times New Roman" w:eastAsia="SimSun" w:hAnsi="Times New Roman" w:cs="Times New Roman"/>
            <w:kern w:val="0"/>
            <w:sz w:val="24"/>
            <w:szCs w:val="20"/>
          </w:rPr>
          <w:t>r</w:t>
        </w:r>
      </w:ins>
      <w:r w:rsidR="001944DD" w:rsidRPr="0050309E">
        <w:rPr>
          <w:rFonts w:ascii="Times New Roman" w:eastAsia="SimSun" w:hAnsi="Times New Roman" w:cs="Times New Roman"/>
          <w:kern w:val="0"/>
          <w:sz w:val="24"/>
          <w:szCs w:val="20"/>
          <w:rPrChange w:id="108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s.</w:t>
      </w:r>
      <w:r w:rsidR="00CF3A86" w:rsidRPr="0050309E">
        <w:rPr>
          <w:rFonts w:ascii="Times New Roman" w:eastAsia="SimSun" w:hAnsi="Times New Roman" w:cs="Times New Roman"/>
          <w:kern w:val="0"/>
          <w:sz w:val="24"/>
          <w:szCs w:val="20"/>
          <w:rPrChange w:id="10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ins w:id="1091" w:author="Ted Linekar" w:date="2018-09-17T14:49:00Z">
        <w:r w:rsidR="00033B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T</w:t>
        </w:r>
      </w:ins>
      <w:ins w:id="1092" w:author="Ted Linekar" w:date="2018-09-17T14:48:00Z">
        <w:r w:rsidR="00033B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he</w:t>
        </w:r>
        <w:r w:rsidR="00033BE6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  <w:r w:rsidR="00033B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field</w:t>
        </w:r>
      </w:ins>
      <w:ins w:id="1093" w:author="Jane Nicholson" w:date="2018-09-19T15:55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-</w:t>
        </w:r>
      </w:ins>
      <w:ins w:id="1094" w:author="Ted Linekar" w:date="2018-09-17T14:48:00Z">
        <w:del w:id="1095" w:author="Jane Nicholson" w:date="2018-09-19T15:55:00Z">
          <w:r w:rsidR="00033BE6" w:rsidDel="00A207BF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  <w:delText xml:space="preserve"> </w:delText>
          </w:r>
        </w:del>
        <w:r w:rsidR="00033B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effect transistor </w:t>
        </w:r>
      </w:ins>
      <w:ins w:id="1096" w:author="Ted Linekar" w:date="2018-09-17T14:49:00Z">
        <w:r w:rsidR="00033B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(FET) </w:t>
        </w:r>
      </w:ins>
      <w:ins w:id="1097" w:author="Ted Linekar" w:date="2018-09-17T14:48:00Z">
        <w:r w:rsidR="00033B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fabricated from the </w:t>
        </w:r>
        <w:r w:rsidR="00033BE6" w:rsidRPr="002035F0">
          <w:rPr>
            <w:rFonts w:ascii="Times New Roman" w:eastAsia="SimSun" w:hAnsi="Times New Roman" w:cs="Times New Roman"/>
            <w:kern w:val="0"/>
            <w:sz w:val="24"/>
            <w:szCs w:val="20"/>
          </w:rPr>
          <w:t>femtos</w:t>
        </w:r>
        <w:r w:rsidR="00033BE6">
          <w:rPr>
            <w:rFonts w:ascii="Times New Roman" w:eastAsia="SimSun" w:hAnsi="Times New Roman" w:cs="Times New Roman"/>
            <w:kern w:val="0"/>
            <w:sz w:val="24"/>
            <w:szCs w:val="20"/>
          </w:rPr>
          <w:t>econd laser pulse direct written</w:t>
        </w:r>
        <w:r w:rsidR="00033BE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  <w:r w:rsidR="00033BE6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MoS</w:t>
        </w:r>
        <w:r w:rsidR="00033BE6" w:rsidRPr="0050309E">
          <w:rPr>
            <w:rFonts w:ascii="Times New Roman" w:eastAsia="SimSun" w:hAnsi="Times New Roman" w:cs="Times New Roman"/>
            <w:kern w:val="0"/>
            <w:sz w:val="24"/>
            <w:szCs w:val="20"/>
            <w:vertAlign w:val="subscript"/>
            <w:lang w:eastAsia="en-US"/>
          </w:rPr>
          <w:t>2</w:t>
        </w:r>
        <w:r w:rsidR="00033BE6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nanoribbon arrays </w:t>
        </w:r>
      </w:ins>
      <w:del w:id="1098" w:author="Ted Linekar" w:date="2018-09-17T14:49:00Z">
        <w:r w:rsidR="00CF3A86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  <w:rPrChange w:id="109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At last, </w:delText>
        </w:r>
        <w:r w:rsidR="001944DD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>electronic propert</w:delText>
        </w:r>
        <w:r w:rsidR="00D94A3E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>ies</w:delText>
        </w:r>
        <w:r w:rsidR="001944DD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of </w:delText>
        </w:r>
        <w:r w:rsidR="00695D12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>the</w:delText>
        </w:r>
        <w:r w:rsidR="001944DD" w:rsidRPr="0050309E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MoS</w:delText>
        </w:r>
        <w:r w:rsidR="001944DD" w:rsidRPr="006E03E6" w:rsidDel="00033BE6">
          <w:rPr>
            <w:rFonts w:ascii="Times New Roman" w:eastAsia="SimSun" w:hAnsi="Times New Roman" w:cs="Times New Roman"/>
            <w:kern w:val="0"/>
            <w:sz w:val="24"/>
            <w:szCs w:val="20"/>
            <w:vertAlign w:val="subscript"/>
          </w:rPr>
          <w:delText>2</w:delText>
        </w:r>
        <w:r w:rsidR="001944DD" w:rsidRPr="009B5FE5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nanoribbon arrays fabricated to be field effect transistor</w:delText>
        </w:r>
        <w:r w:rsidR="00695D12" w:rsidRPr="009B5FE5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(FET)</w:delText>
        </w:r>
        <w:r w:rsidR="001944DD" w:rsidRPr="002C70BE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D94A3E" w:rsidRPr="00E34728">
        <w:rPr>
          <w:rFonts w:ascii="Times New Roman" w:eastAsia="SimSun" w:hAnsi="Times New Roman" w:cs="Times New Roman"/>
          <w:kern w:val="0"/>
          <w:sz w:val="24"/>
          <w:szCs w:val="20"/>
        </w:rPr>
        <w:t>w</w:t>
      </w:r>
      <w:ins w:id="1100" w:author="Ted Linekar" w:date="2018-09-17T15:01:00Z">
        <w:r w:rsid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>as</w:t>
        </w:r>
      </w:ins>
      <w:del w:id="1101" w:author="Ted Linekar" w:date="2018-09-17T15:01:00Z">
        <w:r w:rsidR="00D94A3E" w:rsidRPr="00E34728" w:rsidDel="00C451BA">
          <w:rPr>
            <w:rFonts w:ascii="Times New Roman" w:eastAsia="SimSun" w:hAnsi="Times New Roman" w:cs="Times New Roman"/>
            <w:kern w:val="0"/>
            <w:sz w:val="24"/>
            <w:szCs w:val="20"/>
          </w:rPr>
          <w:delText>ere</w:delText>
        </w:r>
      </w:del>
      <w:r w:rsidR="00D94A3E" w:rsidRPr="00E34728">
        <w:rPr>
          <w:rFonts w:ascii="Times New Roman" w:eastAsia="SimSun" w:hAnsi="Times New Roman" w:cs="Times New Roman"/>
          <w:kern w:val="0"/>
          <w:sz w:val="24"/>
          <w:szCs w:val="20"/>
        </w:rPr>
        <w:t xml:space="preserve"> tested, </w:t>
      </w:r>
      <w:r w:rsidR="002C6C48" w:rsidRPr="0048348D">
        <w:rPr>
          <w:rFonts w:ascii="Times New Roman" w:eastAsia="SimSun" w:hAnsi="Times New Roman" w:cs="Times New Roman"/>
          <w:kern w:val="0"/>
          <w:sz w:val="24"/>
          <w:szCs w:val="20"/>
        </w:rPr>
        <w:t xml:space="preserve">and </w:t>
      </w:r>
      <w:del w:id="1102" w:author="Ted Linekar" w:date="2018-09-17T15:02:00Z">
        <w:r w:rsidR="002B24E4" w:rsidRPr="0048348D" w:rsidDel="00C451BA">
          <w:rPr>
            <w:rFonts w:ascii="Times New Roman" w:eastAsia="SimSun" w:hAnsi="Times New Roman" w:cs="Times New Roman"/>
            <w:kern w:val="0"/>
            <w:sz w:val="24"/>
            <w:szCs w:val="20"/>
          </w:rPr>
          <w:delText>its</w:delText>
        </w:r>
      </w:del>
      <w:del w:id="1103" w:author="Ted Linekar" w:date="2018-09-18T16:45:00Z">
        <w:r w:rsidR="002C6C48" w:rsidRPr="0048348D" w:rsidDel="00F107E5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ins w:id="1104" w:author="Ted Linekar" w:date="2018-09-18T16:45:00Z">
        <w:r w:rsidR="00F107E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1944DD" w:rsidRPr="008D5935">
        <w:rPr>
          <w:rFonts w:ascii="Times New Roman" w:eastAsia="SimSun" w:hAnsi="Times New Roman" w:cs="Times New Roman"/>
          <w:kern w:val="0"/>
          <w:sz w:val="24"/>
          <w:szCs w:val="20"/>
        </w:rPr>
        <w:lastRenderedPageBreak/>
        <w:t xml:space="preserve">output and transfer characteristics </w:t>
      </w:r>
      <w:ins w:id="1105" w:author="Ted Linekar" w:date="2018-09-17T15:03:00Z">
        <w:r w:rsid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of the FET </w:t>
        </w:r>
      </w:ins>
      <w:r w:rsidR="001944DD" w:rsidRPr="008D5935">
        <w:rPr>
          <w:rFonts w:ascii="Times New Roman" w:eastAsia="SimSun" w:hAnsi="Times New Roman" w:cs="Times New Roman"/>
          <w:kern w:val="0"/>
          <w:sz w:val="24"/>
          <w:szCs w:val="20"/>
        </w:rPr>
        <w:t>exhibit</w:t>
      </w:r>
      <w:r w:rsidR="002C6C48" w:rsidRPr="008D5935">
        <w:rPr>
          <w:rFonts w:ascii="Times New Roman" w:eastAsia="SimSun" w:hAnsi="Times New Roman" w:cs="Times New Roman"/>
          <w:kern w:val="0"/>
          <w:sz w:val="24"/>
          <w:szCs w:val="20"/>
        </w:rPr>
        <w:t>ed</w:t>
      </w:r>
      <w:r w:rsidR="001944DD" w:rsidRPr="00F92C7D">
        <w:rPr>
          <w:rFonts w:ascii="Times New Roman" w:eastAsia="SimSun" w:hAnsi="Times New Roman" w:cs="Times New Roman"/>
          <w:kern w:val="0"/>
          <w:sz w:val="24"/>
          <w:szCs w:val="20"/>
        </w:rPr>
        <w:t xml:space="preserve"> strong rectification (not </w:t>
      </w:r>
      <w:ins w:id="1106" w:author="Ted Linekar" w:date="2018-09-17T14:53:00Z">
        <w:r w:rsidR="00033BE6">
          <w:rPr>
            <w:rFonts w:ascii="Times New Roman" w:eastAsia="SimSun" w:hAnsi="Times New Roman" w:cs="Times New Roman"/>
            <w:kern w:val="0"/>
            <w:sz w:val="24"/>
            <w:szCs w:val="20"/>
          </w:rPr>
          <w:t>going</w:t>
        </w:r>
      </w:ins>
      <w:del w:id="1107" w:author="Ted Linekar" w:date="2018-09-17T14:53:00Z">
        <w:r w:rsidR="002C6C48" w:rsidRPr="00F92C7D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>went</w:delText>
        </w:r>
      </w:del>
      <w:r w:rsidR="001944DD" w:rsidRPr="006744A6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through zero and</w:t>
      </w:r>
      <w:del w:id="1108" w:author="Ted Linekar" w:date="2018-09-17T14:50:00Z">
        <w:r w:rsidR="001944DD" w:rsidRPr="006744A6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exhibit</w:delText>
        </w:r>
        <w:r w:rsidR="002C6C48" w:rsidRPr="006744A6" w:rsidDel="00033BE6">
          <w:rPr>
            <w:rFonts w:ascii="Times New Roman" w:eastAsia="SimSun" w:hAnsi="Times New Roman" w:cs="Times New Roman"/>
            <w:kern w:val="0"/>
            <w:sz w:val="24"/>
            <w:szCs w:val="20"/>
          </w:rPr>
          <w:delText>ed</w:delText>
        </w:r>
      </w:del>
      <w:r w:rsidR="001944DD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 bipolar conduction) of drain</w:t>
      </w:r>
      <w:del w:id="1109" w:author="Jane Nicholson" w:date="2018-09-19T15:56:00Z">
        <w:r w:rsidR="001944DD" w:rsidRPr="009F65A5" w:rsidDel="00A207BF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110" w:author="Jane Nicholson" w:date="2018-09-19T15:56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1944DD" w:rsidRPr="009F65A5">
        <w:rPr>
          <w:rFonts w:ascii="Times New Roman" w:eastAsia="SimSun" w:hAnsi="Times New Roman" w:cs="Times New Roman"/>
          <w:kern w:val="0"/>
          <w:sz w:val="24"/>
          <w:szCs w:val="20"/>
        </w:rPr>
        <w:t>source current</w:t>
      </w:r>
      <w:ins w:id="1111" w:author="Ted Linekar" w:date="2018-09-18T16:46:00Z">
        <w:r w:rsidR="00F107E5">
          <w:rPr>
            <w:rFonts w:ascii="Times New Roman" w:eastAsia="SimSun" w:hAnsi="Times New Roman" w:cs="Times New Roman"/>
            <w:kern w:val="0"/>
            <w:sz w:val="24"/>
            <w:szCs w:val="20"/>
          </w:rPr>
          <w:t>. This rectification</w:t>
        </w:r>
      </w:ins>
      <w:del w:id="1112" w:author="Ted Linekar" w:date="2018-09-18T16:46:00Z">
        <w:r w:rsidR="001944DD" w:rsidRPr="009F65A5" w:rsidDel="00F107E5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1944DD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113" w:author="Ted Linekar" w:date="2018-09-18T16:46:00Z">
        <w:r w:rsidR="00F107E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is </w:t>
        </w:r>
      </w:ins>
      <w:r w:rsidR="001944DD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supposedly attributed </w:t>
      </w:r>
      <w:r w:rsidR="002C6C48" w:rsidRPr="00CC5CC3">
        <w:rPr>
          <w:rFonts w:ascii="Times New Roman" w:eastAsia="SimSun" w:hAnsi="Times New Roman" w:cs="Times New Roman"/>
          <w:kern w:val="0"/>
          <w:sz w:val="24"/>
          <w:szCs w:val="20"/>
        </w:rPr>
        <w:t xml:space="preserve">to </w:t>
      </w:r>
      <w:r w:rsidR="001944DD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</w:t>
      </w:r>
      <w:r w:rsidR="00E44991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coordinate structures and </w:t>
      </w:r>
      <w:r w:rsidR="001944DD" w:rsidRPr="00DD2FAC">
        <w:rPr>
          <w:rFonts w:ascii="Times New Roman" w:eastAsia="SimSun" w:hAnsi="Times New Roman" w:cs="Times New Roman"/>
          <w:kern w:val="0"/>
          <w:sz w:val="24"/>
          <w:szCs w:val="20"/>
        </w:rPr>
        <w:t>p-type chemical doping of oxyg</w:t>
      </w:r>
      <w:r w:rsidR="001944DD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en molecules on </w:t>
      </w:r>
      <w:ins w:id="1114" w:author="Ted Linekar" w:date="2018-09-17T14:57:00Z">
        <w:r w:rsid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1944DD" w:rsidRPr="000A4283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1944DD" w:rsidRPr="000A4283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596831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 arrays, which may </w:t>
      </w:r>
      <w:r w:rsidR="001944DD" w:rsidRPr="002122CE">
        <w:rPr>
          <w:rFonts w:ascii="Times New Roman" w:eastAsia="SimSun" w:hAnsi="Times New Roman" w:cs="Times New Roman"/>
          <w:kern w:val="0"/>
          <w:sz w:val="24"/>
          <w:szCs w:val="20"/>
        </w:rPr>
        <w:t>caus</w:t>
      </w:r>
      <w:r w:rsidR="00596831" w:rsidRPr="002122CE">
        <w:rPr>
          <w:rFonts w:ascii="Times New Roman" w:eastAsia="SimSun" w:hAnsi="Times New Roman" w:cs="Times New Roman"/>
          <w:kern w:val="0"/>
          <w:sz w:val="24"/>
          <w:szCs w:val="20"/>
        </w:rPr>
        <w:t>e</w:t>
      </w:r>
      <w:r w:rsidR="002B24E4" w:rsidRPr="002122C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115" w:author="Ted Linekar" w:date="2018-09-17T15:03:00Z">
        <w:r w:rsid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1944DD" w:rsidRPr="00CD7FE4">
        <w:rPr>
          <w:rFonts w:ascii="Times New Roman" w:eastAsia="SimSun" w:hAnsi="Times New Roman" w:cs="Times New Roman"/>
          <w:kern w:val="0"/>
          <w:sz w:val="24"/>
          <w:szCs w:val="20"/>
        </w:rPr>
        <w:t>transition of n-type c</w:t>
      </w:r>
      <w:r w:rsidR="002B24E4" w:rsidRPr="00CD7FE4">
        <w:rPr>
          <w:rFonts w:ascii="Times New Roman" w:eastAsia="SimSun" w:hAnsi="Times New Roman" w:cs="Times New Roman"/>
          <w:kern w:val="0"/>
          <w:sz w:val="24"/>
          <w:szCs w:val="20"/>
        </w:rPr>
        <w:t>hannel</w:t>
      </w:r>
      <w:ins w:id="1116" w:author="Ted Linekar" w:date="2018-09-17T15:03:00Z">
        <w:r w:rsid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r w:rsidR="002B24E4" w:rsidRPr="00CD7FE4">
        <w:rPr>
          <w:rFonts w:ascii="Times New Roman" w:eastAsia="SimSun" w:hAnsi="Times New Roman" w:cs="Times New Roman"/>
          <w:kern w:val="0"/>
          <w:sz w:val="24"/>
          <w:szCs w:val="20"/>
        </w:rPr>
        <w:t xml:space="preserve"> to p-type channel</w:t>
      </w:r>
      <w:ins w:id="1117" w:author="Ted Linekar" w:date="2018-09-17T15:03:00Z">
        <w:r w:rsid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r w:rsidR="002B24E4" w:rsidRPr="00CD7FE4">
        <w:rPr>
          <w:rFonts w:ascii="Times New Roman" w:eastAsia="SimSun" w:hAnsi="Times New Roman" w:cs="Times New Roman"/>
          <w:kern w:val="0"/>
          <w:sz w:val="24"/>
          <w:szCs w:val="20"/>
        </w:rPr>
        <w:t xml:space="preserve"> or </w:t>
      </w:r>
      <w:r w:rsidR="001B5026" w:rsidRPr="00CD7FE4">
        <w:rPr>
          <w:rFonts w:ascii="Times New Roman" w:eastAsia="SimSun" w:hAnsi="Times New Roman" w:cs="Times New Roman"/>
          <w:kern w:val="0"/>
          <w:sz w:val="24"/>
          <w:szCs w:val="20"/>
        </w:rPr>
        <w:t xml:space="preserve">properties </w:t>
      </w:r>
      <w:r w:rsidR="001944DD" w:rsidRPr="00631001">
        <w:rPr>
          <w:rFonts w:ascii="Times New Roman" w:eastAsia="SimSun" w:hAnsi="Times New Roman" w:cs="Times New Roman"/>
          <w:kern w:val="0"/>
          <w:sz w:val="24"/>
          <w:szCs w:val="20"/>
        </w:rPr>
        <w:t>similar</w:t>
      </w:r>
      <w:r w:rsidR="001B5026" w:rsidRPr="00631001">
        <w:rPr>
          <w:rFonts w:ascii="Times New Roman" w:eastAsia="SimSun" w:hAnsi="Times New Roman" w:cs="Times New Roman"/>
          <w:kern w:val="0"/>
          <w:sz w:val="24"/>
          <w:szCs w:val="20"/>
        </w:rPr>
        <w:t xml:space="preserve"> to</w:t>
      </w:r>
      <w:r w:rsidR="001944DD" w:rsidRPr="00250EB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118" w:author="Ted Linekar" w:date="2018-09-17T14:58:00Z">
        <w:r w:rsid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1944DD" w:rsidRPr="00250EB6">
        <w:rPr>
          <w:rFonts w:ascii="Times New Roman" w:eastAsia="SimSun" w:hAnsi="Times New Roman" w:cs="Times New Roman"/>
          <w:kern w:val="0"/>
          <w:sz w:val="24"/>
          <w:szCs w:val="20"/>
        </w:rPr>
        <w:t xml:space="preserve">pn junction. The proposed method </w:t>
      </w:r>
      <w:ins w:id="1119" w:author="Ted Linekar" w:date="2018-09-17T15:06:00Z">
        <w:r w:rsidR="00C451BA" w:rsidRPr="00F92C7D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is </w:t>
        </w:r>
        <w:r w:rsidR="00C451BA" w:rsidRPr="006744A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mask-free</w:t>
        </w:r>
        <w:r w:rsidR="00C451BA" w:rsidRPr="00CC5CC3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and simple</w:t>
        </w:r>
        <w:r w:rsidR="00C451BA" w:rsidRPr="00DD2FA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and has </w:t>
        </w:r>
        <w:r w:rsidR="00C451BA" w:rsidRPr="000A4283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high flexibility, strong controllability, and high precision</w:t>
        </w:r>
        <w:r w:rsidR="00C451BA" w:rsidRPr="000A4283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. </w:t>
        </w:r>
      </w:ins>
      <w:del w:id="1120" w:author="Ted Linekar" w:date="2018-09-17T15:06:00Z">
        <w:r w:rsidR="00F90041" w:rsidRPr="00250EB6" w:rsidDel="00C451BA">
          <w:rPr>
            <w:rFonts w:ascii="Times New Roman" w:eastAsia="SimSun" w:hAnsi="Times New Roman" w:cs="Times New Roman"/>
            <w:kern w:val="0"/>
            <w:sz w:val="24"/>
            <w:szCs w:val="20"/>
          </w:rPr>
          <w:delText>ha</w:delText>
        </w:r>
        <w:r w:rsidR="00553141" w:rsidRPr="00250EB6" w:rsidDel="00C451BA">
          <w:rPr>
            <w:rFonts w:ascii="Times New Roman" w:eastAsia="SimSun" w:hAnsi="Times New Roman" w:cs="Times New Roman"/>
            <w:kern w:val="0"/>
            <w:sz w:val="24"/>
            <w:szCs w:val="20"/>
          </w:rPr>
          <w:delText>d</w:delText>
        </w:r>
        <w:r w:rsidR="00F90041" w:rsidRPr="00250EB6" w:rsidDel="00C451BA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advantages of simplicity, maskless, strong controllability, high flexibility, and high precision</w:delText>
        </w:r>
      </w:del>
      <w:del w:id="1121" w:author="Ted Linekar" w:date="2018-09-17T15:05:00Z">
        <w:r w:rsidR="00F90041" w:rsidRPr="00250EB6" w:rsidDel="00C451BA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del w:id="1122" w:author="Ted Linekar" w:date="2018-09-17T15:06:00Z">
        <w:r w:rsidR="00F90041" w:rsidRPr="00250EB6" w:rsidDel="00C451BA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ins w:id="1123" w:author="Ted Linekar" w:date="2018-09-17T15:06:00Z">
        <w:r w:rsid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>Moreover,</w:t>
        </w:r>
      </w:ins>
      <w:del w:id="1124" w:author="Ted Linekar" w:date="2018-09-17T15:06:00Z">
        <w:r w:rsidR="00553141" w:rsidRPr="00250EB6" w:rsidDel="00C451BA">
          <w:rPr>
            <w:rFonts w:ascii="Times New Roman" w:eastAsia="SimSun" w:hAnsi="Times New Roman" w:cs="Times New Roman"/>
            <w:kern w:val="0"/>
            <w:sz w:val="24"/>
            <w:szCs w:val="20"/>
          </w:rPr>
          <w:delText>and also</w:delText>
        </w:r>
      </w:del>
      <w:r w:rsidR="00553141" w:rsidRPr="00250EB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125" w:author="Ted Linekar" w:date="2018-09-17T15:06:00Z">
        <w:r w:rsid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method </w:t>
        </w:r>
      </w:ins>
      <w:r w:rsidR="001944DD" w:rsidRPr="00250EB6">
        <w:rPr>
          <w:rFonts w:ascii="Times New Roman" w:eastAsia="SimSun" w:hAnsi="Times New Roman" w:cs="Times New Roman"/>
          <w:kern w:val="0"/>
          <w:sz w:val="24"/>
          <w:szCs w:val="20"/>
        </w:rPr>
        <w:t>indicate</w:t>
      </w:r>
      <w:r w:rsidR="00553141" w:rsidRPr="00250EB6">
        <w:rPr>
          <w:rFonts w:ascii="Times New Roman" w:eastAsia="SimSun" w:hAnsi="Times New Roman" w:cs="Times New Roman"/>
          <w:kern w:val="0"/>
          <w:sz w:val="24"/>
          <w:szCs w:val="20"/>
        </w:rPr>
        <w:t>d</w:t>
      </w:r>
      <w:r w:rsidR="001944DD" w:rsidRPr="00250EB6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ability of femtosecond laser pulses to directly </w:t>
      </w:r>
      <w:r w:rsidR="006E24BE" w:rsidRPr="001E79FA">
        <w:rPr>
          <w:rFonts w:ascii="Times New Roman" w:eastAsia="SimSun" w:hAnsi="Times New Roman" w:cs="Times New Roman"/>
          <w:kern w:val="0"/>
          <w:sz w:val="24"/>
          <w:szCs w:val="20"/>
        </w:rPr>
        <w:t>induce</w:t>
      </w:r>
      <w:r w:rsidR="001944DD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126" w:author="Jane Nicholson" w:date="2018-09-19T15:58:00Z">
        <w:r w:rsidR="001944DD" w:rsidRPr="001E79FA" w:rsidDel="00A207BF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two-dimension </w:delText>
        </w:r>
      </w:del>
      <w:r w:rsidR="00596831" w:rsidRPr="001E79FA">
        <w:rPr>
          <w:rFonts w:ascii="Times New Roman" w:eastAsia="SimSun" w:hAnsi="Times New Roman" w:cs="Times New Roman"/>
          <w:kern w:val="0"/>
          <w:sz w:val="24"/>
          <w:szCs w:val="20"/>
        </w:rPr>
        <w:t>micro/</w:t>
      </w:r>
      <w:r w:rsidR="001944DD" w:rsidRPr="001E79FA">
        <w:rPr>
          <w:rFonts w:ascii="Times New Roman" w:eastAsia="SimSun" w:hAnsi="Times New Roman" w:cs="Times New Roman"/>
          <w:kern w:val="0"/>
          <w:sz w:val="24"/>
          <w:szCs w:val="20"/>
        </w:rPr>
        <w:t>nanostructures</w:t>
      </w:r>
      <w:r w:rsidR="00596831" w:rsidRPr="001E79FA">
        <w:rPr>
          <w:rFonts w:ascii="Times New Roman" w:eastAsia="SimSun" w:hAnsi="Times New Roman" w:cs="Times New Roman"/>
          <w:kern w:val="0"/>
          <w:sz w:val="24"/>
          <w:szCs w:val="20"/>
        </w:rPr>
        <w:t>/patterns</w:t>
      </w:r>
      <w:ins w:id="1127" w:author="Jane Nicholson" w:date="2018-09-19T15:59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of</w:t>
        </w:r>
      </w:ins>
      <w:r w:rsidR="001944DD" w:rsidRPr="001E79FA">
        <w:rPr>
          <w:rFonts w:ascii="Times New Roman" w:eastAsia="SimSun" w:hAnsi="Times New Roman" w:cs="Times New Roman"/>
          <w:kern w:val="0"/>
          <w:sz w:val="24"/>
          <w:szCs w:val="20"/>
        </w:rPr>
        <w:t>, property changes</w:t>
      </w:r>
      <w:ins w:id="1128" w:author="Jane Nicholson" w:date="2018-09-19T15:59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in</w:t>
        </w:r>
      </w:ins>
      <w:del w:id="1129" w:author="Jane Nicholson" w:date="2018-09-19T15:58:00Z">
        <w:r w:rsidR="001944DD" w:rsidRPr="001E79FA" w:rsidDel="00A207BF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of two-dimension </w:delText>
        </w:r>
        <w:r w:rsidR="006E24BE" w:rsidRPr="001E79FA" w:rsidDel="00A207BF">
          <w:rPr>
            <w:rFonts w:ascii="Times New Roman" w:eastAsia="SimSun" w:hAnsi="Times New Roman" w:cs="Times New Roman"/>
            <w:kern w:val="0"/>
            <w:sz w:val="24"/>
            <w:szCs w:val="20"/>
          </w:rPr>
          <w:delText>mate</w:delText>
        </w:r>
        <w:r w:rsidR="00553141" w:rsidRPr="001E79FA" w:rsidDel="00A207BF">
          <w:rPr>
            <w:rFonts w:ascii="Times New Roman" w:eastAsia="SimSun" w:hAnsi="Times New Roman" w:cs="Times New Roman"/>
            <w:kern w:val="0"/>
            <w:sz w:val="24"/>
            <w:szCs w:val="20"/>
          </w:rPr>
          <w:delText>rial</w:delText>
        </w:r>
      </w:del>
      <w:r w:rsidR="00553141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, and new device </w:t>
      </w:r>
      <w:r w:rsidR="002B24E4" w:rsidRPr="001E79FA">
        <w:rPr>
          <w:rFonts w:ascii="Times New Roman" w:eastAsia="SimSun" w:hAnsi="Times New Roman" w:cs="Times New Roman"/>
          <w:kern w:val="0"/>
          <w:sz w:val="24"/>
          <w:szCs w:val="20"/>
        </w:rPr>
        <w:t>features</w:t>
      </w:r>
      <w:ins w:id="1130" w:author="Jane Nicholson" w:date="2018-09-19T15:58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of </w:t>
        </w:r>
        <w:r w:rsidR="00A207BF" w:rsidRPr="001E79FA">
          <w:rPr>
            <w:rFonts w:ascii="Times New Roman" w:eastAsia="SimSun" w:hAnsi="Times New Roman" w:cs="Times New Roman"/>
            <w:kern w:val="0"/>
            <w:sz w:val="24"/>
            <w:szCs w:val="20"/>
          </w:rPr>
          <w:t>two-dimension</w:t>
        </w:r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>al</w:t>
        </w:r>
        <w:r w:rsidR="00A207BF" w:rsidRPr="001E79F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material</w:t>
        </w:r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r w:rsidR="00553141" w:rsidRPr="001E79FA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</w:p>
    <w:p w14:paraId="7DF396E3" w14:textId="77777777" w:rsidR="00DB6B0F" w:rsidRPr="001E79FA" w:rsidRDefault="00DB6B0F" w:rsidP="00DB6B0F">
      <w:pPr>
        <w:widowControl/>
        <w:spacing w:line="480" w:lineRule="auto"/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</w:pPr>
      <w:r w:rsidRPr="001E79FA"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  <w:t>RESULTS AND DISCUSSION</w:t>
      </w:r>
    </w:p>
    <w:p w14:paraId="04F07C74" w14:textId="56DAB064" w:rsidR="00164B8F" w:rsidRPr="006E689A" w:rsidRDefault="00DB6B0F" w:rsidP="00DB6B0F">
      <w:pPr>
        <w:spacing w:line="480" w:lineRule="auto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In this </w:t>
      </w:r>
      <w:ins w:id="1131" w:author="Ted Linekar" w:date="2018-09-17T15:11:00Z">
        <w:r w:rsidR="00A66C17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study</w:t>
        </w:r>
      </w:ins>
      <w:del w:id="1132" w:author="Ted Linekar" w:date="2018-09-17T15:11:00Z">
        <w:r w:rsidRPr="001E79FA" w:rsidDel="00A66C17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work</w:delText>
        </w:r>
      </w:del>
      <w:r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, </w:t>
      </w:r>
      <w:r w:rsidR="00164B8F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multilayer MoS</w:t>
      </w:r>
      <w:r w:rsidR="00164B8F" w:rsidRPr="00CD168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164B8F" w:rsidRPr="00CD168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flakes </w:t>
      </w:r>
      <w:r w:rsidRPr="00CD168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were mechanically exfoliated from a natural crystal by using </w:t>
      </w:r>
      <w:ins w:id="1133" w:author="Ted Linekar" w:date="2018-09-17T15:11:00Z">
        <w:r w:rsidR="00A66C17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an </w:t>
        </w:r>
      </w:ins>
      <w:r w:rsidRPr="00CD168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adhesive tape and </w:t>
      </w:r>
      <w:r w:rsidR="00164B8F" w:rsidRPr="00CD168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deposited </w:t>
      </w:r>
      <w:r w:rsidR="009870A0" w:rsidRPr="00CD168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on</w:t>
      </w:r>
      <w:r w:rsidR="009870A0" w:rsidRPr="00CD168E">
        <w:rPr>
          <w:rFonts w:ascii="Times New Roman" w:eastAsia="SimSun" w:hAnsi="Times New Roman" w:cs="Times New Roman"/>
          <w:kern w:val="0"/>
          <w:sz w:val="24"/>
          <w:szCs w:val="20"/>
        </w:rPr>
        <w:t xml:space="preserve"> 300</w:t>
      </w:r>
      <w:ins w:id="1134" w:author="Jane Nicholson" w:date="2018-09-19T15:59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>-</w:t>
        </w:r>
      </w:ins>
      <w:r w:rsidR="009870A0" w:rsidRPr="00CD168E">
        <w:rPr>
          <w:rFonts w:ascii="Times New Roman" w:eastAsia="SimSun" w:hAnsi="Times New Roman" w:cs="Times New Roman"/>
          <w:kern w:val="0"/>
          <w:sz w:val="24"/>
          <w:szCs w:val="20"/>
        </w:rPr>
        <w:t>nm</w:t>
      </w:r>
      <w:del w:id="1135" w:author="Jane Nicholson" w:date="2018-09-19T15:59:00Z">
        <w:r w:rsidR="009870A0" w:rsidRPr="00CD168E" w:rsidDel="00A207BF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136" w:author="Jane Nicholson" w:date="2018-09-19T15:59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9870A0" w:rsidRPr="00CD168E">
        <w:rPr>
          <w:rFonts w:ascii="Times New Roman" w:eastAsia="SimSun" w:hAnsi="Times New Roman" w:cs="Times New Roman"/>
          <w:kern w:val="0"/>
          <w:sz w:val="24"/>
          <w:szCs w:val="20"/>
        </w:rPr>
        <w:t>SiO</w:t>
      </w:r>
      <w:r w:rsidR="009870A0" w:rsidRPr="00CD168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9870A0" w:rsidRPr="00CD168E">
        <w:rPr>
          <w:rFonts w:ascii="Times New Roman" w:eastAsia="SimSun" w:hAnsi="Times New Roman" w:cs="Times New Roman"/>
          <w:kern w:val="0"/>
          <w:sz w:val="24"/>
          <w:szCs w:val="20"/>
        </w:rPr>
        <w:t xml:space="preserve">/Si substrates. </w:t>
      </w:r>
      <w:r w:rsidR="00BF7662" w:rsidRPr="00CD168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</w:t>
      </w:r>
      <w:r w:rsidR="00B41466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thickness of </w:t>
      </w:r>
      <w:r w:rsidR="00BF7662" w:rsidRPr="00033BE6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BF7662" w:rsidRPr="00033BE6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BF7662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flakes selected for experiments </w:t>
      </w:r>
      <w:r w:rsidR="00B41466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was </w:t>
      </w:r>
      <w:del w:id="1137" w:author="Ted Linekar" w:date="2018-09-17T15:11:00Z">
        <w:r w:rsidR="00B41466" w:rsidRPr="00033BE6" w:rsidDel="00A66C17">
          <w:rPr>
            <w:rFonts w:ascii="Times New Roman" w:eastAsia="SimSun" w:hAnsi="Times New Roman" w:cs="Times New Roman"/>
            <w:kern w:val="0"/>
            <w:sz w:val="24"/>
            <w:szCs w:val="20"/>
          </w:rPr>
          <w:delText>about</w:delText>
        </w:r>
      </w:del>
      <w:del w:id="1138" w:author="Ted Linekar" w:date="2018-09-17T15:19:00Z">
        <w:r w:rsidR="00B41466" w:rsidRPr="00033BE6" w:rsidDel="006E689A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2E28FA" w:rsidRPr="00033BE6">
        <w:rPr>
          <w:rFonts w:ascii="Times New Roman" w:eastAsia="SimSun" w:hAnsi="Times New Roman" w:cs="Times New Roman"/>
          <w:kern w:val="0"/>
          <w:sz w:val="24"/>
          <w:szCs w:val="20"/>
        </w:rPr>
        <w:t>several to dozens of nanometers</w:t>
      </w:r>
      <w:r w:rsidR="00CD31FF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C81E00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</w:t>
      </w:r>
      <w:del w:id="1139" w:author="Jane Nicholson" w:date="2018-09-19T16:00:00Z">
        <w:r w:rsidR="00C81E00" w:rsidRPr="00033BE6" w:rsidDel="00A207BF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processing </w:delText>
        </w:r>
      </w:del>
      <w:r w:rsidR="00C81E00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schematic of our method </w:t>
      </w:r>
      <w:del w:id="1140" w:author="Jane Nicholson" w:date="2018-09-19T16:00:00Z">
        <w:r w:rsidR="00C81E00" w:rsidRPr="00033BE6" w:rsidDel="00A207BF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to </w:delText>
        </w:r>
      </w:del>
      <w:ins w:id="1141" w:author="Jane Nicholson" w:date="2018-09-19T16:00:00Z"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>of</w:t>
        </w:r>
        <w:r w:rsidR="00A207BF" w:rsidRPr="00033BE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del w:id="1142" w:author="Jane Nicholson" w:date="2018-09-19T16:00:00Z">
        <w:r w:rsidR="00AD28F5" w:rsidRPr="00033BE6" w:rsidDel="00A207BF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fabricate </w:delText>
        </w:r>
      </w:del>
      <w:ins w:id="1143" w:author="Jane Nicholson" w:date="2018-09-19T16:00:00Z">
        <w:r w:rsidR="00A207BF" w:rsidRPr="00033BE6">
          <w:rPr>
            <w:rFonts w:ascii="Times New Roman" w:eastAsia="SimSun" w:hAnsi="Times New Roman" w:cs="Times New Roman"/>
            <w:kern w:val="0"/>
            <w:sz w:val="24"/>
            <w:szCs w:val="20"/>
          </w:rPr>
          <w:t>fabricat</w:t>
        </w:r>
        <w:r w:rsidR="00A207BF">
          <w:rPr>
            <w:rFonts w:ascii="Times New Roman" w:eastAsia="SimSun" w:hAnsi="Times New Roman" w:cs="Times New Roman"/>
            <w:kern w:val="0"/>
            <w:sz w:val="24"/>
            <w:szCs w:val="20"/>
          </w:rPr>
          <w:t>ing</w:t>
        </w:r>
        <w:r w:rsidR="00A207BF" w:rsidRPr="00033BE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CB131F" w:rsidRPr="00033BE6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CB131F" w:rsidRPr="00033BE6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CB131F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nanoribbons</w:t>
      </w:r>
      <w:r w:rsidR="00655391" w:rsidRPr="00033BE6">
        <w:rPr>
          <w:rFonts w:ascii="Times New Roman" w:eastAsia="SimSun" w:hAnsi="Times New Roman" w:cs="Times New Roman"/>
          <w:kern w:val="0"/>
          <w:sz w:val="24"/>
          <w:szCs w:val="20"/>
        </w:rPr>
        <w:t>/</w:t>
      </w:r>
      <w:r w:rsidR="00AD28F5" w:rsidRPr="00033BE6">
        <w:rPr>
          <w:rFonts w:ascii="Times New Roman" w:eastAsia="SimSun" w:hAnsi="Times New Roman" w:cs="Times New Roman"/>
          <w:kern w:val="0"/>
          <w:sz w:val="24"/>
          <w:szCs w:val="20"/>
        </w:rPr>
        <w:t>patterns</w:t>
      </w:r>
      <w:r w:rsidR="00950686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is shown in Figure 1a</w:t>
      </w:r>
      <w:ins w:id="1144" w:author="Ted Linekar" w:date="2018-09-17T15:14:00Z">
        <w:r w:rsidR="00A66C1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. </w:t>
        </w:r>
      </w:ins>
      <w:ins w:id="1145" w:author="Ted Linekar" w:date="2018-09-17T15:15:00Z">
        <w:r w:rsidR="00A66C1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method </w:t>
        </w:r>
      </w:ins>
      <w:del w:id="1146" w:author="Ted Linekar" w:date="2018-09-17T15:14:00Z">
        <w:r w:rsidR="00950686" w:rsidRPr="00033BE6" w:rsidDel="00A66C1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, which </w:delText>
        </w:r>
      </w:del>
      <w:r w:rsidR="00950686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relies on the formation </w:t>
      </w:r>
      <w:ins w:id="1147" w:author="Ted Linekar" w:date="2018-09-17T15:24:00Z">
        <w:r w:rsidR="006E689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and </w:t>
        </w:r>
      </w:ins>
      <w:ins w:id="1148" w:author="Jane Nicholson" w:date="2018-09-19T16:01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regular </w:t>
        </w:r>
      </w:ins>
      <w:ins w:id="1149" w:author="Ted Linekar" w:date="2018-09-17T15:24:00Z">
        <w:r w:rsidR="006E689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removal </w:t>
        </w:r>
      </w:ins>
      <w:r w:rsidR="00651C10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of </w:t>
      </w:r>
      <w:del w:id="1150" w:author="Jane Nicholson" w:date="2018-09-19T16:01:00Z">
        <w:r w:rsidR="003C1117" w:rsidRPr="00033BE6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regularly</w:delText>
        </w:r>
        <w:r w:rsidR="00651C10" w:rsidRPr="00033BE6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651C10" w:rsidRPr="00033BE6">
        <w:rPr>
          <w:rFonts w:ascii="Times New Roman" w:eastAsia="SimSun" w:hAnsi="Times New Roman" w:cs="Times New Roman"/>
          <w:kern w:val="0"/>
          <w:sz w:val="24"/>
          <w:szCs w:val="20"/>
        </w:rPr>
        <w:t>nanostructures</w:t>
      </w:r>
      <w:r w:rsidR="001847E7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/material </w:t>
      </w:r>
      <w:del w:id="1151" w:author="Ted Linekar" w:date="2018-09-17T15:24:00Z">
        <w:r w:rsidR="001847E7" w:rsidRPr="00033BE6" w:rsidDel="006E689A">
          <w:rPr>
            <w:rFonts w:ascii="Times New Roman" w:eastAsia="SimSun" w:hAnsi="Times New Roman" w:cs="Times New Roman"/>
            <w:kern w:val="0"/>
            <w:sz w:val="24"/>
            <w:szCs w:val="20"/>
          </w:rPr>
          <w:delText>remov</w:delText>
        </w:r>
      </w:del>
      <w:del w:id="1152" w:author="Ted Linekar" w:date="2018-09-17T15:14:00Z">
        <w:r w:rsidR="001847E7" w:rsidRPr="00033BE6" w:rsidDel="00A66C17">
          <w:rPr>
            <w:rFonts w:ascii="Times New Roman" w:eastAsia="SimSun" w:hAnsi="Times New Roman" w:cs="Times New Roman"/>
            <w:kern w:val="0"/>
            <w:sz w:val="24"/>
            <w:szCs w:val="20"/>
          </w:rPr>
          <w:delText>e</w:delText>
        </w:r>
      </w:del>
      <w:del w:id="1153" w:author="Ted Linekar" w:date="2018-09-17T15:24:00Z">
        <w:r w:rsidR="00651C10" w:rsidRPr="00033BE6" w:rsidDel="006E689A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ins w:id="1154" w:author="Ted Linekar" w:date="2018-09-17T15:14:00Z">
        <w:r w:rsidR="00A66C17">
          <w:rPr>
            <w:rFonts w:ascii="Times New Roman" w:eastAsia="SimSun" w:hAnsi="Times New Roman" w:cs="Times New Roman"/>
            <w:kern w:val="0"/>
            <w:sz w:val="24"/>
            <w:szCs w:val="20"/>
          </w:rPr>
          <w:t>through</w:t>
        </w:r>
      </w:ins>
      <w:del w:id="1155" w:author="Ted Linekar" w:date="2018-09-17T15:14:00Z">
        <w:r w:rsidR="00651C10" w:rsidRPr="00033BE6" w:rsidDel="00A66C17">
          <w:rPr>
            <w:rFonts w:ascii="Times New Roman" w:eastAsia="SimSun" w:hAnsi="Times New Roman" w:cs="Times New Roman"/>
            <w:kern w:val="0"/>
            <w:sz w:val="24"/>
            <w:szCs w:val="20"/>
          </w:rPr>
          <w:delText>by</w:delText>
        </w:r>
      </w:del>
      <w:r w:rsidR="00651C10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1847E7" w:rsidRPr="00033BE6">
        <w:rPr>
          <w:rFonts w:ascii="Times New Roman" w:eastAsia="SimSun" w:hAnsi="Times New Roman" w:cs="Times New Roman"/>
          <w:kern w:val="0"/>
          <w:sz w:val="24"/>
          <w:szCs w:val="20"/>
        </w:rPr>
        <w:t>femtosecond</w:t>
      </w:r>
      <w:r w:rsidR="00651C10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laser </w:t>
      </w:r>
      <w:r w:rsidR="001847E7" w:rsidRPr="00033BE6">
        <w:rPr>
          <w:rFonts w:ascii="Times New Roman" w:eastAsia="SimSun" w:hAnsi="Times New Roman" w:cs="Times New Roman"/>
          <w:kern w:val="0"/>
          <w:sz w:val="24"/>
          <w:szCs w:val="20"/>
        </w:rPr>
        <w:t>pulse irradiation</w:t>
      </w:r>
      <w:r w:rsidR="00651C10" w:rsidRPr="00033BE6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D43E8B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511F37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When </w:t>
      </w:r>
      <w:ins w:id="1156" w:author="Jane Nicholson" w:date="2018-09-19T16:01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511F37" w:rsidRPr="00033BE6">
        <w:rPr>
          <w:rFonts w:ascii="Times New Roman" w:eastAsia="SimSun" w:hAnsi="Times New Roman" w:cs="Times New Roman"/>
          <w:kern w:val="0"/>
          <w:sz w:val="24"/>
          <w:szCs w:val="20"/>
        </w:rPr>
        <w:t>f</w:t>
      </w:r>
      <w:r w:rsidR="006129A6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emtosecond laser pulse beam </w:t>
      </w:r>
      <w:r w:rsidR="00511F37" w:rsidRPr="00C451BA">
        <w:rPr>
          <w:rFonts w:ascii="Times New Roman" w:eastAsia="SimSun" w:hAnsi="Times New Roman" w:cs="Times New Roman"/>
          <w:kern w:val="0"/>
          <w:sz w:val="24"/>
          <w:szCs w:val="20"/>
        </w:rPr>
        <w:t>is</w:t>
      </w:r>
      <w:r w:rsidR="006129A6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3B7236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focused and irradiated on </w:t>
      </w:r>
      <w:ins w:id="1157" w:author="Ted Linekar" w:date="2018-09-17T15:28:00Z">
        <w:r w:rsidR="0001390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511F37" w:rsidRPr="00C451BA">
        <w:rPr>
          <w:rFonts w:ascii="Times New Roman" w:eastAsia="SimSun" w:hAnsi="Times New Roman" w:cs="Times New Roman"/>
          <w:kern w:val="0"/>
          <w:sz w:val="24"/>
          <w:szCs w:val="20"/>
        </w:rPr>
        <w:t>material surface</w:t>
      </w:r>
      <w:r w:rsidR="003B7236" w:rsidRPr="00C451BA">
        <w:rPr>
          <w:rFonts w:ascii="Times New Roman" w:eastAsia="SimSun" w:hAnsi="Times New Roman" w:cs="Times New Roman"/>
          <w:kern w:val="0"/>
          <w:sz w:val="24"/>
          <w:szCs w:val="20"/>
        </w:rPr>
        <w:t>,</w:t>
      </w:r>
      <w:r w:rsidR="00217A0A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2B529F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surface plasmons (SPs) </w:t>
      </w:r>
      <w:r w:rsidR="00511F37" w:rsidRPr="00C451BA">
        <w:rPr>
          <w:rFonts w:ascii="Times New Roman" w:eastAsia="SimSun" w:hAnsi="Times New Roman" w:cs="Times New Roman"/>
          <w:kern w:val="0"/>
          <w:sz w:val="24"/>
          <w:szCs w:val="20"/>
        </w:rPr>
        <w:t>can be</w:t>
      </w:r>
      <w:r w:rsidR="002B529F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induced on </w:t>
      </w:r>
      <w:ins w:id="1158" w:author="Jane Nicholson" w:date="2018-09-19T16:01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511F37" w:rsidRPr="00A66C17">
        <w:rPr>
          <w:rFonts w:ascii="Times New Roman" w:eastAsia="SimSun" w:hAnsi="Times New Roman" w:cs="Times New Roman"/>
          <w:kern w:val="0"/>
          <w:sz w:val="24"/>
          <w:szCs w:val="20"/>
        </w:rPr>
        <w:t>material</w:t>
      </w:r>
      <w:r w:rsidR="002B529F" w:rsidRPr="00A66C17">
        <w:rPr>
          <w:rFonts w:ascii="Times New Roman" w:eastAsia="SimSun" w:hAnsi="Times New Roman" w:cs="Times New Roman"/>
          <w:kern w:val="0"/>
          <w:sz w:val="24"/>
          <w:szCs w:val="20"/>
        </w:rPr>
        <w:t xml:space="preserve"> surface</w:t>
      </w:r>
      <w:ins w:id="1159" w:author="Ted Linekar" w:date="2018-09-17T15:31:00Z">
        <w:r w:rsidR="0001390E">
          <w:rPr>
            <w:rFonts w:ascii="Times New Roman" w:eastAsia="SimSun" w:hAnsi="Times New Roman" w:cs="Times New Roman"/>
            <w:kern w:val="0"/>
            <w:sz w:val="24"/>
            <w:szCs w:val="20"/>
          </w:rPr>
          <w:t>.</w:t>
        </w:r>
      </w:ins>
      <w:del w:id="1160" w:author="Ted Linekar" w:date="2018-09-17T15:31:00Z">
        <w:r w:rsidR="002B529F" w:rsidRPr="00A66C17" w:rsidDel="0001390E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2B529F" w:rsidRPr="00A66C17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161" w:author="Ted Linekar" w:date="2018-09-17T15:31:00Z">
        <w:r w:rsidR="00612C7B" w:rsidRPr="00A66C17" w:rsidDel="0001390E">
          <w:rPr>
            <w:rFonts w:ascii="Times New Roman" w:eastAsia="SimSun" w:hAnsi="Times New Roman" w:cs="Times New Roman"/>
            <w:kern w:val="0"/>
            <w:sz w:val="24"/>
            <w:szCs w:val="20"/>
          </w:rPr>
          <w:delText>t</w:delText>
        </w:r>
      </w:del>
      <w:ins w:id="1162" w:author="Ted Linekar" w:date="2018-09-17T15:31:00Z">
        <w:r w:rsidR="0001390E">
          <w:rPr>
            <w:rFonts w:ascii="Times New Roman" w:eastAsia="SimSun" w:hAnsi="Times New Roman" w:cs="Times New Roman"/>
            <w:kern w:val="0"/>
            <w:sz w:val="24"/>
            <w:szCs w:val="20"/>
          </w:rPr>
          <w:t>T</w:t>
        </w:r>
      </w:ins>
      <w:r w:rsidR="00612C7B" w:rsidRPr="00A66C17">
        <w:rPr>
          <w:rFonts w:ascii="Times New Roman" w:eastAsia="SimSun" w:hAnsi="Times New Roman" w:cs="Times New Roman"/>
          <w:kern w:val="0"/>
          <w:sz w:val="24"/>
          <w:szCs w:val="20"/>
        </w:rPr>
        <w:t>he int</w:t>
      </w:r>
      <w:ins w:id="1163" w:author="Ted Linekar" w:date="2018-09-17T15:36:00Z">
        <w:r w:rsidR="0001390E">
          <w:rPr>
            <w:rFonts w:ascii="Times New Roman" w:eastAsia="SimSun" w:hAnsi="Times New Roman" w:cs="Times New Roman"/>
            <w:kern w:val="0"/>
            <w:sz w:val="24"/>
            <w:szCs w:val="20"/>
          </w:rPr>
          <w:t>eraction</w:t>
        </w:r>
      </w:ins>
      <w:del w:id="1164" w:author="Ted Linekar" w:date="2018-09-17T15:36:00Z">
        <w:r w:rsidR="00612C7B" w:rsidRPr="00A66C17" w:rsidDel="0001390E">
          <w:rPr>
            <w:rFonts w:ascii="Times New Roman" w:eastAsia="SimSun" w:hAnsi="Times New Roman" w:cs="Times New Roman"/>
            <w:kern w:val="0"/>
            <w:sz w:val="24"/>
            <w:szCs w:val="20"/>
          </w:rPr>
          <w:delText>erference</w:delText>
        </w:r>
      </w:del>
      <w:r w:rsidR="00612C7B" w:rsidRPr="00A66C17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 </w:t>
      </w:r>
      <w:del w:id="1165" w:author="Ted Linekar" w:date="2018-09-17T15:31:00Z">
        <w:r w:rsidR="00612C7B" w:rsidRPr="00A66C17" w:rsidDel="0001390E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which </w:delText>
        </w:r>
      </w:del>
      <w:ins w:id="1166" w:author="Ted Linekar" w:date="2018-09-17T15:36:00Z">
        <w:r w:rsidR="0001390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SPs </w:t>
        </w:r>
      </w:ins>
      <w:r w:rsidR="00612C7B" w:rsidRPr="00A66C17">
        <w:rPr>
          <w:rFonts w:ascii="Times New Roman" w:eastAsia="SimSun" w:hAnsi="Times New Roman" w:cs="Times New Roman"/>
          <w:kern w:val="0"/>
          <w:sz w:val="24"/>
          <w:szCs w:val="20"/>
        </w:rPr>
        <w:t xml:space="preserve">with </w:t>
      </w:r>
      <w:ins w:id="1167" w:author="Ted Linekar" w:date="2018-09-17T15:36:00Z">
        <w:r w:rsidR="0001390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612C7B" w:rsidRPr="00A66C17">
        <w:rPr>
          <w:rFonts w:ascii="Times New Roman" w:eastAsia="SimSun" w:hAnsi="Times New Roman" w:cs="Times New Roman"/>
          <w:kern w:val="0"/>
          <w:sz w:val="24"/>
          <w:szCs w:val="20"/>
        </w:rPr>
        <w:t xml:space="preserve">incident laser field </w:t>
      </w:r>
      <w:r w:rsidR="00B77524" w:rsidRPr="00A66C17">
        <w:rPr>
          <w:rFonts w:ascii="Times New Roman" w:eastAsia="SimSun" w:hAnsi="Times New Roman" w:cs="Times New Roman"/>
          <w:kern w:val="0"/>
          <w:sz w:val="24"/>
          <w:szCs w:val="20"/>
        </w:rPr>
        <w:t xml:space="preserve">can </w:t>
      </w:r>
      <w:r w:rsidR="00612C7B" w:rsidRPr="00A66C17">
        <w:rPr>
          <w:rFonts w:ascii="Times New Roman" w:eastAsia="SimSun" w:hAnsi="Times New Roman" w:cs="Times New Roman"/>
          <w:kern w:val="0"/>
          <w:sz w:val="24"/>
          <w:szCs w:val="20"/>
        </w:rPr>
        <w:t>le</w:t>
      </w:r>
      <w:r w:rsidR="00B77524" w:rsidRPr="006E689A">
        <w:rPr>
          <w:rFonts w:ascii="Times New Roman" w:eastAsia="SimSun" w:hAnsi="Times New Roman" w:cs="Times New Roman"/>
          <w:kern w:val="0"/>
          <w:sz w:val="24"/>
          <w:szCs w:val="20"/>
        </w:rPr>
        <w:t>a</w:t>
      </w:r>
      <w:r w:rsidR="00612C7B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d to the </w:t>
      </w:r>
      <w:r w:rsidR="00383B31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formation of </w:t>
      </w:r>
      <w:r w:rsidR="00612C7B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initial </w:t>
      </w:r>
      <w:r w:rsidR="00383B31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grating structures on </w:t>
      </w:r>
      <w:ins w:id="1168" w:author="Ted Linekar" w:date="2018-09-17T15:35:00Z">
        <w:r w:rsidR="0001390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F13682" w:rsidRPr="006E689A">
        <w:rPr>
          <w:rFonts w:ascii="Times New Roman" w:eastAsia="SimSun" w:hAnsi="Times New Roman" w:cs="Times New Roman"/>
          <w:kern w:val="0"/>
          <w:sz w:val="24"/>
          <w:szCs w:val="20"/>
        </w:rPr>
        <w:t>material</w:t>
      </w:r>
      <w:ins w:id="1169" w:author="Jane Nicholson" w:date="2018-09-19T16:02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.</w:t>
        </w:r>
      </w:ins>
      <w:del w:id="1170" w:author="Ted Linekar" w:date="2018-09-17T15:37:00Z">
        <w:r w:rsidR="00787D89" w:rsidRPr="006E689A" w:rsidDel="0001390E">
          <w:rPr>
            <w:rFonts w:ascii="Times New Roman" w:eastAsia="SimSun" w:hAnsi="Times New Roman" w:cs="Times New Roman"/>
            <w:kern w:val="0"/>
            <w:sz w:val="24"/>
            <w:szCs w:val="20"/>
          </w:rPr>
          <w:delText>, then</w:delText>
        </w:r>
      </w:del>
      <w:r w:rsidR="00787D89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171" w:author="Ted Linekar" w:date="2018-09-17T15:37:00Z">
        <w:r w:rsidR="00867138" w:rsidRPr="006E689A" w:rsidDel="0001390E">
          <w:rPr>
            <w:rFonts w:ascii="Times New Roman" w:eastAsia="SimSun" w:hAnsi="Times New Roman" w:cs="Times New Roman"/>
            <w:kern w:val="0"/>
            <w:sz w:val="24"/>
            <w:szCs w:val="20"/>
          </w:rPr>
          <w:delText>t</w:delText>
        </w:r>
      </w:del>
      <w:ins w:id="1172" w:author="Ted Linekar" w:date="2018-09-17T15:37:00Z">
        <w:r w:rsidR="0001390E">
          <w:rPr>
            <w:rFonts w:ascii="Times New Roman" w:eastAsia="SimSun" w:hAnsi="Times New Roman" w:cs="Times New Roman"/>
            <w:kern w:val="0"/>
            <w:sz w:val="24"/>
            <w:szCs w:val="20"/>
          </w:rPr>
          <w:t>T</w:t>
        </w:r>
      </w:ins>
      <w:r w:rsidR="00867138" w:rsidRPr="006E689A">
        <w:rPr>
          <w:rFonts w:ascii="Times New Roman" w:eastAsia="SimSun" w:hAnsi="Times New Roman" w:cs="Times New Roman"/>
          <w:kern w:val="0"/>
          <w:sz w:val="24"/>
          <w:szCs w:val="20"/>
        </w:rPr>
        <w:t>hese initia</w:t>
      </w:r>
      <w:r w:rsidR="00F6597A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l grating </w:t>
      </w:r>
      <w:ins w:id="1173" w:author="Ted Linekar" w:date="2018-09-17T15:37:00Z">
        <w:r w:rsidR="0001390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structures </w:t>
        </w:r>
      </w:ins>
      <w:r w:rsidR="00B77524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can </w:t>
      </w:r>
      <w:r w:rsidR="00867138" w:rsidRPr="006E689A">
        <w:rPr>
          <w:rFonts w:ascii="Times New Roman" w:eastAsia="SimSun" w:hAnsi="Times New Roman" w:cs="Times New Roman"/>
          <w:kern w:val="0"/>
          <w:sz w:val="24"/>
          <w:szCs w:val="20"/>
        </w:rPr>
        <w:t>assist</w:t>
      </w:r>
      <w:del w:id="1174" w:author="Ted Linekar" w:date="2018-09-17T15:36:00Z">
        <w:r w:rsidR="00F13682" w:rsidRPr="006E689A" w:rsidDel="0001390E">
          <w:rPr>
            <w:rFonts w:ascii="Times New Roman" w:eastAsia="SimSun" w:hAnsi="Times New Roman" w:cs="Times New Roman"/>
            <w:kern w:val="0"/>
            <w:sz w:val="24"/>
            <w:szCs w:val="20"/>
          </w:rPr>
          <w:delText>e</w:delText>
        </w:r>
      </w:del>
      <w:r w:rsidR="00867138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coupling of </w:t>
      </w:r>
      <w:ins w:id="1175" w:author="Ted Linekar" w:date="2018-09-17T15:57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867138" w:rsidRPr="006E689A">
        <w:rPr>
          <w:rFonts w:ascii="Times New Roman" w:eastAsia="SimSun" w:hAnsi="Times New Roman" w:cs="Times New Roman"/>
          <w:kern w:val="0"/>
          <w:sz w:val="24"/>
          <w:szCs w:val="20"/>
        </w:rPr>
        <w:t>SPs</w:t>
      </w:r>
      <w:r w:rsidR="00F6597A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 and incident laser field, leading to </w:t>
      </w:r>
      <w:del w:id="1176" w:author="Ted Linekar" w:date="2018-09-17T15:55:00Z">
        <w:r w:rsidR="00E22DDF" w:rsidRPr="006E689A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the </w:delText>
        </w:r>
      </w:del>
      <w:r w:rsidR="00E22DDF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further formation of </w:t>
      </w:r>
      <w:r w:rsidR="00B53840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final </w:t>
      </w:r>
      <w:r w:rsidR="00E22DDF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grating structures with </w:t>
      </w:r>
      <w:r w:rsidR="00B53840" w:rsidRPr="006E689A">
        <w:rPr>
          <w:rFonts w:ascii="Times New Roman" w:eastAsia="SimSun" w:hAnsi="Times New Roman" w:cs="Times New Roman"/>
          <w:kern w:val="0"/>
          <w:sz w:val="24"/>
          <w:szCs w:val="20"/>
        </w:rPr>
        <w:t>deep</w:t>
      </w:r>
      <w:del w:id="1177" w:author="Ted Linekar" w:date="2018-09-17T15:56:00Z">
        <w:r w:rsidR="005243AF" w:rsidRPr="006E689A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>er</w:delText>
        </w:r>
      </w:del>
      <w:r w:rsidR="002F6135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 gaps.</w:t>
      </w:r>
      <w:r w:rsidR="0050309E" w:rsidRPr="002E3097">
        <w:fldChar w:fldCharType="begin"/>
      </w:r>
      <w:r w:rsidR="0050309E" w:rsidRPr="0050309E">
        <w:instrText xml:space="preserve"> HYPERLINK \l "_ENREF_41" \o "Huang, 2009 #35" </w:instrText>
      </w:r>
      <w:r w:rsidR="0050309E" w:rsidRPr="002E3097">
        <w:rPr>
          <w:rPrChange w:id="11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</w:rPr>
        <w:instrText xml:space="preserve"> ADDIN EN.CITE &lt;EndNote&gt;&lt;Cite&gt;&lt;Author&gt;Huang&lt;/Author&gt;&lt;Year&gt;2009&lt;/Year&gt;&lt;RecNum&gt;35&lt;/RecNum&gt;&lt;DisplayText&gt;&lt;style face="superscript"&gt;41&lt;/style&gt;&lt;/DisplayText&gt;&lt;record&gt;&lt;rec-number&gt;35&lt;/rec-number&gt;&lt;foreign-keys&gt;&lt;key app="EN" db-id="d5wrwa9efewz2pe5eexxpvsowap5sz2trede"&gt;35&lt;/key&gt;&lt;/foreign-keys&gt;&lt;ref-type name="Journal Article"&gt;17&lt;/ref-type&gt;&lt;contributors&gt;&lt;authors&gt;&lt;author&gt;Huang, Min&lt;/author&gt;&lt;author&gt;Zhao, Fuli&lt;/author&gt;&lt;author&gt;Cheng, Ya&lt;/author&gt;&lt;author&gt;Xu, Ningsheng&lt;/author&gt;&lt;author&gt;Xu, Zhizhan&lt;/author&gt;&lt;/authors&gt;&lt;/contributors&gt;&lt;titles&gt;&lt;title&gt;Origin of Laser-Induced Near-Subwavelength Ripples: Interference between Surface Plasmons and Incident Laser&lt;/title&gt;&lt;secondary-title&gt;ACS Nano&lt;/secondary-title&gt;&lt;/titles&gt;&lt;periodical&gt;&lt;full-title&gt;ACS Nano&lt;/full-title&gt;&lt;/periodical&gt;&lt;pages&gt;4062-4070&lt;/pages&gt;&lt;volume&gt;3&lt;/volume&gt;&lt;number&gt;12&lt;/number&gt;&lt;dates&gt;&lt;year&gt;2009&lt;/year&gt;&lt;pub-dates&gt;&lt;date&gt;2009/12/22&lt;/date&gt;&lt;/pub-dates&gt;&lt;/dates&gt;&lt;publisher&gt;American Chemical Society&lt;/publisher&gt;&lt;isbn&gt;1936-0851&lt;/isbn&gt;&lt;urls&gt;&lt;related-urls&gt;&lt;url&gt;https://doi.org/10.1021/nn900654v&lt;/url&gt;&lt;/related-urls&gt;&lt;/urls&gt;&lt;electronic-resource-num&gt;10.1021/nn900654v&lt;/electronic-resource-num&gt;&lt;/record&gt;&lt;/Cite&gt;&lt;/EndNote&gt;</w:instrTex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rPrChange w:id="11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>41</w: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50309E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2F613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172C2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depth of </w:t>
      </w:r>
      <w:ins w:id="1180" w:author="Ted Linekar" w:date="2018-09-17T15:59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630B0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gaps of </w:t>
      </w:r>
      <w:ins w:id="1181" w:author="Ted Linekar" w:date="2018-09-17T15:59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630B0D" w:rsidRPr="0050309E">
        <w:rPr>
          <w:rFonts w:ascii="Times New Roman" w:eastAsia="SimSun" w:hAnsi="Times New Roman" w:cs="Times New Roman"/>
          <w:kern w:val="0"/>
          <w:sz w:val="24"/>
          <w:szCs w:val="20"/>
        </w:rPr>
        <w:t>laser</w:t>
      </w:r>
      <w:ins w:id="1182" w:author="Jane Nicholson" w:date="2018-09-19T16:02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-</w:t>
        </w:r>
      </w:ins>
      <w:del w:id="1183" w:author="Jane Nicholson" w:date="2018-09-19T16:02:00Z">
        <w:r w:rsidR="00630B0D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630B0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induced grating structures </w:t>
      </w:r>
      <w:r w:rsidR="004C1F83" w:rsidRPr="0050309E">
        <w:rPr>
          <w:rFonts w:ascii="Times New Roman" w:eastAsia="SimSun" w:hAnsi="Times New Roman" w:cs="Times New Roman"/>
          <w:kern w:val="0"/>
          <w:sz w:val="24"/>
          <w:szCs w:val="20"/>
        </w:rPr>
        <w:t>is</w:t>
      </w:r>
      <w:r w:rsidR="00630B0D" w:rsidRPr="006E03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184" w:author="Ted Linekar" w:date="2018-09-17T16:01:00Z">
        <w:r w:rsidR="00630B0D" w:rsidRPr="006E03E6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>re</w:delText>
        </w:r>
      </w:del>
      <w:del w:id="1185" w:author="Ted Linekar" w:date="2018-09-17T16:00:00Z">
        <w:r w:rsidR="00630B0D" w:rsidRPr="006E03E6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>lated</w:delText>
        </w:r>
      </w:del>
      <w:ins w:id="1186" w:author="Ted Linekar" w:date="2018-09-17T16:01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>influenced by</w:t>
        </w:r>
      </w:ins>
      <w:del w:id="1187" w:author="Ted Linekar" w:date="2018-09-17T16:01:00Z">
        <w:r w:rsidR="00630B0D" w:rsidRPr="006E03E6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to</w:delText>
        </w:r>
      </w:del>
      <w:r w:rsidR="00630B0D" w:rsidRPr="006E03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630B0D" w:rsidRPr="006E03E6">
        <w:rPr>
          <w:rFonts w:ascii="Times New Roman" w:eastAsia="SimSun" w:hAnsi="Times New Roman" w:cs="Times New Roman"/>
          <w:kern w:val="0"/>
          <w:sz w:val="24"/>
          <w:szCs w:val="20"/>
        </w:rPr>
        <w:lastRenderedPageBreak/>
        <w:t xml:space="preserve">the number </w:t>
      </w:r>
      <w:r w:rsidR="00CB1AD6" w:rsidRPr="009B5FE5">
        <w:rPr>
          <w:rFonts w:ascii="Times New Roman" w:eastAsia="SimSun" w:hAnsi="Times New Roman" w:cs="Times New Roman"/>
          <w:kern w:val="0"/>
          <w:sz w:val="24"/>
          <w:szCs w:val="20"/>
        </w:rPr>
        <w:t xml:space="preserve">and energy </w:t>
      </w:r>
      <w:r w:rsidR="00630B0D" w:rsidRPr="009B5FE5">
        <w:rPr>
          <w:rFonts w:ascii="Times New Roman" w:eastAsia="SimSun" w:hAnsi="Times New Roman" w:cs="Times New Roman"/>
          <w:kern w:val="0"/>
          <w:sz w:val="24"/>
          <w:szCs w:val="20"/>
        </w:rPr>
        <w:t>of ultra</w:t>
      </w:r>
      <w:r w:rsidR="00BF37EC" w:rsidRPr="002C70BE">
        <w:rPr>
          <w:rFonts w:ascii="Times New Roman" w:eastAsia="SimSun" w:hAnsi="Times New Roman" w:cs="Times New Roman"/>
          <w:kern w:val="0"/>
          <w:sz w:val="24"/>
          <w:szCs w:val="20"/>
        </w:rPr>
        <w:t>fast</w:t>
      </w:r>
      <w:r w:rsidR="00630B0D" w:rsidRPr="00E34728">
        <w:rPr>
          <w:rFonts w:ascii="Times New Roman" w:eastAsia="SimSun" w:hAnsi="Times New Roman" w:cs="Times New Roman"/>
          <w:kern w:val="0"/>
          <w:sz w:val="24"/>
          <w:szCs w:val="20"/>
        </w:rPr>
        <w:t xml:space="preserve"> laser </w:t>
      </w:r>
      <w:r w:rsidR="00CB1AD6" w:rsidRPr="0048348D">
        <w:rPr>
          <w:rFonts w:ascii="Times New Roman" w:eastAsia="SimSun" w:hAnsi="Times New Roman" w:cs="Times New Roman"/>
          <w:kern w:val="0"/>
          <w:sz w:val="24"/>
          <w:szCs w:val="20"/>
        </w:rPr>
        <w:t>pulses on unit area of material</w:t>
      </w:r>
      <w:del w:id="1188" w:author="Jane Nicholson" w:date="2018-09-19T16:03:00Z">
        <w:r w:rsidR="00F46428" w:rsidRPr="0048348D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F46428" w:rsidRPr="0048348D">
        <w:rPr>
          <w:rFonts w:ascii="Times New Roman" w:eastAsia="SimSun" w:hAnsi="Times New Roman" w:cs="Times New Roman"/>
          <w:kern w:val="0"/>
          <w:sz w:val="24"/>
          <w:szCs w:val="20"/>
        </w:rPr>
        <w:t xml:space="preserve"> and can be </w:t>
      </w:r>
      <w:ins w:id="1189" w:author="Ted Linekar" w:date="2018-09-17T15:57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on </w:t>
        </w:r>
      </w:ins>
      <w:ins w:id="1190" w:author="Ted Linekar" w:date="2018-09-17T16:04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>a</w:t>
        </w:r>
      </w:ins>
      <w:ins w:id="1191" w:author="Ted Linekar" w:date="2018-09-17T15:57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F46428" w:rsidRPr="0048348D">
        <w:rPr>
          <w:rFonts w:ascii="Times New Roman" w:eastAsia="SimSun" w:hAnsi="Times New Roman" w:cs="Times New Roman"/>
          <w:kern w:val="0"/>
          <w:sz w:val="24"/>
          <w:szCs w:val="20"/>
        </w:rPr>
        <w:t>micrometer scale</w:t>
      </w:r>
      <w:r w:rsidR="00CB1AD6" w:rsidRPr="0048348D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B2110D" w:rsidRPr="0050309E">
        <w:rPr>
          <w:rFonts w:ascii="Times New Roman" w:eastAsia="SimSun" w:hAnsi="Times New Roman" w:cs="Times New Roman"/>
          <w:kern w:val="0"/>
          <w:sz w:val="24"/>
          <w:szCs w:val="20"/>
        </w:rPr>
        <w:fldChar w:fldCharType="begin">
          <w:fldData xml:space="preserve">PEVuZE5vdGU+PENpdGU+PEF1dGhvcj5TaHVhbmdzaHVhbmc8L0F1dGhvcj48WWVhcj4yMDExPC9Z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</w:fldData>
        </w:fldChar>
      </w:r>
      <w:r w:rsidR="00B2110D" w:rsidRPr="0050309E">
        <w:rPr>
          <w:rFonts w:ascii="Times New Roman" w:eastAsia="SimSun" w:hAnsi="Times New Roman" w:cs="Times New Roman"/>
          <w:kern w:val="0"/>
          <w:sz w:val="24"/>
          <w:szCs w:val="20"/>
        </w:rPr>
        <w:instrText xml:space="preserve"> ADDIN EN.CITE </w:instrText>
      </w:r>
      <w:r w:rsidR="00B2110D" w:rsidRPr="0050309E">
        <w:rPr>
          <w:rFonts w:ascii="Times New Roman" w:eastAsia="SimSun" w:hAnsi="Times New Roman" w:cs="Times New Roman"/>
          <w:kern w:val="0"/>
          <w:sz w:val="24"/>
          <w:szCs w:val="20"/>
          <w:rPrChange w:id="119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begin">
          <w:fldData xml:space="preserve">PEVuZE5vdGU+PENpdGU+PEF1dGhvcj5TaHVhbmdzaHVhbmc8L0F1dGhvcj48WWVhcj4yMDExPC9Z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</w:fldData>
        </w:fldChar>
      </w:r>
      <w:r w:rsidR="00B2110D" w:rsidRPr="0050309E">
        <w:rPr>
          <w:rFonts w:ascii="Times New Roman" w:eastAsia="SimSun" w:hAnsi="Times New Roman" w:cs="Times New Roman"/>
          <w:kern w:val="0"/>
          <w:sz w:val="24"/>
          <w:szCs w:val="20"/>
        </w:rPr>
        <w:instrText xml:space="preserve"> ADDIN EN.CITE.DATA </w:instrText>
      </w:r>
      <w:r w:rsidR="00B2110D" w:rsidRPr="0050309E">
        <w:rPr>
          <w:rFonts w:ascii="Times New Roman" w:eastAsia="SimSun" w:hAnsi="Times New Roman" w:cs="Times New Roman"/>
          <w:kern w:val="0"/>
          <w:sz w:val="24"/>
          <w:szCs w:val="20"/>
          <w:rPrChange w:id="119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B2110D" w:rsidRPr="0050309E">
        <w:rPr>
          <w:rFonts w:ascii="Times New Roman" w:eastAsia="SimSun" w:hAnsi="Times New Roman" w:cs="Times New Roman"/>
          <w:kern w:val="0"/>
          <w:sz w:val="24"/>
          <w:szCs w:val="20"/>
          <w:rPrChange w:id="11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end"/>
      </w:r>
      <w:r w:rsidR="00B2110D" w:rsidRPr="0050309E">
        <w:rPr>
          <w:rFonts w:ascii="Times New Roman" w:eastAsia="SimSun" w:hAnsi="Times New Roman" w:cs="Times New Roman"/>
          <w:kern w:val="0"/>
          <w:sz w:val="24"/>
          <w:szCs w:val="20"/>
          <w:rPrChange w:id="119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</w:r>
      <w:r w:rsidR="00B2110D" w:rsidRPr="0050309E">
        <w:rPr>
          <w:rFonts w:ascii="Times New Roman" w:eastAsia="SimSun" w:hAnsi="Times New Roman" w:cs="Times New Roman"/>
          <w:kern w:val="0"/>
          <w:sz w:val="24"/>
          <w:szCs w:val="20"/>
          <w:rPrChange w:id="119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50309E" w:rsidRPr="0050309E">
        <w:rPr>
          <w:rPrChange w:id="1197" w:author="Ted Linekar" w:date="2018-09-17T10:38:00Z">
            <w:rPr/>
          </w:rPrChange>
        </w:rPr>
        <w:fldChar w:fldCharType="begin"/>
      </w:r>
      <w:r w:rsidR="0050309E" w:rsidRPr="0050309E">
        <w:instrText xml:space="preserve"> HYPERLINK \l "_ENREF_40" \o "Jiang, 2018 #65" </w:instrText>
      </w:r>
      <w:r w:rsidR="0050309E" w:rsidRPr="0050309E">
        <w:rPr>
          <w:rPrChange w:id="1198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>40</w:t>
      </w:r>
      <w:r w:rsidR="0050309E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1199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</w:rPr>
          </w:rPrChange>
        </w:rPr>
        <w:fldChar w:fldCharType="end"/>
      </w:r>
      <w:r w:rsidR="00B2110D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 xml:space="preserve">, </w:t>
      </w:r>
      <w:r w:rsidR="0050309E" w:rsidRPr="0050309E">
        <w:fldChar w:fldCharType="begin"/>
      </w:r>
      <w:r w:rsidR="0050309E" w:rsidRPr="0050309E">
        <w:instrText xml:space="preserve"> HYPERLINK \l "_ENREF_42" \o "Shuangshuang, 2011 #37" </w:instrText>
      </w:r>
      <w:r w:rsidR="0050309E" w:rsidRPr="0050309E">
        <w:rPr>
          <w:rPrChange w:id="1200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>42</w:t>
      </w:r>
      <w:ins w:id="1201" w:author="Ted Linekar" w:date="2018-09-17T16:00:00Z">
        <w:r w:rsidR="00F83A8B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 xml:space="preserve">, </w:t>
        </w:r>
      </w:ins>
      <w:del w:id="1202" w:author="Ted Linekar" w:date="2018-09-17T16:00:00Z">
        <w:r w:rsidR="0093017B" w:rsidRPr="0050309E" w:rsidDel="00F83A8B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>43</w:t>
      </w:r>
      <w:r w:rsidR="0050309E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fldChar w:fldCharType="end"/>
      </w:r>
      <w:r w:rsidR="00B2110D" w:rsidRPr="0050309E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50309E" w:rsidRPr="0050309E">
        <w:fldChar w:fldCharType="begin"/>
      </w:r>
      <w:r w:rsidR="0050309E" w:rsidRPr="0050309E">
        <w:instrText xml:space="preserve"> HYPERLINK \l "_ENREF_40" \o "Jiang, 2018 #65" </w:instrText>
      </w:r>
      <w:r w:rsidR="0050309E" w:rsidRPr="0050309E">
        <w:rPr>
          <w:rPrChange w:id="1203" w:author="Ted Linekar" w:date="2018-09-17T10:38:00Z">
            <w:rPr/>
          </w:rPrChange>
        </w:rPr>
        <w:fldChar w:fldCharType="end"/>
      </w:r>
      <w:r w:rsidR="00630B0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CB1AD6" w:rsidRPr="0050309E">
        <w:rPr>
          <w:rFonts w:ascii="Times New Roman" w:eastAsia="SimSun" w:hAnsi="Times New Roman" w:cs="Times New Roman"/>
          <w:kern w:val="0"/>
          <w:sz w:val="24"/>
          <w:szCs w:val="20"/>
        </w:rPr>
        <w:t>T</w:t>
      </w:r>
      <w:r w:rsidR="00F530A0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he </w:t>
      </w:r>
      <w:del w:id="1204" w:author="Ted Linekar" w:date="2018-09-17T16:04:00Z">
        <w:r w:rsidR="00F530A0" w:rsidRPr="0050309E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used </w:delText>
        </w:r>
      </w:del>
      <w:r w:rsidR="00F530A0" w:rsidRPr="0050309E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F530A0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F530A0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05" w:author="Ted Linekar" w:date="2018-09-17T16:04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used </w:t>
        </w:r>
      </w:ins>
      <w:r w:rsidR="005659D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in our </w:t>
      </w:r>
      <w:ins w:id="1206" w:author="Ted Linekar" w:date="2018-09-17T16:04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>experiment</w:t>
        </w:r>
      </w:ins>
      <w:del w:id="1207" w:author="Ted Linekar" w:date="2018-09-17T16:04:00Z">
        <w:r w:rsidR="005659D6" w:rsidRPr="0050309E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>work</w:delText>
        </w:r>
      </w:del>
      <w:r w:rsidR="005659D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F530A0" w:rsidRPr="006E03E6">
        <w:rPr>
          <w:rFonts w:ascii="Times New Roman" w:eastAsia="SimSun" w:hAnsi="Times New Roman" w:cs="Times New Roman"/>
          <w:kern w:val="0"/>
          <w:sz w:val="24"/>
          <w:szCs w:val="20"/>
        </w:rPr>
        <w:t xml:space="preserve">was </w:t>
      </w:r>
      <w:ins w:id="1208" w:author="Jane Nicholson" w:date="2018-09-19T16:04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5659D6" w:rsidRPr="009B5FE5">
        <w:rPr>
          <w:rFonts w:ascii="Times New Roman" w:eastAsia="SimSun" w:hAnsi="Times New Roman" w:cs="Times New Roman"/>
          <w:kern w:val="0"/>
          <w:sz w:val="24"/>
          <w:szCs w:val="20"/>
        </w:rPr>
        <w:t>nano</w:t>
      </w:r>
      <w:del w:id="1209" w:author="Jane Nicholson" w:date="2018-09-19T16:04:00Z">
        <w:r w:rsidR="005659D6" w:rsidRPr="009B5FE5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r w:rsidR="005659D6" w:rsidRPr="009B5FE5">
        <w:rPr>
          <w:rFonts w:ascii="Times New Roman" w:eastAsia="SimSun" w:hAnsi="Times New Roman" w:cs="Times New Roman"/>
          <w:kern w:val="0"/>
          <w:sz w:val="24"/>
          <w:szCs w:val="20"/>
        </w:rPr>
        <w:t xml:space="preserve">scale </w:t>
      </w:r>
      <w:r w:rsidR="00F530A0" w:rsidRPr="009B5FE5">
        <w:rPr>
          <w:rFonts w:ascii="Times New Roman" w:eastAsia="SimSun" w:hAnsi="Times New Roman" w:cs="Times New Roman"/>
          <w:kern w:val="0"/>
          <w:sz w:val="24"/>
          <w:szCs w:val="20"/>
        </w:rPr>
        <w:t>thin flake</w:t>
      </w:r>
      <w:ins w:id="1210" w:author="Ted Linekar" w:date="2018-09-17T16:04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>.</w:t>
        </w:r>
      </w:ins>
      <w:del w:id="1211" w:author="Ted Linekar" w:date="2018-09-17T16:04:00Z">
        <w:r w:rsidR="00172C27" w:rsidRPr="002C70BE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172C27" w:rsidRPr="002C70B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commentRangeStart w:id="1212"/>
      <w:ins w:id="1213" w:author="Ted Linekar" w:date="2018-09-17T16:04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>T</w:t>
        </w:r>
      </w:ins>
      <w:del w:id="1214" w:author="Ted Linekar" w:date="2018-09-17T16:04:00Z">
        <w:r w:rsidR="00630B0D" w:rsidRPr="00E34728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>t</w:delText>
        </w:r>
      </w:del>
      <w:r w:rsidR="00630B0D" w:rsidRPr="00E34728">
        <w:rPr>
          <w:rFonts w:ascii="Times New Roman" w:eastAsia="SimSun" w:hAnsi="Times New Roman" w:cs="Times New Roman"/>
          <w:kern w:val="0"/>
          <w:sz w:val="24"/>
          <w:szCs w:val="20"/>
        </w:rPr>
        <w:t>herefore</w:t>
      </w:r>
      <w:ins w:id="1215" w:author="Ted Linekar" w:date="2018-09-17T16:05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>, sufficiently slowing</w:t>
        </w:r>
      </w:ins>
      <w:r w:rsidR="00630B0D" w:rsidRPr="00E34728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16" w:author="Ted Linekar" w:date="2018-09-17T16:05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060605" w:rsidRPr="0048348D">
        <w:rPr>
          <w:rFonts w:ascii="Times New Roman" w:eastAsia="SimSun" w:hAnsi="Times New Roman" w:cs="Times New Roman"/>
          <w:kern w:val="0"/>
          <w:sz w:val="24"/>
          <w:szCs w:val="20"/>
        </w:rPr>
        <w:t xml:space="preserve">controlling </w:t>
      </w:r>
      <w:r w:rsidR="00CE3E12" w:rsidRPr="0048348D">
        <w:rPr>
          <w:rFonts w:ascii="Times New Roman" w:eastAsia="SimSun" w:hAnsi="Times New Roman" w:cs="Times New Roman"/>
          <w:kern w:val="0"/>
          <w:sz w:val="24"/>
          <w:szCs w:val="20"/>
        </w:rPr>
        <w:t xml:space="preserve">scan speed of </w:t>
      </w:r>
      <w:ins w:id="1217" w:author="Jane Nicholson" w:date="2018-09-19T16:04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CE3E12" w:rsidRPr="0048348D">
        <w:rPr>
          <w:rFonts w:ascii="Times New Roman" w:eastAsia="SimSun" w:hAnsi="Times New Roman" w:cs="Times New Roman"/>
          <w:kern w:val="0"/>
          <w:sz w:val="24"/>
          <w:szCs w:val="20"/>
        </w:rPr>
        <w:t>laser beam</w:t>
      </w:r>
      <w:del w:id="1218" w:author="Ted Linekar" w:date="2018-09-17T16:05:00Z">
        <w:r w:rsidR="00CE3E12" w:rsidRPr="0048348D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enough slow</w:delText>
        </w:r>
        <w:r w:rsidR="000E58AE" w:rsidRPr="0048348D" w:rsidDel="00F83A8B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ins w:id="1219" w:author="Ted Linekar" w:date="2018-09-17T16:05:00Z">
        <w:r w:rsid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0E58AE" w:rsidRPr="0048348D">
        <w:rPr>
          <w:rFonts w:ascii="Times New Roman" w:eastAsia="SimSun" w:hAnsi="Times New Roman" w:cs="Times New Roman"/>
          <w:kern w:val="0"/>
          <w:sz w:val="24"/>
          <w:szCs w:val="20"/>
        </w:rPr>
        <w:t>(</w:t>
      </w:r>
      <w:ins w:id="1220" w:author="Ted Linekar" w:date="2018-09-17T16:07:00Z">
        <w:r w:rsidR="00BA7EFD">
          <w:rPr>
            <w:rFonts w:ascii="Times New Roman" w:eastAsia="SimSun" w:hAnsi="Times New Roman" w:cs="Times New Roman"/>
            <w:kern w:val="0"/>
            <w:sz w:val="24"/>
            <w:szCs w:val="20"/>
          </w:rPr>
          <w:t>i.e.</w:t>
        </w:r>
      </w:ins>
      <w:ins w:id="1221" w:author="Jane Nicholson" w:date="2018-09-19T16:04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ins w:id="1222" w:author="Ted Linekar" w:date="2018-09-17T16:07:00Z">
        <w:r w:rsidR="00BA7EFD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sufficiently large </w:t>
        </w:r>
      </w:ins>
      <w:r w:rsidR="000E58AE" w:rsidRPr="0048348D">
        <w:rPr>
          <w:rFonts w:ascii="Times New Roman" w:eastAsia="SimSun" w:hAnsi="Times New Roman" w:cs="Times New Roman"/>
          <w:kern w:val="0"/>
          <w:sz w:val="24"/>
          <w:szCs w:val="20"/>
        </w:rPr>
        <w:t>laser pulse number on unit area of MoS</w:t>
      </w:r>
      <w:r w:rsidR="000E58AE" w:rsidRPr="008D5935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del w:id="1223" w:author="Ted Linekar" w:date="2018-09-17T16:06:00Z">
        <w:r w:rsidR="000E58AE" w:rsidRPr="008D5935" w:rsidDel="00BA7EFD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enough</w:delText>
        </w:r>
        <w:r w:rsidR="00186D74" w:rsidRPr="00F92C7D" w:rsidDel="00BA7EFD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large</w:delText>
        </w:r>
      </w:del>
      <w:r w:rsidR="000E58AE" w:rsidRPr="006744A6">
        <w:rPr>
          <w:rFonts w:ascii="Times New Roman" w:eastAsia="SimSun" w:hAnsi="Times New Roman" w:cs="Times New Roman"/>
          <w:kern w:val="0"/>
          <w:sz w:val="24"/>
          <w:szCs w:val="20"/>
        </w:rPr>
        <w:t>)</w:t>
      </w:r>
      <w:r w:rsidR="00CE3E12" w:rsidRPr="006744A6">
        <w:rPr>
          <w:rFonts w:ascii="Times New Roman" w:eastAsia="SimSun" w:hAnsi="Times New Roman" w:cs="Times New Roman"/>
          <w:kern w:val="0"/>
          <w:sz w:val="24"/>
          <w:szCs w:val="20"/>
        </w:rPr>
        <w:t xml:space="preserve"> can </w:t>
      </w:r>
      <w:r w:rsidR="00BD5F50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control the gaps </w:t>
      </w:r>
      <w:r w:rsidR="00CF6045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penetrating </w:t>
      </w:r>
      <w:ins w:id="1224" w:author="Ted Linekar" w:date="2018-09-17T16:05:00Z">
        <w:r w:rsidR="00BA7EFD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CF6045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whole </w:t>
      </w:r>
      <w:r w:rsidR="00A260B6" w:rsidRPr="00CC5CC3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A260B6" w:rsidRPr="00DD2FAC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A260B6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186D74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thin </w:t>
      </w:r>
      <w:r w:rsidR="00A260B6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flake, </w:t>
      </w:r>
      <w:r w:rsidR="00186D74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enabling </w:t>
      </w:r>
      <w:r w:rsidR="00454743" w:rsidRPr="002122CE">
        <w:rPr>
          <w:rFonts w:ascii="Times New Roman" w:eastAsia="SimSun" w:hAnsi="Times New Roman" w:cs="Times New Roman"/>
          <w:kern w:val="0"/>
          <w:sz w:val="24"/>
          <w:szCs w:val="20"/>
        </w:rPr>
        <w:t xml:space="preserve">surface </w:t>
      </w:r>
      <w:r w:rsidR="00E00A44" w:rsidRPr="002D23C1">
        <w:rPr>
          <w:rFonts w:ascii="Times New Roman" w:eastAsia="SimSun" w:hAnsi="Times New Roman" w:cs="Times New Roman"/>
          <w:kern w:val="0"/>
          <w:sz w:val="24"/>
          <w:szCs w:val="20"/>
        </w:rPr>
        <w:t>nano</w:t>
      </w:r>
      <w:r w:rsidR="00454743" w:rsidRPr="002D23C1">
        <w:rPr>
          <w:rFonts w:ascii="Times New Roman" w:eastAsia="SimSun" w:hAnsi="Times New Roman" w:cs="Times New Roman"/>
          <w:kern w:val="0"/>
          <w:sz w:val="24"/>
          <w:szCs w:val="20"/>
        </w:rPr>
        <w:t xml:space="preserve">gratings to become </w:t>
      </w:r>
      <w:r w:rsidR="00E00A44" w:rsidRPr="00CD7FE4">
        <w:rPr>
          <w:rFonts w:ascii="Times New Roman" w:eastAsia="SimSun" w:hAnsi="Times New Roman" w:cs="Times New Roman"/>
          <w:kern w:val="0"/>
          <w:sz w:val="24"/>
          <w:szCs w:val="20"/>
        </w:rPr>
        <w:t>independent</w:t>
      </w:r>
      <w:r w:rsidR="0078191D" w:rsidRPr="00631001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3C7C24" w:rsidRPr="00250EB6">
        <w:rPr>
          <w:rFonts w:ascii="Times New Roman" w:eastAsia="SimSun" w:hAnsi="Times New Roman" w:cs="Times New Roman"/>
          <w:kern w:val="0"/>
          <w:sz w:val="24"/>
          <w:szCs w:val="20"/>
        </w:rPr>
        <w:t>nanoribbons</w:t>
      </w:r>
      <w:commentRangeEnd w:id="1212"/>
      <w:r w:rsidR="00BA7EFD">
        <w:rPr>
          <w:rStyle w:val="CommentReference"/>
        </w:rPr>
        <w:commentReference w:id="1212"/>
      </w:r>
      <w:r w:rsidR="003C7C24" w:rsidRPr="00250EB6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8E2DD8" w:rsidRPr="00250EB6">
        <w:rPr>
          <w:rFonts w:ascii="Times New Roman" w:eastAsia="SimSun" w:hAnsi="Times New Roman" w:cs="Times New Roman"/>
          <w:kern w:val="0"/>
          <w:sz w:val="24"/>
          <w:szCs w:val="20"/>
        </w:rPr>
        <w:t xml:space="preserve">Figure 1b </w:t>
      </w:r>
      <w:ins w:id="1225" w:author="Ted Linekar" w:date="2018-09-17T16:09:00Z">
        <w:r w:rsidR="00B12769">
          <w:rPr>
            <w:rFonts w:ascii="Times New Roman" w:eastAsia="SimSun" w:hAnsi="Times New Roman" w:cs="Times New Roman"/>
            <w:kern w:val="0"/>
            <w:sz w:val="24"/>
            <w:szCs w:val="20"/>
          </w:rPr>
          <w:t>displays</w:t>
        </w:r>
      </w:ins>
      <w:del w:id="1226" w:author="Ted Linekar" w:date="2018-09-17T16:09:00Z">
        <w:r w:rsidR="008E2DD8" w:rsidRPr="00250EB6" w:rsidDel="00B12769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r w:rsidR="008E2DD8" w:rsidRPr="00250EB6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optical </w:t>
      </w:r>
      <w:r w:rsidR="00D7020F" w:rsidRPr="00250EB6">
        <w:rPr>
          <w:rFonts w:ascii="Times New Roman" w:eastAsia="SimSun" w:hAnsi="Times New Roman" w:cs="Times New Roman"/>
          <w:kern w:val="0"/>
          <w:sz w:val="24"/>
          <w:szCs w:val="20"/>
        </w:rPr>
        <w:t xml:space="preserve">comparison of pristine </w:t>
      </w:r>
      <w:r w:rsidR="003B0FEE" w:rsidRPr="00250EB6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3B0FEE" w:rsidRPr="00250EB6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3B0FEE" w:rsidRPr="00250EB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27" w:author="Ted Linekar" w:date="2018-09-17T16:14:00Z">
        <w:r w:rsidR="00B12769">
          <w:rPr>
            <w:rFonts w:ascii="Times New Roman" w:eastAsia="SimSun" w:hAnsi="Times New Roman" w:cs="Times New Roman"/>
            <w:kern w:val="0"/>
            <w:sz w:val="24"/>
            <w:szCs w:val="20"/>
          </w:rPr>
          <w:t>with</w:t>
        </w:r>
      </w:ins>
      <w:del w:id="1228" w:author="Ted Linekar" w:date="2018-09-17T16:13:00Z">
        <w:r w:rsidR="004216C8" w:rsidRPr="001E79FA" w:rsidDel="00B12769">
          <w:rPr>
            <w:rFonts w:ascii="Times New Roman" w:eastAsia="SimSun" w:hAnsi="Times New Roman" w:cs="Times New Roman"/>
            <w:kern w:val="0"/>
            <w:sz w:val="24"/>
            <w:szCs w:val="20"/>
          </w:rPr>
          <w:delText>and</w:delText>
        </w:r>
      </w:del>
      <w:r w:rsidR="004216C8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femtosecond laser-processed</w:t>
      </w:r>
      <w:r w:rsidR="003B0FEE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(FL</w:t>
      </w:r>
      <w:r w:rsidR="004216C8" w:rsidRPr="001E79FA">
        <w:rPr>
          <w:rFonts w:ascii="Times New Roman" w:eastAsia="SimSun" w:hAnsi="Times New Roman" w:cs="Times New Roman"/>
          <w:kern w:val="0"/>
          <w:sz w:val="24"/>
          <w:szCs w:val="20"/>
        </w:rPr>
        <w:t>P</w:t>
      </w:r>
      <w:del w:id="1229" w:author="Ted Linekar" w:date="2018-09-17T16:15:00Z">
        <w:r w:rsidR="003B0FEE" w:rsidRPr="001E79FA" w:rsidDel="00B12769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r w:rsidR="003B0FEE" w:rsidRPr="001E79FA">
        <w:rPr>
          <w:rFonts w:ascii="Times New Roman" w:eastAsia="SimSun" w:hAnsi="Times New Roman" w:cs="Times New Roman"/>
          <w:kern w:val="0"/>
          <w:sz w:val="24"/>
          <w:szCs w:val="20"/>
        </w:rPr>
        <w:t>) MoS</w:t>
      </w:r>
      <w:r w:rsidR="003B0FEE" w:rsidRPr="001E79F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ins w:id="1230" w:author="Ted Linekar" w:date="2018-09-17T16:18:00Z">
        <w:r w:rsid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>.</w:t>
        </w:r>
      </w:ins>
      <w:del w:id="1231" w:author="Ted Linekar" w:date="2018-09-17T16:18:00Z">
        <w:r w:rsidR="0055064E" w:rsidRPr="001E79FA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55064E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32" w:author="Ted Linekar" w:date="2018-09-17T16:21:00Z">
        <w:r w:rsidR="00970CAC" w:rsidRP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optical image of the MoS2 flake showed an obvious color change after femtosecond laser irradiation, indicating a change in thickness or surface roughness. </w:t>
        </w:r>
      </w:ins>
      <w:del w:id="1233" w:author="Ted Linekar" w:date="2018-09-17T16:18:00Z">
        <w:r w:rsidR="0055064E" w:rsidRPr="001E79FA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which </w:delText>
        </w:r>
      </w:del>
      <w:del w:id="1234" w:author="Ted Linekar" w:date="2018-09-17T16:11:00Z">
        <w:r w:rsidR="00B37922" w:rsidRPr="00CD168E" w:rsidDel="00B12769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showed</w:delText>
        </w:r>
      </w:del>
      <w:del w:id="1235" w:author="Ted Linekar" w:date="2018-09-17T16:21:00Z">
        <w:r w:rsidR="00CF31F6" w:rsidRPr="00CD168E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  <w:r w:rsidR="00B45632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>obvious</w:delText>
        </w:r>
      </w:del>
      <w:del w:id="1236" w:author="Ted Linekar" w:date="2018-09-17T16:11:00Z">
        <w:r w:rsidR="00B45632" w:rsidRPr="00033BE6" w:rsidDel="00B12769">
          <w:rPr>
            <w:rFonts w:ascii="Times New Roman" w:eastAsia="SimSun" w:hAnsi="Times New Roman" w:cs="Times New Roman"/>
            <w:kern w:val="0"/>
            <w:sz w:val="24"/>
            <w:szCs w:val="20"/>
          </w:rPr>
          <w:delText>ly</w:delText>
        </w:r>
      </w:del>
      <w:del w:id="1237" w:author="Ted Linekar" w:date="2018-09-17T16:21:00Z">
        <w:r w:rsidR="00B45632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  <w:r w:rsidR="005F024A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color change of optical image of </w:delText>
        </w:r>
        <w:r w:rsidR="00B37922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the </w:delText>
        </w:r>
        <w:r w:rsidR="005F024A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>MoS</w:delText>
        </w:r>
        <w:r w:rsidR="005F024A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  <w:vertAlign w:val="subscript"/>
          </w:rPr>
          <w:delText>2</w:delText>
        </w:r>
        <w:r w:rsidR="005F024A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flake after femtosecond laser irradiation</w:delText>
        </w:r>
        <w:r w:rsidR="002B6664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, indicating </w:delText>
        </w:r>
      </w:del>
      <w:del w:id="1238" w:author="Ted Linekar" w:date="2018-09-17T16:13:00Z">
        <w:r w:rsidR="002B6664" w:rsidRPr="00033BE6" w:rsidDel="00B12769">
          <w:rPr>
            <w:rFonts w:ascii="Times New Roman" w:eastAsia="SimSun" w:hAnsi="Times New Roman" w:cs="Times New Roman"/>
            <w:kern w:val="0"/>
            <w:sz w:val="24"/>
            <w:szCs w:val="20"/>
          </w:rPr>
          <w:delText>the</w:delText>
        </w:r>
      </w:del>
      <w:del w:id="1239" w:author="Ted Linekar" w:date="2018-09-17T16:21:00Z">
        <w:r w:rsidR="002B6664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change </w:delText>
        </w:r>
      </w:del>
      <w:del w:id="1240" w:author="Ted Linekar" w:date="2018-09-17T16:13:00Z">
        <w:r w:rsidR="002B6664" w:rsidRPr="00033BE6" w:rsidDel="00B12769">
          <w:rPr>
            <w:rFonts w:ascii="Times New Roman" w:eastAsia="SimSun" w:hAnsi="Times New Roman" w:cs="Times New Roman"/>
            <w:kern w:val="0"/>
            <w:sz w:val="24"/>
            <w:szCs w:val="20"/>
          </w:rPr>
          <w:delText>of</w:delText>
        </w:r>
      </w:del>
      <w:del w:id="1241" w:author="Ted Linekar" w:date="2018-09-17T16:21:00Z">
        <w:r w:rsidR="002B6664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thickness or surface roughness. </w:delText>
        </w:r>
      </w:del>
      <w:r w:rsidR="004216C8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Figure 1c </w:t>
      </w:r>
      <w:ins w:id="1242" w:author="Ted Linekar" w:date="2018-09-17T16:17:00Z">
        <w:r w:rsid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>depicts the results of</w:t>
        </w:r>
      </w:ins>
      <w:del w:id="1243" w:author="Ted Linekar" w:date="2018-09-17T16:17:00Z">
        <w:r w:rsidR="004216C8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r w:rsidR="004216C8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6A09D8" w:rsidRPr="00033BE6">
        <w:rPr>
          <w:rFonts w:ascii="Times New Roman" w:eastAsia="SimSun" w:hAnsi="Times New Roman" w:cs="Times New Roman"/>
          <w:kern w:val="0"/>
          <w:sz w:val="24"/>
          <w:szCs w:val="20"/>
        </w:rPr>
        <w:t>atomic force microscop</w:t>
      </w:r>
      <w:ins w:id="1244" w:author="Ted Linekar" w:date="2018-09-17T16:17:00Z">
        <w:r w:rsid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>y</w:t>
        </w:r>
      </w:ins>
      <w:del w:id="1245" w:author="Ted Linekar" w:date="2018-09-17T16:17:00Z">
        <w:r w:rsidR="006A09D8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>e</w:delText>
        </w:r>
      </w:del>
      <w:r w:rsidR="006A09D8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(AFM) of </w:t>
      </w:r>
      <w:ins w:id="1246" w:author="Ted Linekar" w:date="2018-09-17T16:21:00Z">
        <w:r w:rsid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6A09D8" w:rsidRPr="00033BE6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6A09D8" w:rsidRPr="00033BE6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6A09D8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 in Figure 1b</w:t>
      </w:r>
      <w:ins w:id="1247" w:author="Ted Linekar" w:date="2018-09-17T16:22:00Z">
        <w:r w:rsid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>.</w:t>
        </w:r>
      </w:ins>
      <w:del w:id="1248" w:author="Ted Linekar" w:date="2018-09-17T16:22:00Z">
        <w:r w:rsidR="006A09D8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6A09D8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49" w:author="Ted Linekar" w:date="2018-09-17T16:22:00Z">
        <w:r w:rsid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>The result</w:t>
        </w:r>
      </w:ins>
      <w:del w:id="1250" w:author="Ted Linekar" w:date="2018-09-17T16:22:00Z">
        <w:r w:rsidR="00FE58BD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>which</w:delText>
        </w:r>
      </w:del>
      <w:r w:rsidR="00FE58BD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51" w:author="Ted Linekar" w:date="2018-09-17T16:28:00Z">
        <w:r w:rsidR="005366DF">
          <w:rPr>
            <w:rFonts w:ascii="Times New Roman" w:eastAsia="SimSun" w:hAnsi="Times New Roman" w:cs="Times New Roman"/>
            <w:kern w:val="0"/>
            <w:sz w:val="24"/>
            <w:szCs w:val="20"/>
          </w:rPr>
          <w:t>indicates</w:t>
        </w:r>
      </w:ins>
      <w:del w:id="1252" w:author="Ted Linekar" w:date="2018-09-17T16:28:00Z">
        <w:r w:rsidR="00FE58BD" w:rsidRPr="00033BE6" w:rsidDel="005366DF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r w:rsidR="000A537A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53" w:author="Ted Linekar" w:date="2018-09-17T16:28:00Z">
        <w:r w:rsidR="005366DF">
          <w:rPr>
            <w:rFonts w:ascii="Times New Roman" w:eastAsia="SimSun" w:hAnsi="Times New Roman" w:cs="Times New Roman"/>
            <w:kern w:val="0"/>
            <w:sz w:val="24"/>
            <w:szCs w:val="20"/>
          </w:rPr>
          <w:t>a</w:t>
        </w:r>
      </w:ins>
      <w:del w:id="1254" w:author="Ted Linekar" w:date="2018-09-17T16:28:00Z">
        <w:r w:rsidR="001E24FA" w:rsidRPr="00033BE6" w:rsidDel="005366DF">
          <w:rPr>
            <w:rFonts w:ascii="Times New Roman" w:eastAsia="SimSun" w:hAnsi="Times New Roman" w:cs="Times New Roman"/>
            <w:kern w:val="0"/>
            <w:sz w:val="24"/>
            <w:szCs w:val="20"/>
          </w:rPr>
          <w:delText>the</w:delText>
        </w:r>
      </w:del>
      <w:r w:rsidR="001E24FA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reduction </w:t>
      </w:r>
      <w:ins w:id="1255" w:author="Ted Linekar" w:date="2018-09-17T16:22:00Z">
        <w:r w:rsid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>in</w:t>
        </w:r>
      </w:ins>
      <w:del w:id="1256" w:author="Ted Linekar" w:date="2018-09-17T16:22:00Z">
        <w:r w:rsidR="001E24FA" w:rsidRPr="00033BE6" w:rsidDel="00970CAC">
          <w:rPr>
            <w:rFonts w:ascii="Times New Roman" w:eastAsia="SimSun" w:hAnsi="Times New Roman" w:cs="Times New Roman"/>
            <w:kern w:val="0"/>
            <w:sz w:val="24"/>
            <w:szCs w:val="20"/>
          </w:rPr>
          <w:delText>of</w:delText>
        </w:r>
      </w:del>
      <w:r w:rsidR="001E24FA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57" w:author="Ted Linekar" w:date="2018-09-17T16:17:00Z">
        <w:r w:rsid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1E24FA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outline height </w:t>
      </w:r>
      <w:r w:rsidR="000A537A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of </w:t>
      </w:r>
      <w:ins w:id="1258" w:author="Jane Nicholson" w:date="2018-09-19T16:05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FE58BD" w:rsidRPr="00033BE6">
        <w:rPr>
          <w:rFonts w:ascii="Times New Roman" w:eastAsia="SimSun" w:hAnsi="Times New Roman" w:cs="Times New Roman"/>
          <w:kern w:val="0"/>
          <w:sz w:val="24"/>
          <w:szCs w:val="20"/>
        </w:rPr>
        <w:t>FLP-</w:t>
      </w:r>
      <w:r w:rsidR="000A537A" w:rsidRPr="00033BE6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0A537A" w:rsidRPr="00033BE6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0A537A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flake, </w:t>
      </w:r>
      <w:ins w:id="1259" w:author="Ted Linekar" w:date="2018-09-17T16:28:00Z">
        <w:r w:rsidR="005366DF">
          <w:rPr>
            <w:rFonts w:ascii="Times New Roman" w:eastAsia="SimSun" w:hAnsi="Times New Roman" w:cs="Times New Roman"/>
            <w:kern w:val="0"/>
            <w:sz w:val="24"/>
            <w:szCs w:val="20"/>
          </w:rPr>
          <w:t>whic</w:t>
        </w:r>
      </w:ins>
      <w:ins w:id="1260" w:author="Ted Linekar" w:date="2018-09-17T16:29:00Z">
        <w:r w:rsidR="005366DF">
          <w:rPr>
            <w:rFonts w:ascii="Times New Roman" w:eastAsia="SimSun" w:hAnsi="Times New Roman" w:cs="Times New Roman"/>
            <w:kern w:val="0"/>
            <w:sz w:val="24"/>
            <w:szCs w:val="20"/>
          </w:rPr>
          <w:t>h suggests</w:t>
        </w:r>
      </w:ins>
      <w:del w:id="1261" w:author="Ted Linekar" w:date="2018-09-17T16:29:00Z">
        <w:r w:rsidR="000A537A" w:rsidRPr="00C451BA" w:rsidDel="005366DF">
          <w:rPr>
            <w:rFonts w:ascii="Times New Roman" w:eastAsia="SimSun" w:hAnsi="Times New Roman" w:cs="Times New Roman"/>
            <w:kern w:val="0"/>
            <w:sz w:val="24"/>
            <w:szCs w:val="20"/>
          </w:rPr>
          <w:delText>indicat</w:delText>
        </w:r>
      </w:del>
      <w:del w:id="1262" w:author="Ted Linekar" w:date="2018-09-17T16:28:00Z">
        <w:r w:rsidR="000A537A" w:rsidRPr="00C451BA" w:rsidDel="005366DF">
          <w:rPr>
            <w:rFonts w:ascii="Times New Roman" w:eastAsia="SimSun" w:hAnsi="Times New Roman" w:cs="Times New Roman"/>
            <w:kern w:val="0"/>
            <w:sz w:val="24"/>
            <w:szCs w:val="20"/>
          </w:rPr>
          <w:delText>ing</w:delText>
        </w:r>
      </w:del>
      <w:r w:rsidR="000A537A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63" w:author="Jane Nicholson" w:date="2018-09-19T16:05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ins w:id="1264" w:author="Ted Linekar" w:date="2018-09-17T16:29:00Z">
        <w:r w:rsidR="005366DF">
          <w:rPr>
            <w:rFonts w:ascii="Times New Roman" w:eastAsia="SimSun" w:hAnsi="Times New Roman" w:cs="Times New Roman"/>
            <w:kern w:val="0"/>
            <w:sz w:val="24"/>
            <w:szCs w:val="20"/>
          </w:rPr>
          <w:t>re</w:t>
        </w:r>
      </w:ins>
      <w:ins w:id="1265" w:author="Ted Linekar" w:date="2018-09-17T16:30:00Z">
        <w:r w:rsidR="005366D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duction </w:t>
        </w:r>
      </w:ins>
      <w:del w:id="1266" w:author="Ted Linekar" w:date="2018-09-17T16:29:00Z">
        <w:r w:rsidR="000A537A" w:rsidRPr="00C451BA" w:rsidDel="005366DF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the thinning effect </w:delText>
        </w:r>
      </w:del>
      <w:ins w:id="1267" w:author="Ted Linekar" w:date="2018-09-17T16:30:00Z">
        <w:r w:rsidR="005366DF">
          <w:rPr>
            <w:rFonts w:ascii="Times New Roman" w:eastAsia="SimSun" w:hAnsi="Times New Roman" w:cs="Times New Roman"/>
            <w:kern w:val="0"/>
            <w:sz w:val="24"/>
            <w:szCs w:val="20"/>
          </w:rPr>
          <w:t>in</w:t>
        </w:r>
      </w:ins>
      <w:del w:id="1268" w:author="Ted Linekar" w:date="2018-09-17T16:30:00Z">
        <w:r w:rsidR="00FE58BD" w:rsidRPr="00C451BA" w:rsidDel="005366DF">
          <w:rPr>
            <w:rFonts w:ascii="Times New Roman" w:eastAsia="SimSun" w:hAnsi="Times New Roman" w:cs="Times New Roman"/>
            <w:kern w:val="0"/>
            <w:sz w:val="24"/>
            <w:szCs w:val="20"/>
          </w:rPr>
          <w:delText>on</w:delText>
        </w:r>
      </w:del>
      <w:r w:rsidR="000A537A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269" w:author="Ted Linekar" w:date="2018-09-17T16:27:00Z">
        <w:r w:rsidR="00970CA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0A537A" w:rsidRPr="00C451BA">
        <w:rPr>
          <w:rFonts w:ascii="Times New Roman" w:eastAsia="SimSun" w:hAnsi="Times New Roman" w:cs="Times New Roman"/>
          <w:kern w:val="0"/>
          <w:sz w:val="24"/>
          <w:szCs w:val="20"/>
        </w:rPr>
        <w:t>thickness of MoS</w:t>
      </w:r>
      <w:r w:rsidR="000A537A" w:rsidRPr="00C451B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0A537A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323557" w:rsidRPr="00C451BA">
        <w:rPr>
          <w:rFonts w:ascii="Times New Roman" w:eastAsia="SimSun" w:hAnsi="Times New Roman" w:cs="Times New Roman"/>
          <w:kern w:val="0"/>
          <w:sz w:val="24"/>
          <w:szCs w:val="20"/>
        </w:rPr>
        <w:t>by</w:t>
      </w:r>
      <w:r w:rsidR="000A537A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femtosecond laser irradiation</w:t>
      </w:r>
      <w:r w:rsidR="00323557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. Figure 1d </w:t>
      </w:r>
      <w:ins w:id="1270" w:author="Ted Linekar" w:date="2018-09-17T16:28:00Z">
        <w:r w:rsidR="005366DF">
          <w:rPr>
            <w:rFonts w:ascii="Times New Roman" w:eastAsia="SimSun" w:hAnsi="Times New Roman" w:cs="Times New Roman"/>
            <w:kern w:val="0"/>
            <w:sz w:val="24"/>
            <w:szCs w:val="20"/>
          </w:rPr>
          <w:t>displays</w:t>
        </w:r>
      </w:ins>
      <w:del w:id="1271" w:author="Ted Linekar" w:date="2018-09-17T16:28:00Z">
        <w:r w:rsidR="00323557" w:rsidRPr="00C451BA" w:rsidDel="005366DF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r w:rsidR="00323557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</w:t>
      </w:r>
      <w:r w:rsidR="00D30A1E" w:rsidRPr="00C451BA">
        <w:rPr>
          <w:rFonts w:ascii="Times New Roman" w:eastAsia="SimSun" w:hAnsi="Times New Roman" w:cs="Times New Roman"/>
          <w:kern w:val="0"/>
          <w:sz w:val="24"/>
          <w:szCs w:val="20"/>
        </w:rPr>
        <w:t>high</w:t>
      </w:r>
      <w:ins w:id="1272" w:author="Jane Nicholson" w:date="2018-09-19T16:06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-</w:t>
        </w:r>
      </w:ins>
      <w:del w:id="1273" w:author="Jane Nicholson" w:date="2018-09-19T16:06:00Z">
        <w:r w:rsidR="00D30A1E" w:rsidRPr="00C451BA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D30A1E" w:rsidRPr="00C451BA">
        <w:rPr>
          <w:rFonts w:ascii="Times New Roman" w:eastAsia="SimSun" w:hAnsi="Times New Roman" w:cs="Times New Roman"/>
          <w:kern w:val="0"/>
          <w:sz w:val="24"/>
          <w:szCs w:val="20"/>
        </w:rPr>
        <w:t>resolution AFM image of FLP</w:t>
      </w:r>
      <w:r w:rsidR="00323557" w:rsidRPr="00C451BA">
        <w:rPr>
          <w:rFonts w:ascii="Times New Roman" w:eastAsia="SimSun" w:hAnsi="Times New Roman" w:cs="Times New Roman"/>
          <w:kern w:val="0"/>
          <w:sz w:val="24"/>
          <w:szCs w:val="20"/>
        </w:rPr>
        <w:t>-MoS</w:t>
      </w:r>
      <w:r w:rsidR="00323557" w:rsidRPr="00C451B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323557" w:rsidRPr="00A66C17">
        <w:rPr>
          <w:rFonts w:ascii="Times New Roman" w:eastAsia="SimSun" w:hAnsi="Times New Roman" w:cs="Times New Roman"/>
          <w:kern w:val="0"/>
          <w:sz w:val="24"/>
          <w:szCs w:val="20"/>
        </w:rPr>
        <w:t xml:space="preserve">, </w:t>
      </w:r>
      <w:r w:rsidR="00171EA6" w:rsidRPr="00A66C17">
        <w:rPr>
          <w:rFonts w:ascii="Times New Roman" w:eastAsia="SimSun" w:hAnsi="Times New Roman" w:cs="Times New Roman"/>
          <w:kern w:val="0"/>
          <w:sz w:val="24"/>
          <w:szCs w:val="20"/>
        </w:rPr>
        <w:t xml:space="preserve">which </w:t>
      </w:r>
      <w:r w:rsidR="00CB71FB" w:rsidRPr="00A66C17">
        <w:rPr>
          <w:rFonts w:ascii="Times New Roman" w:eastAsia="SimSun" w:hAnsi="Times New Roman" w:cs="Times New Roman"/>
          <w:kern w:val="0"/>
          <w:sz w:val="24"/>
          <w:szCs w:val="20"/>
        </w:rPr>
        <w:t>indicate</w:t>
      </w:r>
      <w:ins w:id="1274" w:author="Ted Linekar" w:date="2018-09-17T16:28:00Z">
        <w:r w:rsidR="005366DF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del w:id="1275" w:author="Ted Linekar" w:date="2018-09-17T16:28:00Z">
        <w:r w:rsidR="00CB71FB" w:rsidRPr="00A66C17" w:rsidDel="005366DF">
          <w:rPr>
            <w:rFonts w:ascii="Times New Roman" w:eastAsia="SimSun" w:hAnsi="Times New Roman" w:cs="Times New Roman"/>
            <w:kern w:val="0"/>
            <w:sz w:val="24"/>
            <w:szCs w:val="20"/>
          </w:rPr>
          <w:delText>d</w:delText>
        </w:r>
      </w:del>
      <w:r w:rsidR="00171EA6" w:rsidRPr="00A66C17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formation of MoS</w:t>
      </w:r>
      <w:r w:rsidR="00171EA6" w:rsidRPr="006E689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171EA6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 grating structures</w:t>
      </w:r>
      <w:r w:rsidR="00CB71FB" w:rsidRPr="006E689A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</w:p>
    <w:p w14:paraId="18E31688" w14:textId="77777777" w:rsidR="00164B8F" w:rsidRPr="0050309E" w:rsidRDefault="00610E3B" w:rsidP="00CF6138">
      <w:pPr>
        <w:spacing w:line="480" w:lineRule="auto"/>
        <w:jc w:val="center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2E3097">
        <w:rPr>
          <w:rFonts w:ascii="Times New Roman" w:eastAsia="SimSun" w:hAnsi="Times New Roman" w:cs="Times New Roman"/>
          <w:noProof/>
          <w:kern w:val="0"/>
          <w:sz w:val="24"/>
          <w:szCs w:val="20"/>
          <w:lang w:eastAsia="en-US"/>
        </w:rPr>
        <w:drawing>
          <wp:inline distT="0" distB="0" distL="0" distR="0" wp14:anchorId="04CE3549" wp14:editId="7E25280C">
            <wp:extent cx="4500000" cy="293555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1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93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4EDD" w14:textId="1EADD0F6" w:rsidR="00F12171" w:rsidRPr="00033BE6" w:rsidRDefault="00F12171" w:rsidP="00F12171">
      <w:pPr>
        <w:spacing w:line="480" w:lineRule="auto"/>
        <w:rPr>
          <w:rFonts w:ascii="Times New Roman" w:eastAsia="SimSun" w:hAnsi="Times New Roman" w:cs="Times New Roman"/>
          <w:kern w:val="0"/>
          <w:szCs w:val="21"/>
        </w:rPr>
      </w:pPr>
      <w:r w:rsidRPr="006E03E6">
        <w:rPr>
          <w:rFonts w:ascii="Times New Roman" w:eastAsia="SimSun" w:hAnsi="Times New Roman" w:cs="Times New Roman"/>
          <w:kern w:val="0"/>
          <w:szCs w:val="21"/>
        </w:rPr>
        <w:t xml:space="preserve">Figure 1. </w:t>
      </w:r>
      <w:r w:rsidR="00FA7009" w:rsidRPr="009B5FE5">
        <w:rPr>
          <w:rFonts w:ascii="Times New Roman" w:eastAsia="SimSun" w:hAnsi="Times New Roman" w:cs="Times New Roman"/>
          <w:kern w:val="0"/>
          <w:szCs w:val="21"/>
        </w:rPr>
        <w:t xml:space="preserve">Principle and preliminary characterization of </w:t>
      </w:r>
      <w:r w:rsidR="003A1E2D" w:rsidRPr="009B5FE5">
        <w:rPr>
          <w:rFonts w:ascii="Times New Roman" w:eastAsia="SimSun" w:hAnsi="Times New Roman" w:cs="Times New Roman"/>
          <w:kern w:val="0"/>
          <w:szCs w:val="21"/>
        </w:rPr>
        <w:t xml:space="preserve">this method. a) </w:t>
      </w:r>
      <w:r w:rsidR="00E64D71" w:rsidRPr="002C70BE">
        <w:rPr>
          <w:rFonts w:ascii="Times New Roman" w:eastAsia="SimSun" w:hAnsi="Times New Roman" w:cs="Times New Roman"/>
          <w:kern w:val="0"/>
          <w:szCs w:val="21"/>
        </w:rPr>
        <w:t>Schematic</w:t>
      </w:r>
      <w:r w:rsidR="003C6D81" w:rsidRPr="00E34728">
        <w:rPr>
          <w:rFonts w:ascii="Times New Roman" w:eastAsia="SimSun" w:hAnsi="Times New Roman" w:cs="Times New Roman"/>
          <w:kern w:val="0"/>
          <w:szCs w:val="21"/>
        </w:rPr>
        <w:t xml:space="preserve"> </w:t>
      </w:r>
      <w:del w:id="1276" w:author="Jane Nicholson" w:date="2018-09-19T16:06:00Z">
        <w:r w:rsidR="003C6D81" w:rsidRPr="00E34728" w:rsidDel="006148F7">
          <w:rPr>
            <w:rFonts w:ascii="Times New Roman" w:eastAsia="SimSun" w:hAnsi="Times New Roman" w:cs="Times New Roman"/>
            <w:kern w:val="0"/>
            <w:szCs w:val="21"/>
          </w:rPr>
          <w:delText xml:space="preserve">diagram </w:delText>
        </w:r>
      </w:del>
      <w:r w:rsidR="00E64D71" w:rsidRPr="0048348D">
        <w:rPr>
          <w:rFonts w:ascii="Times New Roman" w:eastAsia="SimSun" w:hAnsi="Times New Roman" w:cs="Times New Roman"/>
          <w:kern w:val="0"/>
          <w:szCs w:val="21"/>
        </w:rPr>
        <w:t xml:space="preserve">of </w:t>
      </w:r>
      <w:r w:rsidR="003C6D81" w:rsidRPr="008D5935">
        <w:rPr>
          <w:rFonts w:ascii="Times New Roman" w:eastAsia="SimSun" w:hAnsi="Times New Roman" w:cs="Times New Roman"/>
          <w:kern w:val="0"/>
          <w:szCs w:val="21"/>
        </w:rPr>
        <w:t>femtosecond laser direct wiring processing to induce MoS</w:t>
      </w:r>
      <w:r w:rsidR="003C6D81" w:rsidRPr="008D5935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3C6D81" w:rsidRPr="006744A6">
        <w:rPr>
          <w:rFonts w:ascii="Times New Roman" w:eastAsia="SimSun" w:hAnsi="Times New Roman" w:cs="Times New Roman"/>
          <w:kern w:val="0"/>
          <w:szCs w:val="21"/>
        </w:rPr>
        <w:t xml:space="preserve"> nanoribbons array.</w:t>
      </w:r>
      <w:r w:rsidR="003A1E2D" w:rsidRPr="006744A6">
        <w:rPr>
          <w:rFonts w:ascii="Times New Roman" w:eastAsia="SimSun" w:hAnsi="Times New Roman" w:cs="Times New Roman"/>
          <w:kern w:val="0"/>
          <w:szCs w:val="21"/>
        </w:rPr>
        <w:t xml:space="preserve"> b) </w:t>
      </w:r>
      <w:r w:rsidR="00396D5C" w:rsidRPr="009F65A5">
        <w:rPr>
          <w:rFonts w:ascii="Times New Roman" w:eastAsia="SimSun" w:hAnsi="Times New Roman" w:cs="Times New Roman"/>
          <w:kern w:val="0"/>
          <w:szCs w:val="21"/>
        </w:rPr>
        <w:t>Optical</w:t>
      </w:r>
      <w:r w:rsidR="003A1E2D" w:rsidRPr="009F65A5">
        <w:rPr>
          <w:rFonts w:ascii="Times New Roman" w:eastAsia="SimSun" w:hAnsi="Times New Roman" w:cs="Times New Roman"/>
          <w:kern w:val="0"/>
          <w:szCs w:val="21"/>
        </w:rPr>
        <w:t xml:space="preserve"> comparison of pristine </w:t>
      </w:r>
      <w:r w:rsidR="003A1E2D" w:rsidRPr="009F65A5">
        <w:rPr>
          <w:rFonts w:ascii="Times New Roman" w:eastAsia="SimSun" w:hAnsi="Times New Roman" w:cs="Times New Roman"/>
          <w:kern w:val="0"/>
          <w:szCs w:val="21"/>
        </w:rPr>
        <w:lastRenderedPageBreak/>
        <w:t>MoS</w:t>
      </w:r>
      <w:r w:rsidR="003A1E2D" w:rsidRPr="00CC5CC3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3A1E2D" w:rsidRPr="00DD2FAC">
        <w:rPr>
          <w:rFonts w:ascii="Times New Roman" w:eastAsia="SimSun" w:hAnsi="Times New Roman" w:cs="Times New Roman"/>
          <w:kern w:val="0"/>
          <w:szCs w:val="21"/>
        </w:rPr>
        <w:t xml:space="preserve"> (upper part) </w:t>
      </w:r>
      <w:ins w:id="1277" w:author="Ted Linekar" w:date="2018-09-17T16:33:00Z">
        <w:r w:rsidR="00CB2477">
          <w:rPr>
            <w:rFonts w:ascii="Times New Roman" w:eastAsia="SimSun" w:hAnsi="Times New Roman" w:cs="Times New Roman"/>
            <w:kern w:val="0"/>
            <w:szCs w:val="21"/>
          </w:rPr>
          <w:t>with</w:t>
        </w:r>
      </w:ins>
      <w:del w:id="1278" w:author="Ted Linekar" w:date="2018-09-17T16:33:00Z">
        <w:r w:rsidR="003A1E2D" w:rsidRPr="00DD2FAC" w:rsidDel="00CB2477">
          <w:rPr>
            <w:rFonts w:ascii="Times New Roman" w:eastAsia="SimSun" w:hAnsi="Times New Roman" w:cs="Times New Roman"/>
            <w:kern w:val="0"/>
            <w:szCs w:val="21"/>
          </w:rPr>
          <w:delText>and</w:delText>
        </w:r>
      </w:del>
      <w:r w:rsidR="003A1E2D" w:rsidRPr="00DD2FAC">
        <w:rPr>
          <w:rFonts w:ascii="Times New Roman" w:eastAsia="SimSun" w:hAnsi="Times New Roman" w:cs="Times New Roman"/>
          <w:kern w:val="0"/>
          <w:szCs w:val="21"/>
        </w:rPr>
        <w:t xml:space="preserve"> </w:t>
      </w:r>
      <w:r w:rsidR="00396D5C" w:rsidRPr="00DD2FAC">
        <w:rPr>
          <w:rFonts w:ascii="Times New Roman" w:eastAsia="SimSun" w:hAnsi="Times New Roman" w:cs="Times New Roman"/>
          <w:kern w:val="0"/>
          <w:szCs w:val="21"/>
        </w:rPr>
        <w:t>FLP-</w:t>
      </w:r>
      <w:r w:rsidR="003A1E2D" w:rsidRPr="000A4283">
        <w:rPr>
          <w:rFonts w:ascii="Times New Roman" w:eastAsia="SimSun" w:hAnsi="Times New Roman" w:cs="Times New Roman"/>
          <w:kern w:val="0"/>
          <w:szCs w:val="21"/>
        </w:rPr>
        <w:t>MoS</w:t>
      </w:r>
      <w:r w:rsidR="003A1E2D" w:rsidRPr="000A4283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3A1E2D" w:rsidRPr="000A4283">
        <w:rPr>
          <w:rFonts w:ascii="Times New Roman" w:eastAsia="SimSun" w:hAnsi="Times New Roman" w:cs="Times New Roman"/>
          <w:kern w:val="0"/>
          <w:szCs w:val="21"/>
        </w:rPr>
        <w:t xml:space="preserve"> (lower part)</w:t>
      </w:r>
      <w:r w:rsidR="00707ADA" w:rsidRPr="002D23C1">
        <w:rPr>
          <w:rFonts w:ascii="Times New Roman" w:eastAsia="SimSun" w:hAnsi="Times New Roman" w:cs="Times New Roman"/>
          <w:kern w:val="0"/>
          <w:szCs w:val="21"/>
        </w:rPr>
        <w:t xml:space="preserve">. c) AFM and </w:t>
      </w:r>
      <w:r w:rsidR="004B2C9C" w:rsidRPr="00CD7FE4">
        <w:rPr>
          <w:rFonts w:ascii="Times New Roman" w:eastAsia="SimSun" w:hAnsi="Times New Roman" w:cs="Times New Roman"/>
          <w:kern w:val="0"/>
          <w:szCs w:val="21"/>
        </w:rPr>
        <w:t xml:space="preserve">d) </w:t>
      </w:r>
      <w:r w:rsidR="00707ADA" w:rsidRPr="00631001">
        <w:rPr>
          <w:rFonts w:ascii="Times New Roman" w:eastAsia="SimSun" w:hAnsi="Times New Roman" w:cs="Times New Roman"/>
          <w:kern w:val="0"/>
          <w:szCs w:val="21"/>
        </w:rPr>
        <w:t xml:space="preserve">high resolution AFM of </w:t>
      </w:r>
      <w:ins w:id="1279" w:author="Ted Linekar" w:date="2018-09-17T16:33:00Z">
        <w:r w:rsidR="00CB2477">
          <w:rPr>
            <w:rFonts w:ascii="Times New Roman" w:eastAsia="SimSun" w:hAnsi="Times New Roman" w:cs="Times New Roman"/>
            <w:kern w:val="0"/>
            <w:szCs w:val="21"/>
          </w:rPr>
          <w:t xml:space="preserve">the </w:t>
        </w:r>
      </w:ins>
      <w:r w:rsidR="00707ADA" w:rsidRPr="00631001">
        <w:rPr>
          <w:rFonts w:ascii="Times New Roman" w:eastAsia="SimSun" w:hAnsi="Times New Roman" w:cs="Times New Roman"/>
          <w:kern w:val="0"/>
          <w:szCs w:val="21"/>
        </w:rPr>
        <w:t>FLP-MoS</w:t>
      </w:r>
      <w:r w:rsidR="00707ADA" w:rsidRPr="00CD168E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707ADA" w:rsidRPr="00CD168E">
        <w:rPr>
          <w:rFonts w:ascii="Times New Roman" w:eastAsia="SimSun" w:hAnsi="Times New Roman" w:cs="Times New Roman"/>
          <w:kern w:val="0"/>
          <w:szCs w:val="21"/>
        </w:rPr>
        <w:t xml:space="preserve"> flake.</w:t>
      </w:r>
    </w:p>
    <w:p w14:paraId="5AE40F36" w14:textId="21ED6D1E" w:rsidR="00164B8F" w:rsidRPr="00F83A8B" w:rsidRDefault="00E46461" w:rsidP="003636AD">
      <w:pPr>
        <w:spacing w:line="480" w:lineRule="auto"/>
        <w:ind w:firstLine="480"/>
        <w:rPr>
          <w:rFonts w:ascii="Times New Roman" w:eastAsia="SimSun" w:hAnsi="Times New Roman" w:cs="Times New Roman"/>
          <w:strike/>
          <w:kern w:val="0"/>
          <w:sz w:val="24"/>
          <w:szCs w:val="20"/>
        </w:rPr>
      </w:pPr>
      <w:del w:id="1280" w:author="Jane Nicholson" w:date="2018-09-19T16:07:00Z">
        <w:r w:rsidRPr="00C451BA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To </w:delText>
        </w:r>
      </w:del>
      <w:ins w:id="1281" w:author="Jane Nicholson" w:date="2018-09-19T16:07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  <w:r w:rsidR="006148F7" w:rsidRPr="00F83A8B">
          <w:rPr>
            <w:rFonts w:ascii="Times New Roman" w:eastAsia="SimSun" w:hAnsi="Times New Roman" w:cs="Times New Roman"/>
            <w:kern w:val="0"/>
            <w:sz w:val="24"/>
            <w:szCs w:val="20"/>
          </w:rPr>
          <w:t>physical morphology</w:t>
        </w:r>
        <w:r w:rsidR="006148F7" w:rsidRPr="00C451B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o</w:t>
        </w:r>
      </w:ins>
      <w:r w:rsidRPr="00C451BA">
        <w:rPr>
          <w:rFonts w:ascii="Times New Roman" w:eastAsia="SimSun" w:hAnsi="Times New Roman" w:cs="Times New Roman"/>
          <w:kern w:val="0"/>
          <w:sz w:val="24"/>
          <w:szCs w:val="20"/>
        </w:rPr>
        <w:t>f</w:t>
      </w:r>
      <w:del w:id="1282" w:author="Jane Nicholson" w:date="2018-09-19T16:07:00Z">
        <w:r w:rsidRPr="00C451BA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u</w:delText>
        </w:r>
      </w:del>
      <w:ins w:id="1283" w:author="Ted Linekar" w:date="2018-09-17T16:34:00Z">
        <w:del w:id="1284" w:author="Jane Nicholson" w:date="2018-09-19T16:07:00Z">
          <w:r w:rsidR="00CB2477" w:rsidDel="006148F7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rther</w:delText>
          </w:r>
        </w:del>
      </w:ins>
      <w:del w:id="1285" w:author="Jane Nicholson" w:date="2018-09-19T16:07:00Z">
        <w:r w:rsidRPr="00C451BA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ture</w:delText>
        </w:r>
      </w:del>
      <w:r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286" w:author="Jane Nicholson" w:date="2018-09-19T16:07:00Z">
        <w:r w:rsidRPr="00C451BA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investigate </w:delText>
        </w:r>
      </w:del>
      <w:r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</w:t>
      </w:r>
      <w:r w:rsidR="00D95F56" w:rsidRPr="00C451BA">
        <w:rPr>
          <w:rFonts w:ascii="Times New Roman" w:eastAsia="SimSun" w:hAnsi="Times New Roman" w:cs="Times New Roman"/>
          <w:kern w:val="0"/>
          <w:sz w:val="24"/>
          <w:szCs w:val="20"/>
        </w:rPr>
        <w:t>FLP-MoS</w:t>
      </w:r>
      <w:r w:rsidR="00D95F56" w:rsidRPr="00C451B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D95F56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3C5175" w:rsidRPr="00C451BA">
        <w:rPr>
          <w:rFonts w:ascii="Times New Roman" w:eastAsia="SimSun" w:hAnsi="Times New Roman" w:cs="Times New Roman"/>
          <w:kern w:val="0"/>
          <w:sz w:val="24"/>
          <w:szCs w:val="20"/>
        </w:rPr>
        <w:t>micro/</w:t>
      </w:r>
      <w:r w:rsidR="00D95F56" w:rsidRPr="00C451BA">
        <w:rPr>
          <w:rFonts w:ascii="Times New Roman" w:eastAsia="SimSun" w:hAnsi="Times New Roman" w:cs="Times New Roman"/>
          <w:kern w:val="0"/>
          <w:sz w:val="24"/>
          <w:szCs w:val="20"/>
        </w:rPr>
        <w:t>nano</w:t>
      </w:r>
      <w:r w:rsidR="003C5175" w:rsidRPr="00A66C17">
        <w:rPr>
          <w:rFonts w:ascii="Times New Roman" w:eastAsia="SimSun" w:hAnsi="Times New Roman" w:cs="Times New Roman"/>
          <w:kern w:val="0"/>
          <w:sz w:val="24"/>
          <w:szCs w:val="20"/>
        </w:rPr>
        <w:t>structures</w:t>
      </w:r>
      <w:ins w:id="1287" w:author="Jane Nicholson" w:date="2018-09-19T16:07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was further </w:t>
        </w:r>
      </w:ins>
      <w:ins w:id="1288" w:author="Jane Nicholson" w:date="2018-09-19T16:08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characterized</w:t>
        </w:r>
      </w:ins>
      <w:del w:id="1289" w:author="Jane Nicholson" w:date="2018-09-19T16:08:00Z">
        <w:r w:rsidR="002018CF" w:rsidRPr="006E689A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, </w:delText>
        </w:r>
      </w:del>
      <w:ins w:id="1290" w:author="Jane Nicholson" w:date="2018-09-19T16:08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through</w:t>
        </w:r>
        <w:r w:rsidR="006148F7" w:rsidRPr="006E689A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812BD8" w:rsidRPr="006E689A">
        <w:rPr>
          <w:rFonts w:ascii="Times New Roman" w:eastAsia="SimSun" w:hAnsi="Times New Roman" w:cs="Times New Roman"/>
          <w:kern w:val="0"/>
          <w:sz w:val="24"/>
          <w:szCs w:val="20"/>
        </w:rPr>
        <w:t>scanning electron microscop</w:t>
      </w:r>
      <w:ins w:id="1291" w:author="Ted Linekar" w:date="2018-09-17T16:34:00Z">
        <w:r w:rsidR="00CB2477">
          <w:rPr>
            <w:rFonts w:ascii="Times New Roman" w:eastAsia="SimSun" w:hAnsi="Times New Roman" w:cs="Times New Roman"/>
            <w:kern w:val="0"/>
            <w:sz w:val="24"/>
            <w:szCs w:val="20"/>
          </w:rPr>
          <w:t>y</w:t>
        </w:r>
      </w:ins>
      <w:del w:id="1292" w:author="Ted Linekar" w:date="2018-09-17T16:34:00Z">
        <w:r w:rsidR="00812BD8" w:rsidRPr="006E689A" w:rsidDel="00CB2477">
          <w:rPr>
            <w:rFonts w:ascii="Times New Roman" w:eastAsia="SimSun" w:hAnsi="Times New Roman" w:cs="Times New Roman"/>
            <w:kern w:val="0"/>
            <w:sz w:val="24"/>
            <w:szCs w:val="20"/>
          </w:rPr>
          <w:delText>e</w:delText>
        </w:r>
      </w:del>
      <w:r w:rsidR="00812BD8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 (SEM)</w:t>
      </w:r>
      <w:del w:id="1293" w:author="Jane Nicholson" w:date="2018-09-19T16:08:00Z">
        <w:r w:rsidR="00812BD8" w:rsidRPr="006E689A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was </w:delText>
        </w:r>
      </w:del>
      <w:ins w:id="1294" w:author="Ted Linekar" w:date="2018-09-17T16:34:00Z">
        <w:del w:id="1295" w:author="Jane Nicholson" w:date="2018-09-19T16:08:00Z">
          <w:r w:rsidR="00CB2477" w:rsidDel="006148F7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 xml:space="preserve">conducted </w:delText>
          </w:r>
        </w:del>
      </w:ins>
      <w:del w:id="1296" w:author="Jane Nicholson" w:date="2018-09-19T16:08:00Z">
        <w:r w:rsidR="00041EEF" w:rsidRPr="00F12499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carried out </w:delText>
        </w:r>
        <w:r w:rsidR="001E332D" w:rsidRPr="006D1C67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to characterize </w:delText>
        </w:r>
        <w:r w:rsidR="003C5175" w:rsidRPr="00F83A8B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its</w:delText>
        </w:r>
      </w:del>
      <w:del w:id="1297" w:author="Jane Nicholson" w:date="2018-09-19T16:07:00Z">
        <w:r w:rsidR="005505F5" w:rsidRPr="00F83A8B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physical morphology</w:delText>
        </w:r>
      </w:del>
      <w:r w:rsidR="00041EEF" w:rsidRPr="00F83A8B">
        <w:rPr>
          <w:rFonts w:ascii="Times New Roman" w:eastAsia="SimSun" w:hAnsi="Times New Roman" w:cs="Times New Roman"/>
          <w:kern w:val="0"/>
          <w:sz w:val="24"/>
          <w:szCs w:val="20"/>
        </w:rPr>
        <w:t>, as shown in Figure 2. Figure 2a</w:t>
      </w:r>
      <w:del w:id="1298" w:author="Jane Nicholson" w:date="2018-09-19T16:08:00Z">
        <w:r w:rsidR="00041EEF" w:rsidRPr="00F83A8B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299" w:author="Jane Nicholson" w:date="2018-09-19T16:08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041EEF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e </w:t>
      </w:r>
      <w:ins w:id="1300" w:author="Ted Linekar" w:date="2018-09-17T16:37:00Z">
        <w:r w:rsidR="00CB2477">
          <w:rPr>
            <w:rFonts w:ascii="Times New Roman" w:eastAsia="SimSun" w:hAnsi="Times New Roman" w:cs="Times New Roman"/>
            <w:kern w:val="0"/>
            <w:sz w:val="24"/>
            <w:szCs w:val="20"/>
          </w:rPr>
          <w:t>present</w:t>
        </w:r>
      </w:ins>
      <w:ins w:id="1301" w:author="Ted Linekar" w:date="2018-09-18T08:42:00Z">
        <w:r w:rsidR="002E3097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del w:id="1302" w:author="Ted Linekar" w:date="2018-09-17T16:37:00Z">
        <w:r w:rsidR="00041EEF" w:rsidRPr="00F83A8B" w:rsidDel="00CB2477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</w:delText>
        </w:r>
      </w:del>
      <w:r w:rsidR="00041EEF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3C1117" w:rsidRPr="00F83A8B">
        <w:rPr>
          <w:rFonts w:ascii="Times New Roman" w:eastAsia="SimSun" w:hAnsi="Times New Roman" w:cs="Times New Roman"/>
          <w:kern w:val="0"/>
          <w:sz w:val="24"/>
          <w:szCs w:val="20"/>
        </w:rPr>
        <w:t>regular</w:t>
      </w:r>
      <w:del w:id="1303" w:author="Ted Linekar" w:date="2018-09-17T16:35:00Z">
        <w:r w:rsidR="003C1117" w:rsidRPr="00F83A8B" w:rsidDel="00CB2477">
          <w:rPr>
            <w:rFonts w:ascii="Times New Roman" w:eastAsia="SimSun" w:hAnsi="Times New Roman" w:cs="Times New Roman"/>
            <w:kern w:val="0"/>
            <w:sz w:val="24"/>
            <w:szCs w:val="20"/>
          </w:rPr>
          <w:delText>ly</w:delText>
        </w:r>
      </w:del>
      <w:r w:rsidR="003C1117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F67700" w:rsidRPr="00F83A8B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F67700" w:rsidRPr="00F83A8B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1E0D09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 arrays</w:t>
      </w:r>
      <w:r w:rsidR="003636AD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with </w:t>
      </w:r>
      <w:del w:id="1304" w:author="Ted Linekar" w:date="2018-09-17T16:36:00Z">
        <w:r w:rsidR="003636AD" w:rsidRPr="00F83A8B" w:rsidDel="00CB247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different </w:delText>
        </w:r>
      </w:del>
      <w:r w:rsidR="003636AD" w:rsidRPr="00F83A8B">
        <w:rPr>
          <w:rFonts w:ascii="Times New Roman" w:eastAsia="SimSun" w:hAnsi="Times New Roman" w:cs="Times New Roman"/>
          <w:kern w:val="0"/>
          <w:sz w:val="24"/>
          <w:szCs w:val="20"/>
        </w:rPr>
        <w:t>ribbon width</w:t>
      </w:r>
      <w:r w:rsidR="00EA4085" w:rsidRPr="00F83A8B">
        <w:rPr>
          <w:rFonts w:ascii="Times New Roman" w:eastAsia="SimSun" w:hAnsi="Times New Roman" w:cs="Times New Roman"/>
          <w:kern w:val="0"/>
          <w:sz w:val="24"/>
          <w:szCs w:val="20"/>
        </w:rPr>
        <w:t>s</w:t>
      </w:r>
      <w:r w:rsidR="003636AD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 </w:t>
      </w:r>
      <w:r w:rsidR="00EA4085" w:rsidRPr="00F83A8B">
        <w:rPr>
          <w:rFonts w:ascii="Times New Roman" w:eastAsia="SimSun" w:hAnsi="Times New Roman" w:cs="Times New Roman"/>
          <w:kern w:val="0"/>
          <w:sz w:val="24"/>
          <w:szCs w:val="20"/>
        </w:rPr>
        <w:t>approximate</w:t>
      </w:r>
      <w:ins w:id="1305" w:author="Ted Linekar" w:date="2018-09-17T16:37:00Z">
        <w:r w:rsidR="00CB2477">
          <w:rPr>
            <w:rFonts w:ascii="Times New Roman" w:eastAsia="SimSun" w:hAnsi="Times New Roman" w:cs="Times New Roman"/>
            <w:kern w:val="0"/>
            <w:sz w:val="24"/>
            <w:szCs w:val="20"/>
          </w:rPr>
          <w:t>ly</w:t>
        </w:r>
      </w:ins>
      <w:r w:rsidR="00EA4085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179, 152, 116, 98, and 77 nm</w:t>
      </w:r>
      <w:del w:id="1306" w:author="Jane Nicholson" w:date="2018-09-19T16:08:00Z">
        <w:r w:rsidR="00EA4085" w:rsidRPr="00F83A8B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, respectively</w:delText>
        </w:r>
      </w:del>
      <w:r w:rsidR="00EA4085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1E7037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Figure 2f </w:t>
      </w:r>
      <w:ins w:id="1307" w:author="Ted Linekar" w:date="2018-09-18T08:43:00Z">
        <w:r w:rsidR="002E3097">
          <w:rPr>
            <w:rFonts w:ascii="Times New Roman" w:eastAsia="SimSun" w:hAnsi="Times New Roman" w:cs="Times New Roman"/>
            <w:kern w:val="0"/>
            <w:sz w:val="24"/>
            <w:szCs w:val="20"/>
          </w:rPr>
          <w:t>displays</w:t>
        </w:r>
      </w:ins>
      <w:del w:id="1308" w:author="Ted Linekar" w:date="2018-09-18T08:43:00Z">
        <w:r w:rsidR="001E7037" w:rsidRPr="00F83A8B" w:rsidDel="002E3097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r w:rsidR="001E7037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E35B4A" w:rsidRPr="00F83A8B">
        <w:rPr>
          <w:rFonts w:ascii="Times New Roman" w:eastAsia="SimSun" w:hAnsi="Times New Roman" w:cs="Times New Roman"/>
          <w:kern w:val="0"/>
          <w:sz w:val="24"/>
          <w:szCs w:val="20"/>
        </w:rPr>
        <w:t>two</w:t>
      </w:r>
      <w:r w:rsidR="001E7037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independent MoS</w:t>
      </w:r>
      <w:r w:rsidR="001E7037" w:rsidRPr="00F83A8B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1E7037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</w:t>
      </w:r>
      <w:r w:rsidR="00E35B4A" w:rsidRPr="00F83A8B">
        <w:rPr>
          <w:rFonts w:ascii="Times New Roman" w:eastAsia="SimSun" w:hAnsi="Times New Roman" w:cs="Times New Roman"/>
          <w:kern w:val="0"/>
          <w:sz w:val="24"/>
          <w:szCs w:val="20"/>
        </w:rPr>
        <w:t>s</w:t>
      </w:r>
      <w:r w:rsidR="001E7037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with </w:t>
      </w:r>
      <w:del w:id="1309" w:author="Ted Linekar" w:date="2018-09-18T08:39:00Z">
        <w:r w:rsidR="00E35B4A" w:rsidRPr="00F83A8B" w:rsidDel="002E309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small and big </w:delText>
        </w:r>
      </w:del>
      <w:r w:rsidR="001E7037" w:rsidRPr="00F83A8B">
        <w:rPr>
          <w:rFonts w:ascii="Times New Roman" w:eastAsia="SimSun" w:hAnsi="Times New Roman" w:cs="Times New Roman"/>
          <w:kern w:val="0"/>
          <w:sz w:val="24"/>
          <w:szCs w:val="20"/>
        </w:rPr>
        <w:t>width</w:t>
      </w:r>
      <w:ins w:id="1310" w:author="Ted Linekar" w:date="2018-09-18T08:39:00Z">
        <w:r w:rsidR="002E3097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r w:rsidR="001E7037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 </w:t>
      </w:r>
      <w:r w:rsidR="00E35B4A" w:rsidRPr="00F83A8B">
        <w:rPr>
          <w:rFonts w:ascii="Times New Roman" w:eastAsia="SimSun" w:hAnsi="Times New Roman" w:cs="Times New Roman"/>
          <w:kern w:val="0"/>
          <w:sz w:val="24"/>
          <w:szCs w:val="20"/>
        </w:rPr>
        <w:t>56</w:t>
      </w:r>
      <w:r w:rsidR="007C04D9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E35B4A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and </w:t>
      </w:r>
      <w:r w:rsidR="007C04D9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420 </w:t>
      </w:r>
      <w:r w:rsidR="007801C1" w:rsidRPr="00F83A8B">
        <w:rPr>
          <w:rFonts w:ascii="Times New Roman" w:eastAsia="SimSun" w:hAnsi="Times New Roman" w:cs="Times New Roman"/>
          <w:kern w:val="0"/>
          <w:sz w:val="24"/>
          <w:szCs w:val="20"/>
        </w:rPr>
        <w:t>nm</w:t>
      </w:r>
      <w:del w:id="1311" w:author="Jane Nicholson" w:date="2018-09-19T16:09:00Z">
        <w:r w:rsidR="007801C1" w:rsidRPr="00F83A8B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, respectively</w:delText>
        </w:r>
      </w:del>
      <w:r w:rsidR="007C04D9" w:rsidRPr="00F83A8B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1E7037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Figure 2</w:t>
      </w:r>
      <w:r w:rsidR="00541D4A" w:rsidRPr="00F83A8B">
        <w:rPr>
          <w:rFonts w:ascii="Times New Roman" w:eastAsia="SimSun" w:hAnsi="Times New Roman" w:cs="Times New Roman"/>
          <w:kern w:val="0"/>
          <w:sz w:val="24"/>
          <w:szCs w:val="20"/>
        </w:rPr>
        <w:t>g and h show</w:t>
      </w:r>
      <w:ins w:id="1312" w:author="Jane Nicholson" w:date="2018-09-19T16:09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r w:rsidR="00541D4A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313" w:author="Ted Linekar" w:date="2018-09-18T08:40:00Z">
        <w:r w:rsidR="00541D4A" w:rsidRPr="00F83A8B" w:rsidDel="002E309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two kind of </w:delText>
        </w:r>
      </w:del>
      <w:r w:rsidR="00541D4A" w:rsidRPr="00F83A8B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541D4A" w:rsidRPr="00F83A8B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541D4A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patterned structures</w:t>
      </w:r>
      <w:r w:rsidR="007C04D9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314" w:author="Jane Nicholson" w:date="2018-09-19T16:09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obtained </w:t>
        </w:r>
      </w:ins>
      <w:r w:rsidR="007C04D9" w:rsidRPr="00F83A8B">
        <w:rPr>
          <w:rFonts w:ascii="Times New Roman" w:eastAsia="SimSun" w:hAnsi="Times New Roman" w:cs="Times New Roman"/>
          <w:kern w:val="0"/>
          <w:sz w:val="24"/>
          <w:szCs w:val="20"/>
        </w:rPr>
        <w:t>through material remov</w:t>
      </w:r>
      <w:ins w:id="1315" w:author="Ted Linekar" w:date="2018-09-17T16:39:00Z">
        <w:r w:rsidR="00CB2477">
          <w:rPr>
            <w:rFonts w:ascii="Times New Roman" w:eastAsia="SimSun" w:hAnsi="Times New Roman" w:cs="Times New Roman"/>
            <w:kern w:val="0"/>
            <w:sz w:val="24"/>
            <w:szCs w:val="20"/>
          </w:rPr>
          <w:t>al</w:t>
        </w:r>
      </w:ins>
      <w:del w:id="1316" w:author="Ted Linekar" w:date="2018-09-17T16:39:00Z">
        <w:r w:rsidR="007C04D9" w:rsidRPr="00F83A8B" w:rsidDel="00CB2477">
          <w:rPr>
            <w:rFonts w:ascii="Times New Roman" w:eastAsia="SimSun" w:hAnsi="Times New Roman" w:cs="Times New Roman"/>
            <w:kern w:val="0"/>
            <w:sz w:val="24"/>
            <w:szCs w:val="20"/>
          </w:rPr>
          <w:delText>e</w:delText>
        </w:r>
      </w:del>
      <w:r w:rsidR="007C04D9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by </w:t>
      </w:r>
      <w:ins w:id="1317" w:author="Jane Nicholson" w:date="2018-09-19T16:09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using </w:t>
        </w:r>
      </w:ins>
      <w:r w:rsidR="007801C1" w:rsidRPr="00F83A8B">
        <w:rPr>
          <w:rFonts w:ascii="Times New Roman" w:eastAsia="SimSun" w:hAnsi="Times New Roman" w:cs="Times New Roman"/>
          <w:kern w:val="0"/>
          <w:sz w:val="24"/>
          <w:szCs w:val="20"/>
        </w:rPr>
        <w:t>femtosecond</w:t>
      </w:r>
      <w:r w:rsidR="007C04D9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laser direct writing</w:t>
      </w:r>
      <w:ins w:id="1318" w:author="Ted Linekar" w:date="2018-09-18T08:41:00Z">
        <w:r w:rsidR="002E309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. </w:t>
        </w:r>
      </w:ins>
      <w:del w:id="1319" w:author="Ted Linekar" w:date="2018-09-18T08:41:00Z">
        <w:r w:rsidR="00541D4A" w:rsidRPr="00F83A8B" w:rsidDel="002E309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, which </w:delText>
        </w:r>
      </w:del>
      <w:del w:id="1320" w:author="Ted Linekar" w:date="2018-09-18T08:44:00Z">
        <w:r w:rsidR="00541D4A" w:rsidRPr="00F83A8B" w:rsidDel="002E309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were </w:delText>
        </w:r>
        <w:r w:rsidR="00BB3B50" w:rsidRPr="00F83A8B" w:rsidDel="002E3097">
          <w:rPr>
            <w:rFonts w:ascii="Times New Roman" w:eastAsia="SimSun" w:hAnsi="Times New Roman" w:cs="Times New Roman"/>
            <w:kern w:val="0"/>
            <w:sz w:val="24"/>
            <w:szCs w:val="20"/>
          </w:rPr>
          <w:delText>a</w:delText>
        </w:r>
      </w:del>
      <w:ins w:id="1321" w:author="Ted Linekar" w:date="2018-09-18T08:46:00Z">
        <w:r w:rsidR="00F8295F">
          <w:rPr>
            <w:rFonts w:ascii="Times New Roman" w:eastAsia="SimSun" w:hAnsi="Times New Roman" w:cs="Times New Roman"/>
            <w:kern w:val="0"/>
            <w:sz w:val="24"/>
            <w:szCs w:val="20"/>
          </w:rPr>
          <w:t>The pat</w:t>
        </w:r>
      </w:ins>
      <w:ins w:id="1322" w:author="Ted Linekar" w:date="2018-09-18T08:47:00Z">
        <w:r w:rsidR="00F8295F">
          <w:rPr>
            <w:rFonts w:ascii="Times New Roman" w:eastAsia="SimSun" w:hAnsi="Times New Roman" w:cs="Times New Roman"/>
            <w:kern w:val="0"/>
            <w:sz w:val="24"/>
            <w:szCs w:val="20"/>
          </w:rPr>
          <w:t>terned structures were revealed to be a</w:t>
        </w:r>
      </w:ins>
      <w:r w:rsidR="00BB3B50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7801C1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labyrinth array </w:t>
      </w:r>
      <w:r w:rsidR="00334AE4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and </w:t>
      </w:r>
      <w:r w:rsidR="007B0BD0" w:rsidRPr="00F83A8B">
        <w:rPr>
          <w:rFonts w:ascii="Times New Roman" w:eastAsia="SimSun" w:hAnsi="Times New Roman" w:cs="Times New Roman"/>
          <w:kern w:val="0"/>
          <w:sz w:val="24"/>
          <w:szCs w:val="20"/>
        </w:rPr>
        <w:t>a</w:t>
      </w:r>
      <w:r w:rsidR="007801C1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cross structure</w:t>
      </w:r>
      <w:del w:id="1323" w:author="Ted Linekar" w:date="2018-09-18T08:41:00Z">
        <w:r w:rsidR="00575138" w:rsidRPr="00F83A8B" w:rsidDel="002E3097">
          <w:rPr>
            <w:rFonts w:ascii="Times New Roman" w:eastAsia="SimSun" w:hAnsi="Times New Roman" w:cs="Times New Roman"/>
            <w:kern w:val="0"/>
            <w:sz w:val="24"/>
            <w:szCs w:val="20"/>
          </w:rPr>
          <w:delText>, respectively</w:delText>
        </w:r>
      </w:del>
      <w:r w:rsidR="007801C1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, </w:t>
      </w:r>
      <w:ins w:id="1324" w:author="Ted Linekar" w:date="2018-09-18T08:41:00Z">
        <w:r w:rsidR="002E309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which </w:t>
        </w:r>
      </w:ins>
      <w:r w:rsidR="007801C1" w:rsidRPr="00F83A8B">
        <w:rPr>
          <w:rFonts w:ascii="Times New Roman" w:eastAsia="SimSun" w:hAnsi="Times New Roman" w:cs="Times New Roman"/>
          <w:kern w:val="0"/>
          <w:sz w:val="24"/>
          <w:szCs w:val="20"/>
        </w:rPr>
        <w:t>indicat</w:t>
      </w:r>
      <w:ins w:id="1325" w:author="Ted Linekar" w:date="2018-09-18T08:41:00Z">
        <w:r w:rsidR="002E3097">
          <w:rPr>
            <w:rFonts w:ascii="Times New Roman" w:eastAsia="SimSun" w:hAnsi="Times New Roman" w:cs="Times New Roman"/>
            <w:kern w:val="0"/>
            <w:sz w:val="24"/>
            <w:szCs w:val="20"/>
          </w:rPr>
          <w:t>ed</w:t>
        </w:r>
      </w:ins>
      <w:del w:id="1326" w:author="Ted Linekar" w:date="2018-09-18T08:41:00Z">
        <w:r w:rsidR="007801C1" w:rsidRPr="00F83A8B" w:rsidDel="002E3097">
          <w:rPr>
            <w:rFonts w:ascii="Times New Roman" w:eastAsia="SimSun" w:hAnsi="Times New Roman" w:cs="Times New Roman"/>
            <w:kern w:val="0"/>
            <w:sz w:val="24"/>
            <w:szCs w:val="20"/>
          </w:rPr>
          <w:delText>ing</w:delText>
        </w:r>
      </w:del>
      <w:r w:rsidR="007801C1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</w:t>
      </w:r>
      <w:r w:rsidR="00EB4D71" w:rsidRPr="00F83A8B">
        <w:rPr>
          <w:rFonts w:ascii="Times New Roman" w:eastAsia="SimSun" w:hAnsi="Times New Roman" w:cs="Times New Roman"/>
          <w:kern w:val="0"/>
          <w:sz w:val="24"/>
          <w:szCs w:val="20"/>
        </w:rPr>
        <w:t>flexible processing capability</w:t>
      </w:r>
      <w:r w:rsidR="000D4489" w:rsidRPr="00F83A8B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 femtosecond laser </w:t>
      </w:r>
      <w:del w:id="1327" w:author="Ted Linekar" w:date="2018-09-18T08:41:00Z">
        <w:r w:rsidR="000D4489" w:rsidRPr="00F83A8B" w:rsidDel="002E309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even </w:delText>
        </w:r>
      </w:del>
      <w:r w:rsidR="000D4489" w:rsidRPr="00F83A8B">
        <w:rPr>
          <w:rFonts w:ascii="Times New Roman" w:eastAsia="SimSun" w:hAnsi="Times New Roman" w:cs="Times New Roman"/>
          <w:kern w:val="0"/>
          <w:sz w:val="24"/>
          <w:szCs w:val="20"/>
        </w:rPr>
        <w:t>for arbitrary patter</w:t>
      </w:r>
      <w:del w:id="1328" w:author="Ted Linekar" w:date="2018-09-17T16:40:00Z">
        <w:r w:rsidR="000D4489" w:rsidRPr="00F83A8B" w:rsidDel="00A124EE">
          <w:rPr>
            <w:rFonts w:ascii="Times New Roman" w:eastAsia="SimSun" w:hAnsi="Times New Roman" w:cs="Times New Roman"/>
            <w:kern w:val="0"/>
            <w:sz w:val="24"/>
            <w:szCs w:val="20"/>
          </w:rPr>
          <w:delText>e</w:delText>
        </w:r>
      </w:del>
      <w:r w:rsidR="000D4489" w:rsidRPr="00F83A8B">
        <w:rPr>
          <w:rFonts w:ascii="Times New Roman" w:eastAsia="SimSun" w:hAnsi="Times New Roman" w:cs="Times New Roman"/>
          <w:kern w:val="0"/>
          <w:sz w:val="24"/>
          <w:szCs w:val="20"/>
        </w:rPr>
        <w:t>ns.</w:t>
      </w:r>
    </w:p>
    <w:p w14:paraId="7A28601B" w14:textId="77777777" w:rsidR="008659CC" w:rsidRPr="0050309E" w:rsidRDefault="003620A5" w:rsidP="00CF6138">
      <w:pPr>
        <w:spacing w:line="480" w:lineRule="auto"/>
        <w:jc w:val="center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r w:rsidRPr="002E3097">
        <w:rPr>
          <w:rFonts w:ascii="Times New Roman" w:eastAsia="SimSun" w:hAnsi="Times New Roman" w:cs="Times New Roman"/>
          <w:noProof/>
          <w:kern w:val="0"/>
          <w:sz w:val="24"/>
          <w:szCs w:val="20"/>
          <w:lang w:eastAsia="en-US"/>
        </w:rPr>
        <w:drawing>
          <wp:inline distT="0" distB="0" distL="0" distR="0" wp14:anchorId="608F2641" wp14:editId="3569D464">
            <wp:extent cx="4605704" cy="18695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2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704" cy="18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D0DC" w14:textId="3EE2ED76" w:rsidR="00575138" w:rsidRPr="006E689A" w:rsidRDefault="00575138" w:rsidP="00575138">
      <w:pPr>
        <w:spacing w:line="480" w:lineRule="auto"/>
        <w:rPr>
          <w:rFonts w:ascii="Times New Roman" w:eastAsia="SimSun" w:hAnsi="Times New Roman" w:cs="Times New Roman"/>
          <w:kern w:val="0"/>
          <w:szCs w:val="21"/>
        </w:rPr>
      </w:pPr>
      <w:r w:rsidRPr="006E03E6">
        <w:rPr>
          <w:rFonts w:ascii="Times New Roman" w:eastAsia="SimSun" w:hAnsi="Times New Roman" w:cs="Times New Roman"/>
          <w:kern w:val="0"/>
          <w:szCs w:val="21"/>
        </w:rPr>
        <w:t>Figure 2. FLP-MoS</w:t>
      </w:r>
      <w:r w:rsidRPr="009B5FE5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Pr="009B5FE5">
        <w:rPr>
          <w:rFonts w:ascii="Times New Roman" w:eastAsia="SimSun" w:hAnsi="Times New Roman" w:cs="Times New Roman"/>
          <w:kern w:val="0"/>
          <w:szCs w:val="21"/>
        </w:rPr>
        <w:t xml:space="preserve"> micro/nanostructures and patterns. a</w:t>
      </w:r>
      <w:del w:id="1329" w:author="Jane Nicholson" w:date="2018-09-19T16:09:00Z">
        <w:r w:rsidRPr="009B5FE5" w:rsidDel="006148F7">
          <w:rPr>
            <w:rFonts w:ascii="Times New Roman" w:eastAsia="SimSun" w:hAnsi="Times New Roman" w:cs="Times New Roman"/>
            <w:kern w:val="0"/>
            <w:szCs w:val="21"/>
          </w:rPr>
          <w:delText>-</w:delText>
        </w:r>
      </w:del>
      <w:ins w:id="1330" w:author="Jane Nicholson" w:date="2018-09-19T16:09:00Z">
        <w:r w:rsidR="006148F7">
          <w:rPr>
            <w:rFonts w:ascii="Times New Roman" w:eastAsia="SimSun" w:hAnsi="Times New Roman" w:cs="Times New Roman"/>
            <w:kern w:val="0"/>
            <w:szCs w:val="21"/>
          </w:rPr>
          <w:t>–</w:t>
        </w:r>
      </w:ins>
      <w:r w:rsidRPr="009B5FE5">
        <w:rPr>
          <w:rFonts w:ascii="Times New Roman" w:eastAsia="SimSun" w:hAnsi="Times New Roman" w:cs="Times New Roman"/>
          <w:kern w:val="0"/>
          <w:szCs w:val="21"/>
        </w:rPr>
        <w:t xml:space="preserve">e) </w:t>
      </w:r>
      <w:r w:rsidR="003D6152" w:rsidRPr="002C70BE">
        <w:rPr>
          <w:rFonts w:ascii="Times New Roman" w:eastAsia="SimSun" w:hAnsi="Times New Roman" w:cs="Times New Roman"/>
          <w:kern w:val="0"/>
          <w:szCs w:val="21"/>
        </w:rPr>
        <w:t xml:space="preserve">SEM images of </w:t>
      </w:r>
      <w:r w:rsidR="003C1117" w:rsidRPr="00E34728">
        <w:rPr>
          <w:rFonts w:ascii="Times New Roman" w:eastAsia="SimSun" w:hAnsi="Times New Roman" w:cs="Times New Roman"/>
          <w:kern w:val="0"/>
          <w:szCs w:val="21"/>
        </w:rPr>
        <w:t>regular</w:t>
      </w:r>
      <w:del w:id="1331" w:author="Jane Nicholson" w:date="2018-09-19T16:12:00Z">
        <w:r w:rsidR="003C1117" w:rsidRPr="00E34728" w:rsidDel="006148F7">
          <w:rPr>
            <w:rFonts w:ascii="Times New Roman" w:eastAsia="SimSun" w:hAnsi="Times New Roman" w:cs="Times New Roman"/>
            <w:kern w:val="0"/>
            <w:szCs w:val="21"/>
          </w:rPr>
          <w:delText>ly</w:delText>
        </w:r>
      </w:del>
      <w:r w:rsidRPr="0048348D">
        <w:rPr>
          <w:rFonts w:ascii="Times New Roman" w:eastAsia="SimSun" w:hAnsi="Times New Roman" w:cs="Times New Roman"/>
          <w:kern w:val="0"/>
          <w:szCs w:val="21"/>
        </w:rPr>
        <w:t xml:space="preserve"> MoS</w:t>
      </w:r>
      <w:r w:rsidRPr="0048348D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Pr="008D5935">
        <w:rPr>
          <w:rFonts w:ascii="Times New Roman" w:eastAsia="SimSun" w:hAnsi="Times New Roman" w:cs="Times New Roman"/>
          <w:kern w:val="0"/>
          <w:szCs w:val="21"/>
        </w:rPr>
        <w:t xml:space="preserve"> n</w:t>
      </w:r>
      <w:r w:rsidR="00821FD9" w:rsidRPr="008D5935">
        <w:rPr>
          <w:rFonts w:ascii="Times New Roman" w:eastAsia="SimSun" w:hAnsi="Times New Roman" w:cs="Times New Roman"/>
          <w:kern w:val="0"/>
          <w:szCs w:val="21"/>
        </w:rPr>
        <w:t xml:space="preserve">anoribbon arrays with </w:t>
      </w:r>
      <w:r w:rsidRPr="006744A6">
        <w:rPr>
          <w:rFonts w:ascii="Times New Roman" w:eastAsia="SimSun" w:hAnsi="Times New Roman" w:cs="Times New Roman"/>
          <w:kern w:val="0"/>
          <w:szCs w:val="21"/>
        </w:rPr>
        <w:t>widths</w:t>
      </w:r>
      <w:r w:rsidR="003D6152" w:rsidRPr="006744A6">
        <w:rPr>
          <w:rFonts w:ascii="Times New Roman" w:eastAsia="SimSun" w:hAnsi="Times New Roman" w:cs="Times New Roman"/>
          <w:kern w:val="0"/>
          <w:szCs w:val="21"/>
        </w:rPr>
        <w:t xml:space="preserve"> of 179, 152, 1</w:t>
      </w:r>
      <w:r w:rsidR="00821FD9" w:rsidRPr="009F65A5">
        <w:rPr>
          <w:rFonts w:ascii="Times New Roman" w:eastAsia="SimSun" w:hAnsi="Times New Roman" w:cs="Times New Roman"/>
          <w:kern w:val="0"/>
          <w:szCs w:val="21"/>
        </w:rPr>
        <w:t>16, 98, and 77 nm</w:t>
      </w:r>
      <w:del w:id="1332" w:author="Jane Nicholson" w:date="2018-09-19T16:13:00Z">
        <w:r w:rsidR="00821FD9" w:rsidRPr="009F65A5" w:rsidDel="006148F7">
          <w:rPr>
            <w:rFonts w:ascii="Times New Roman" w:eastAsia="SimSun" w:hAnsi="Times New Roman" w:cs="Times New Roman"/>
            <w:kern w:val="0"/>
            <w:szCs w:val="21"/>
          </w:rPr>
          <w:delText>, respectively</w:delText>
        </w:r>
      </w:del>
      <w:r w:rsidRPr="009F65A5">
        <w:rPr>
          <w:rFonts w:ascii="Times New Roman" w:eastAsia="SimSun" w:hAnsi="Times New Roman" w:cs="Times New Roman"/>
          <w:kern w:val="0"/>
          <w:szCs w:val="21"/>
        </w:rPr>
        <w:t xml:space="preserve">. f) </w:t>
      </w:r>
      <w:r w:rsidR="004B2C9C" w:rsidRPr="00CC5CC3">
        <w:rPr>
          <w:rFonts w:ascii="Times New Roman" w:eastAsia="SimSun" w:hAnsi="Times New Roman" w:cs="Times New Roman"/>
          <w:kern w:val="0"/>
          <w:szCs w:val="21"/>
        </w:rPr>
        <w:t>SEM image</w:t>
      </w:r>
      <w:r w:rsidR="007A1117" w:rsidRPr="00DD2FAC">
        <w:rPr>
          <w:rFonts w:ascii="Times New Roman" w:eastAsia="SimSun" w:hAnsi="Times New Roman" w:cs="Times New Roman"/>
          <w:kern w:val="0"/>
          <w:szCs w:val="21"/>
        </w:rPr>
        <w:t>s</w:t>
      </w:r>
      <w:r w:rsidR="004B2C9C" w:rsidRPr="00DD2FAC">
        <w:rPr>
          <w:rFonts w:ascii="Times New Roman" w:eastAsia="SimSun" w:hAnsi="Times New Roman" w:cs="Times New Roman"/>
          <w:kern w:val="0"/>
          <w:szCs w:val="21"/>
        </w:rPr>
        <w:t xml:space="preserve"> of </w:t>
      </w:r>
      <w:r w:rsidR="007A1117" w:rsidRPr="000A4283">
        <w:rPr>
          <w:rFonts w:ascii="Times New Roman" w:eastAsia="SimSun" w:hAnsi="Times New Roman" w:cs="Times New Roman"/>
          <w:kern w:val="0"/>
          <w:szCs w:val="21"/>
        </w:rPr>
        <w:t>two</w:t>
      </w:r>
      <w:r w:rsidRPr="000A4283">
        <w:rPr>
          <w:rFonts w:ascii="Times New Roman" w:eastAsia="SimSun" w:hAnsi="Times New Roman" w:cs="Times New Roman"/>
          <w:kern w:val="0"/>
          <w:szCs w:val="21"/>
        </w:rPr>
        <w:t xml:space="preserve"> independent MoS</w:t>
      </w:r>
      <w:r w:rsidRPr="000A4283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Pr="002D23C1">
        <w:rPr>
          <w:rFonts w:ascii="Times New Roman" w:eastAsia="SimSun" w:hAnsi="Times New Roman" w:cs="Times New Roman"/>
          <w:kern w:val="0"/>
          <w:szCs w:val="21"/>
        </w:rPr>
        <w:t xml:space="preserve"> nanoribbon</w:t>
      </w:r>
      <w:r w:rsidR="007A1117" w:rsidRPr="002D23C1">
        <w:rPr>
          <w:rFonts w:ascii="Times New Roman" w:eastAsia="SimSun" w:hAnsi="Times New Roman" w:cs="Times New Roman"/>
          <w:kern w:val="0"/>
          <w:szCs w:val="21"/>
        </w:rPr>
        <w:t>s</w:t>
      </w:r>
      <w:r w:rsidR="004B2C9C" w:rsidRPr="00CD7FE4">
        <w:rPr>
          <w:rFonts w:ascii="Times New Roman" w:eastAsia="SimSun" w:hAnsi="Times New Roman" w:cs="Times New Roman"/>
          <w:kern w:val="0"/>
          <w:szCs w:val="21"/>
        </w:rPr>
        <w:t xml:space="preserve"> with width</w:t>
      </w:r>
      <w:ins w:id="1333" w:author="Jane Nicholson" w:date="2018-09-19T16:14:00Z">
        <w:r w:rsidR="006148F7">
          <w:rPr>
            <w:rFonts w:ascii="Times New Roman" w:eastAsia="SimSun" w:hAnsi="Times New Roman" w:cs="Times New Roman"/>
            <w:kern w:val="0"/>
            <w:szCs w:val="21"/>
          </w:rPr>
          <w:t>s</w:t>
        </w:r>
      </w:ins>
      <w:r w:rsidR="004B2C9C" w:rsidRPr="00CD7FE4">
        <w:rPr>
          <w:rFonts w:ascii="Times New Roman" w:eastAsia="SimSun" w:hAnsi="Times New Roman" w:cs="Times New Roman"/>
          <w:kern w:val="0"/>
          <w:szCs w:val="21"/>
        </w:rPr>
        <w:t xml:space="preserve"> of </w:t>
      </w:r>
      <w:r w:rsidR="007A1117" w:rsidRPr="00631001">
        <w:rPr>
          <w:rFonts w:ascii="Times New Roman" w:eastAsia="SimSun" w:hAnsi="Times New Roman" w:cs="Times New Roman"/>
          <w:kern w:val="0"/>
          <w:szCs w:val="21"/>
        </w:rPr>
        <w:t>(up) 56 and (down) 420 nm</w:t>
      </w:r>
      <w:r w:rsidR="004B2C9C" w:rsidRPr="001E79FA">
        <w:rPr>
          <w:rFonts w:ascii="Times New Roman" w:eastAsia="SimSun" w:hAnsi="Times New Roman" w:cs="Times New Roman"/>
          <w:kern w:val="0"/>
          <w:szCs w:val="21"/>
        </w:rPr>
        <w:t xml:space="preserve">. SEM images </w:t>
      </w:r>
      <w:r w:rsidR="00963FE2" w:rsidRPr="001E79FA">
        <w:rPr>
          <w:rFonts w:ascii="Times New Roman" w:eastAsia="SimSun" w:hAnsi="Times New Roman" w:cs="Times New Roman"/>
          <w:kern w:val="0"/>
          <w:szCs w:val="21"/>
        </w:rPr>
        <w:t xml:space="preserve">of </w:t>
      </w:r>
      <w:r w:rsidR="004B2C9C" w:rsidRPr="001E79FA">
        <w:rPr>
          <w:rFonts w:ascii="Times New Roman" w:eastAsia="SimSun" w:hAnsi="Times New Roman" w:cs="Times New Roman"/>
          <w:kern w:val="0"/>
          <w:szCs w:val="21"/>
        </w:rPr>
        <w:t xml:space="preserve">g) </w:t>
      </w:r>
      <w:r w:rsidR="00963FE2" w:rsidRPr="00CD168E">
        <w:rPr>
          <w:rFonts w:ascii="Times New Roman" w:eastAsia="SimSun" w:hAnsi="Times New Roman" w:cs="Times New Roman"/>
          <w:kern w:val="0"/>
          <w:szCs w:val="21"/>
        </w:rPr>
        <w:t>MoS</w:t>
      </w:r>
      <w:r w:rsidR="00963FE2" w:rsidRPr="00033BE6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963FE2" w:rsidRPr="00033BE6">
        <w:rPr>
          <w:rFonts w:ascii="Times New Roman" w:eastAsia="SimSun" w:hAnsi="Times New Roman" w:cs="Times New Roman"/>
          <w:kern w:val="0"/>
          <w:szCs w:val="21"/>
        </w:rPr>
        <w:t xml:space="preserve"> </w:t>
      </w:r>
      <w:r w:rsidR="004B00E1" w:rsidRPr="00033BE6">
        <w:rPr>
          <w:rFonts w:ascii="Times New Roman" w:eastAsia="SimSun" w:hAnsi="Times New Roman" w:cs="Times New Roman"/>
          <w:kern w:val="0"/>
          <w:szCs w:val="21"/>
        </w:rPr>
        <w:t>labyrinth array</w:t>
      </w:r>
      <w:r w:rsidR="00963FE2" w:rsidRPr="00C451BA">
        <w:rPr>
          <w:rFonts w:ascii="Times New Roman" w:eastAsia="SimSun" w:hAnsi="Times New Roman" w:cs="Times New Roman"/>
          <w:kern w:val="0"/>
          <w:szCs w:val="21"/>
        </w:rPr>
        <w:t xml:space="preserve"> and </w:t>
      </w:r>
      <w:r w:rsidR="004B2C9C" w:rsidRPr="00C451BA">
        <w:rPr>
          <w:rFonts w:ascii="Times New Roman" w:eastAsia="SimSun" w:hAnsi="Times New Roman" w:cs="Times New Roman"/>
          <w:kern w:val="0"/>
          <w:szCs w:val="21"/>
        </w:rPr>
        <w:t xml:space="preserve">h) </w:t>
      </w:r>
      <w:r w:rsidR="00963FE2" w:rsidRPr="00C451BA">
        <w:rPr>
          <w:rFonts w:ascii="Times New Roman" w:eastAsia="SimSun" w:hAnsi="Times New Roman" w:cs="Times New Roman"/>
          <w:kern w:val="0"/>
          <w:szCs w:val="21"/>
        </w:rPr>
        <w:t>MoS</w:t>
      </w:r>
      <w:r w:rsidR="00963FE2" w:rsidRPr="00C451BA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963FE2" w:rsidRPr="00C451BA">
        <w:rPr>
          <w:rFonts w:ascii="Times New Roman" w:eastAsia="SimSun" w:hAnsi="Times New Roman" w:cs="Times New Roman"/>
          <w:kern w:val="0"/>
          <w:szCs w:val="21"/>
        </w:rPr>
        <w:t xml:space="preserve"> </w:t>
      </w:r>
      <w:r w:rsidR="004B00E1" w:rsidRPr="00C451BA">
        <w:rPr>
          <w:rFonts w:ascii="Times New Roman" w:eastAsia="SimSun" w:hAnsi="Times New Roman" w:cs="Times New Roman"/>
          <w:kern w:val="0"/>
          <w:szCs w:val="21"/>
        </w:rPr>
        <w:t>cross structure</w:t>
      </w:r>
      <w:del w:id="1334" w:author="Jane Nicholson" w:date="2018-09-19T16:14:00Z">
        <w:r w:rsidR="00C11F5E" w:rsidRPr="00A66C17" w:rsidDel="006148F7">
          <w:rPr>
            <w:rFonts w:ascii="Times New Roman" w:eastAsia="SimSun" w:hAnsi="Times New Roman" w:cs="Times New Roman"/>
            <w:kern w:val="0"/>
            <w:szCs w:val="21"/>
          </w:rPr>
          <w:delText>, respectively</w:delText>
        </w:r>
      </w:del>
      <w:r w:rsidR="00C11F5E" w:rsidRPr="00A66C17">
        <w:rPr>
          <w:rFonts w:ascii="Times New Roman" w:eastAsia="SimSun" w:hAnsi="Times New Roman" w:cs="Times New Roman"/>
          <w:kern w:val="0"/>
          <w:szCs w:val="21"/>
        </w:rPr>
        <w:t>.</w:t>
      </w:r>
    </w:p>
    <w:p w14:paraId="79FBF5AC" w14:textId="01CB8950" w:rsidR="00CB71FB" w:rsidRPr="0050309E" w:rsidRDefault="00CF6138" w:rsidP="001D1C37">
      <w:pPr>
        <w:spacing w:line="480" w:lineRule="auto"/>
        <w:ind w:firstLineChars="200" w:firstLine="480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6D1C67">
        <w:rPr>
          <w:rFonts w:ascii="Times New Roman" w:eastAsia="SimSun" w:hAnsi="Times New Roman" w:cs="Times New Roman"/>
          <w:kern w:val="0"/>
          <w:sz w:val="24"/>
          <w:szCs w:val="20"/>
        </w:rPr>
        <w:t xml:space="preserve">To </w:t>
      </w:r>
      <w:r w:rsidR="00A960A3" w:rsidRPr="006D1C67">
        <w:rPr>
          <w:rFonts w:ascii="Times New Roman" w:eastAsia="SimSun" w:hAnsi="Times New Roman" w:cs="Times New Roman"/>
          <w:kern w:val="0"/>
          <w:sz w:val="24"/>
          <w:szCs w:val="20"/>
        </w:rPr>
        <w:t>prove the formation of MoS</w:t>
      </w:r>
      <w:r w:rsidR="00A960A3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A960A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nanoribbons rather than surface structures on MoS</w:t>
      </w:r>
      <w:r w:rsidR="00A960A3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5A6BB1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, energy </w:t>
      </w:r>
      <w:del w:id="1335" w:author="Jane Nicholson" w:date="2018-09-19T16:15:00Z">
        <w:r w:rsidR="005A6BB1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D</w:delText>
        </w:r>
      </w:del>
      <w:ins w:id="1336" w:author="Jane Nicholson" w:date="2018-09-19T16:15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d</w:t>
        </w:r>
      </w:ins>
      <w:r w:rsidR="005A6BB1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ispersive X-ray (EDX) analysis was performed. </w:t>
      </w:r>
      <w:r w:rsidR="00E723D9" w:rsidRPr="0050309E">
        <w:rPr>
          <w:rFonts w:ascii="Times New Roman" w:eastAsia="SimSun" w:hAnsi="Times New Roman" w:cs="Times New Roman"/>
          <w:kern w:val="0"/>
          <w:sz w:val="24"/>
          <w:szCs w:val="20"/>
        </w:rPr>
        <w:t>Figure 3a</w:t>
      </w:r>
      <w:del w:id="1337" w:author="Jane Nicholson" w:date="2018-09-19T16:16:00Z">
        <w:r w:rsidR="00E723D9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338" w:author="Jane Nicholson" w:date="2018-09-19T16:16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E723D9" w:rsidRPr="0050309E">
        <w:rPr>
          <w:rFonts w:ascii="Times New Roman" w:eastAsia="SimSun" w:hAnsi="Times New Roman" w:cs="Times New Roman"/>
          <w:kern w:val="0"/>
          <w:sz w:val="24"/>
          <w:szCs w:val="20"/>
        </w:rPr>
        <w:t>c show</w:t>
      </w:r>
      <w:ins w:id="1339" w:author="Ted Linekar" w:date="2018-09-17T16:45:00Z">
        <w:r w:rsidR="00A124EE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r w:rsidR="00E723D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</w:t>
      </w:r>
      <w:r w:rsidR="00E723D9" w:rsidRPr="0050309E">
        <w:rPr>
          <w:rFonts w:ascii="Times New Roman" w:eastAsia="SimSun" w:hAnsi="Times New Roman" w:cs="Times New Roman"/>
          <w:kern w:val="0"/>
          <w:sz w:val="24"/>
          <w:szCs w:val="20"/>
        </w:rPr>
        <w:lastRenderedPageBreak/>
        <w:t>SEM image</w:t>
      </w:r>
      <w:r w:rsidR="000F2571" w:rsidRPr="0050309E">
        <w:rPr>
          <w:rFonts w:ascii="Times New Roman" w:eastAsia="SimSun" w:hAnsi="Times New Roman" w:cs="Times New Roman"/>
          <w:kern w:val="0"/>
          <w:sz w:val="24"/>
          <w:szCs w:val="20"/>
        </w:rPr>
        <w:t>s</w:t>
      </w:r>
      <w:r w:rsidR="00E723D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 the edge of </w:t>
      </w:r>
      <w:r w:rsidR="00337F89" w:rsidRPr="0050309E">
        <w:rPr>
          <w:rFonts w:ascii="Times New Roman" w:eastAsia="SimSun" w:hAnsi="Times New Roman" w:cs="Times New Roman"/>
          <w:kern w:val="0"/>
          <w:sz w:val="24"/>
          <w:szCs w:val="20"/>
        </w:rPr>
        <w:t>a FL</w:t>
      </w:r>
      <w:r w:rsidR="00B71568" w:rsidRPr="0050309E">
        <w:rPr>
          <w:rFonts w:ascii="Times New Roman" w:eastAsia="SimSun" w:hAnsi="Times New Roman" w:cs="Times New Roman"/>
          <w:kern w:val="0"/>
          <w:sz w:val="24"/>
          <w:szCs w:val="20"/>
        </w:rPr>
        <w:t>P</w:t>
      </w:r>
      <w:r w:rsidR="00337F89" w:rsidRPr="0050309E">
        <w:rPr>
          <w:rFonts w:ascii="Times New Roman" w:eastAsia="SimSun" w:hAnsi="Times New Roman" w:cs="Times New Roman"/>
          <w:kern w:val="0"/>
          <w:sz w:val="24"/>
          <w:szCs w:val="20"/>
        </w:rPr>
        <w:t>-MoS</w:t>
      </w:r>
      <w:r w:rsidR="00337F89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337F8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</w:t>
      </w:r>
      <w:del w:id="1340" w:author="Jane Nicholson" w:date="2018-09-19T16:16:00Z">
        <w:r w:rsidR="00337F89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337F8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and its S and Si EDX mapping images. </w:t>
      </w:r>
      <w:r w:rsidR="006C29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</w:t>
      </w:r>
      <w:r w:rsidR="00373B81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grey part </w:t>
      </w:r>
      <w:del w:id="1341" w:author="Jane Nicholson" w:date="2018-09-19T16:17:00Z">
        <w:r w:rsidR="00373B81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was </w:delText>
        </w:r>
      </w:del>
      <w:ins w:id="1342" w:author="Jane Nicholson" w:date="2018-09-19T16:17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denotes</w:t>
        </w:r>
        <w:r w:rsidR="006148F7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CC4022" w:rsidRPr="0050309E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CC4022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del w:id="1343" w:author="Jane Nicholson" w:date="2018-09-19T16:17:00Z">
        <w:r w:rsidR="00CC4022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, </w:delText>
        </w:r>
      </w:del>
      <w:ins w:id="1344" w:author="Jane Nicholson" w:date="2018-09-19T16:17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and </w:t>
        </w:r>
      </w:ins>
      <w:r w:rsidR="00CC402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black part </w:t>
      </w:r>
      <w:del w:id="1345" w:author="Jane Nicholson" w:date="2018-09-19T16:17:00Z">
        <w:r w:rsidR="00CC4022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was </w:delText>
        </w:r>
      </w:del>
      <w:ins w:id="1346" w:author="Jane Nicholson" w:date="2018-09-19T16:17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denotes the</w:t>
        </w:r>
        <w:r w:rsidR="006148F7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CC4022" w:rsidRPr="0050309E">
        <w:rPr>
          <w:rFonts w:ascii="Times New Roman" w:eastAsia="SimSun" w:hAnsi="Times New Roman" w:cs="Times New Roman"/>
          <w:kern w:val="0"/>
          <w:sz w:val="24"/>
          <w:szCs w:val="20"/>
        </w:rPr>
        <w:t>substrate</w:t>
      </w:r>
      <w:del w:id="1347" w:author="Jane Nicholson" w:date="2018-09-19T16:17:00Z">
        <w:r w:rsidR="00CC4022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, </w:delText>
        </w:r>
      </w:del>
      <w:ins w:id="1348" w:author="Jane Nicholson" w:date="2018-09-19T16:17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;</w:t>
        </w:r>
        <w:r w:rsidR="006148F7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del w:id="1349" w:author="Jane Nicholson" w:date="2018-09-19T16:17:00Z">
        <w:r w:rsidR="00CC4022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and </w:delText>
        </w:r>
      </w:del>
      <w:r w:rsidR="00CC402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</w:t>
      </w:r>
      <w:r w:rsidR="003C1117" w:rsidRPr="0050309E">
        <w:rPr>
          <w:rFonts w:ascii="Times New Roman" w:eastAsia="SimSun" w:hAnsi="Times New Roman" w:cs="Times New Roman"/>
          <w:kern w:val="0"/>
          <w:sz w:val="24"/>
          <w:szCs w:val="20"/>
        </w:rPr>
        <w:t>regular</w:t>
      </w:r>
      <w:del w:id="1350" w:author="Ted Linekar" w:date="2018-09-18T08:52:00Z">
        <w:r w:rsidR="003C1117" w:rsidRPr="0050309E" w:rsidDel="00F8295F">
          <w:rPr>
            <w:rFonts w:ascii="Times New Roman" w:eastAsia="SimSun" w:hAnsi="Times New Roman" w:cs="Times New Roman"/>
            <w:kern w:val="0"/>
            <w:sz w:val="24"/>
            <w:szCs w:val="20"/>
          </w:rPr>
          <w:delText>ly</w:delText>
        </w:r>
      </w:del>
      <w:r w:rsidR="006C29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stripe</w:t>
      </w:r>
      <w:ins w:id="1351" w:author="Jane Nicholson" w:date="2018-09-19T16:17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d</w:t>
        </w:r>
      </w:ins>
      <w:r w:rsidR="006C29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structures </w:t>
      </w:r>
      <w:r w:rsidR="00373B81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were induced by </w:t>
      </w:r>
      <w:del w:id="1352" w:author="Jane Nicholson" w:date="2018-09-19T16:16:00Z">
        <w:r w:rsidR="00373B81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the </w:delText>
        </w:r>
      </w:del>
      <w:r w:rsidR="00373B81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irradiation </w:t>
      </w:r>
      <w:del w:id="1353" w:author="Jane Nicholson" w:date="2018-09-19T16:16:00Z">
        <w:r w:rsidR="00373B81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of </w:delText>
        </w:r>
      </w:del>
      <w:ins w:id="1354" w:author="Jane Nicholson" w:date="2018-09-19T16:16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through</w:t>
        </w:r>
        <w:r w:rsidR="006148F7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373B81" w:rsidRPr="0050309E">
        <w:rPr>
          <w:rFonts w:ascii="Times New Roman" w:eastAsia="SimSun" w:hAnsi="Times New Roman" w:cs="Times New Roman"/>
          <w:kern w:val="0"/>
          <w:sz w:val="24"/>
          <w:szCs w:val="20"/>
        </w:rPr>
        <w:t>femtosecond laser pulses</w:t>
      </w:r>
      <w:r w:rsidR="00CC402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(Figure 3a)</w:t>
      </w:r>
      <w:r w:rsidR="00373B81" w:rsidRPr="0050309E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CC402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85220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Figure 3b </w:t>
      </w:r>
      <w:ins w:id="1355" w:author="Ted Linekar" w:date="2018-09-17T16:47:00Z">
        <w:r w:rsidR="00A124EE">
          <w:rPr>
            <w:rFonts w:ascii="Times New Roman" w:eastAsia="SimSun" w:hAnsi="Times New Roman" w:cs="Times New Roman"/>
            <w:kern w:val="0"/>
            <w:sz w:val="24"/>
            <w:szCs w:val="20"/>
          </w:rPr>
          <w:t>depicts</w:t>
        </w:r>
      </w:ins>
      <w:del w:id="1356" w:author="Ted Linekar" w:date="2018-09-17T16:47:00Z">
        <w:r w:rsidR="00852204" w:rsidRPr="0050309E" w:rsidDel="00A124EE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r w:rsidR="0085220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</w:t>
      </w:r>
      <w:r w:rsidR="00B9719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clearly </w:t>
      </w:r>
      <w:r w:rsidR="0085220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separated </w:t>
      </w:r>
      <w:r w:rsidR="006B04B6" w:rsidRPr="0050309E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6B04B6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6B04B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B97195" w:rsidRPr="0050309E">
        <w:rPr>
          <w:rFonts w:ascii="Times New Roman" w:eastAsia="SimSun" w:hAnsi="Times New Roman" w:cs="Times New Roman"/>
          <w:kern w:val="0"/>
          <w:sz w:val="24"/>
          <w:szCs w:val="20"/>
        </w:rPr>
        <w:t>nanoribbons, and Figure 3c shows</w:t>
      </w:r>
      <w:del w:id="1357" w:author="Ted Linekar" w:date="2018-09-17T16:47:00Z">
        <w:r w:rsidR="00B97195" w:rsidRPr="0050309E" w:rsidDel="00A124EE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the</w:delText>
        </w:r>
      </w:del>
      <w:r w:rsidR="00B9719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clear</w:t>
      </w:r>
      <w:del w:id="1358" w:author="Ted Linekar" w:date="2018-09-17T16:47:00Z">
        <w:r w:rsidR="00B97195" w:rsidRPr="0050309E" w:rsidDel="00A124EE">
          <w:rPr>
            <w:rFonts w:ascii="Times New Roman" w:eastAsia="SimSun" w:hAnsi="Times New Roman" w:cs="Times New Roman"/>
            <w:kern w:val="0"/>
            <w:sz w:val="24"/>
            <w:szCs w:val="20"/>
          </w:rPr>
          <w:delText>ly</w:delText>
        </w:r>
      </w:del>
      <w:r w:rsidR="00B9719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DB791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gaps between these </w:t>
      </w:r>
      <w:r w:rsidR="006B04B6" w:rsidRPr="0050309E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6B04B6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6B04B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DB791D" w:rsidRPr="0050309E">
        <w:rPr>
          <w:rFonts w:ascii="Times New Roman" w:eastAsia="SimSun" w:hAnsi="Times New Roman" w:cs="Times New Roman"/>
          <w:kern w:val="0"/>
          <w:sz w:val="24"/>
          <w:szCs w:val="20"/>
        </w:rPr>
        <w:t>nanoribbons. Figure 3d</w:t>
      </w:r>
      <w:del w:id="1359" w:author="Jane Nicholson" w:date="2018-09-19T16:17:00Z">
        <w:r w:rsidR="00DB791D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360" w:author="Jane Nicholson" w:date="2018-09-19T16:17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DB791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f </w:t>
      </w:r>
      <w:ins w:id="1361" w:author="Ted Linekar" w:date="2018-09-17T16:48:00Z">
        <w:r w:rsidR="007A537D">
          <w:rPr>
            <w:rFonts w:ascii="Times New Roman" w:eastAsia="SimSun" w:hAnsi="Times New Roman" w:cs="Times New Roman"/>
            <w:kern w:val="0"/>
            <w:sz w:val="24"/>
            <w:szCs w:val="20"/>
          </w:rPr>
          <w:t>displays</w:t>
        </w:r>
      </w:ins>
      <w:del w:id="1362" w:author="Ted Linekar" w:date="2018-09-17T16:48:00Z">
        <w:r w:rsidR="00DB791D" w:rsidRPr="0050309E" w:rsidDel="007A537D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r w:rsidR="00DB791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</w:t>
      </w:r>
      <w:r w:rsidR="00862139" w:rsidRPr="0050309E">
        <w:rPr>
          <w:rFonts w:ascii="Times New Roman" w:eastAsia="SimSun" w:hAnsi="Times New Roman" w:cs="Times New Roman"/>
          <w:kern w:val="0"/>
          <w:sz w:val="24"/>
          <w:szCs w:val="20"/>
        </w:rPr>
        <w:t>SEM image of MoS</w:t>
      </w:r>
      <w:r w:rsidR="00862139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86213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 arrays</w:t>
      </w:r>
      <w:del w:id="1363" w:author="Jane Nicholson" w:date="2018-09-19T16:18:00Z">
        <w:r w:rsidR="00862139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86213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and </w:t>
      </w:r>
      <w:del w:id="1364" w:author="Jane Nicholson" w:date="2018-09-19T16:18:00Z">
        <w:r w:rsidR="00862139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its </w:delText>
        </w:r>
      </w:del>
      <w:ins w:id="1365" w:author="Jane Nicholson" w:date="2018-09-19T16:18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their</w:t>
        </w:r>
        <w:r w:rsidR="006148F7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86213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 and Si EDX mapping images, </w:t>
      </w:r>
      <w:r w:rsidR="0079076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which </w:t>
      </w:r>
      <w:del w:id="1366" w:author="Ted Linekar" w:date="2018-09-17T16:48:00Z">
        <w:r w:rsidR="0079076F" w:rsidRPr="0050309E" w:rsidDel="007A537D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also </w:delText>
        </w:r>
      </w:del>
      <w:r w:rsidR="0079076F" w:rsidRPr="0050309E">
        <w:rPr>
          <w:rFonts w:ascii="Times New Roman" w:eastAsia="SimSun" w:hAnsi="Times New Roman" w:cs="Times New Roman"/>
          <w:kern w:val="0"/>
          <w:sz w:val="24"/>
          <w:szCs w:val="20"/>
        </w:rPr>
        <w:t>indicate</w:t>
      </w:r>
      <w:ins w:id="1367" w:author="Ted Linekar" w:date="2018-09-17T16:48:00Z">
        <w:r w:rsidR="007A537D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del w:id="1368" w:author="Ted Linekar" w:date="2018-09-17T16:48:00Z">
        <w:r w:rsidR="0079076F" w:rsidRPr="0050309E" w:rsidDel="007A537D">
          <w:rPr>
            <w:rFonts w:ascii="Times New Roman" w:eastAsia="SimSun" w:hAnsi="Times New Roman" w:cs="Times New Roman"/>
            <w:kern w:val="0"/>
            <w:sz w:val="24"/>
            <w:szCs w:val="20"/>
          </w:rPr>
          <w:delText>d</w:delText>
        </w:r>
      </w:del>
      <w:r w:rsidR="0079076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</w:t>
      </w:r>
      <w:r w:rsidR="009160AA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separation of </w:t>
      </w:r>
      <w:r w:rsidR="0079076F" w:rsidRPr="0050309E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79076F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79076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nanoribbons</w:t>
      </w:r>
      <w:r w:rsidR="007A05D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, </w:t>
      </w:r>
      <w:ins w:id="1369" w:author="Ted Linekar" w:date="2018-09-18T08:55:00Z">
        <w:r w:rsidR="00F8295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thus </w:t>
        </w:r>
      </w:ins>
      <w:del w:id="1370" w:author="Jane Nicholson" w:date="2018-09-19T16:18:00Z">
        <w:r w:rsidR="007A05D9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proving </w:delText>
        </w:r>
      </w:del>
      <w:ins w:id="1371" w:author="Jane Nicholson" w:date="2018-09-19T16:18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evidencing</w:t>
        </w:r>
        <w:r w:rsidR="006148F7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7A05D9" w:rsidRPr="0050309E">
        <w:rPr>
          <w:rFonts w:ascii="Times New Roman" w:eastAsia="SimSun" w:hAnsi="Times New Roman" w:cs="Times New Roman"/>
          <w:kern w:val="0"/>
          <w:sz w:val="24"/>
          <w:szCs w:val="20"/>
        </w:rPr>
        <w:t>the formation of MoS</w:t>
      </w:r>
      <w:r w:rsidR="007A05D9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7A05D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nanoribbons rather than surface structures on MoS</w:t>
      </w:r>
      <w:r w:rsidR="007A05D9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7A05D9" w:rsidRPr="0050309E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</w:p>
    <w:p w14:paraId="520CD014" w14:textId="77777777" w:rsidR="00CB71FB" w:rsidRPr="0050309E" w:rsidRDefault="003620A5" w:rsidP="00786FB9">
      <w:pPr>
        <w:spacing w:line="480" w:lineRule="auto"/>
        <w:jc w:val="center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r w:rsidRPr="002E3097">
        <w:rPr>
          <w:rFonts w:ascii="Times New Roman" w:eastAsia="SimSun" w:hAnsi="Times New Roman" w:cs="Times New Roman"/>
          <w:noProof/>
          <w:kern w:val="0"/>
          <w:sz w:val="24"/>
          <w:szCs w:val="20"/>
          <w:lang w:eastAsia="en-US"/>
        </w:rPr>
        <w:drawing>
          <wp:inline distT="0" distB="0" distL="0" distR="0" wp14:anchorId="294F00DD" wp14:editId="4EE906C4">
            <wp:extent cx="4500000" cy="2246749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3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24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92F4" w14:textId="130231B1" w:rsidR="00701F84" w:rsidRPr="00C451BA" w:rsidRDefault="00701F84" w:rsidP="00701F84">
      <w:pPr>
        <w:spacing w:line="480" w:lineRule="auto"/>
        <w:rPr>
          <w:rFonts w:ascii="Times New Roman" w:eastAsia="SimSun" w:hAnsi="Times New Roman" w:cs="Times New Roman"/>
          <w:kern w:val="0"/>
          <w:szCs w:val="21"/>
        </w:rPr>
      </w:pPr>
      <w:r w:rsidRPr="006E03E6">
        <w:rPr>
          <w:rFonts w:ascii="Times New Roman" w:eastAsia="SimSun" w:hAnsi="Times New Roman" w:cs="Times New Roman"/>
          <w:kern w:val="0"/>
          <w:szCs w:val="21"/>
        </w:rPr>
        <w:t xml:space="preserve">Figure 3. </w:t>
      </w:r>
      <w:del w:id="1372" w:author="Jane Nicholson" w:date="2018-09-19T16:19:00Z">
        <w:r w:rsidR="000642CF" w:rsidRPr="009B5FE5" w:rsidDel="006148F7">
          <w:rPr>
            <w:rFonts w:ascii="Times New Roman" w:eastAsia="SimSun" w:hAnsi="Times New Roman" w:cs="Times New Roman"/>
            <w:kern w:val="0"/>
            <w:szCs w:val="21"/>
          </w:rPr>
          <w:delText>Proving</w:delText>
        </w:r>
        <w:r w:rsidRPr="009B5FE5" w:rsidDel="006148F7">
          <w:rPr>
            <w:rFonts w:ascii="Times New Roman" w:eastAsia="SimSun" w:hAnsi="Times New Roman" w:cs="Times New Roman"/>
            <w:kern w:val="0"/>
            <w:szCs w:val="21"/>
          </w:rPr>
          <w:delText xml:space="preserve"> </w:delText>
        </w:r>
      </w:del>
      <w:ins w:id="1373" w:author="Jane Nicholson" w:date="2018-09-19T16:19:00Z">
        <w:r w:rsidR="006148F7" w:rsidRPr="009B5FE5">
          <w:rPr>
            <w:rFonts w:ascii="Times New Roman" w:eastAsia="SimSun" w:hAnsi="Times New Roman" w:cs="Times New Roman"/>
            <w:kern w:val="0"/>
            <w:szCs w:val="21"/>
          </w:rPr>
          <w:t>Pro</w:t>
        </w:r>
        <w:r w:rsidR="006148F7">
          <w:rPr>
            <w:rFonts w:ascii="Times New Roman" w:eastAsia="SimSun" w:hAnsi="Times New Roman" w:cs="Times New Roman"/>
            <w:kern w:val="0"/>
            <w:szCs w:val="21"/>
          </w:rPr>
          <w:t>of of</w:t>
        </w:r>
        <w:r w:rsidR="006148F7" w:rsidRPr="009B5FE5">
          <w:rPr>
            <w:rFonts w:ascii="Times New Roman" w:eastAsia="SimSun" w:hAnsi="Times New Roman" w:cs="Times New Roman"/>
            <w:kern w:val="0"/>
            <w:szCs w:val="21"/>
          </w:rPr>
          <w:t xml:space="preserve"> </w:t>
        </w:r>
      </w:ins>
      <w:r w:rsidRPr="009B5FE5">
        <w:rPr>
          <w:rFonts w:ascii="Times New Roman" w:eastAsia="SimSun" w:hAnsi="Times New Roman" w:cs="Times New Roman"/>
          <w:kern w:val="0"/>
          <w:szCs w:val="21"/>
        </w:rPr>
        <w:t xml:space="preserve">the formation of </w:t>
      </w:r>
      <w:r w:rsidR="000642CF" w:rsidRPr="002C70BE">
        <w:rPr>
          <w:rFonts w:ascii="Times New Roman" w:eastAsia="SimSun" w:hAnsi="Times New Roman" w:cs="Times New Roman"/>
          <w:kern w:val="0"/>
          <w:szCs w:val="21"/>
        </w:rPr>
        <w:t xml:space="preserve">separated </w:t>
      </w:r>
      <w:r w:rsidRPr="00E34728">
        <w:rPr>
          <w:rFonts w:ascii="Times New Roman" w:eastAsia="SimSun" w:hAnsi="Times New Roman" w:cs="Times New Roman"/>
          <w:kern w:val="0"/>
          <w:szCs w:val="21"/>
        </w:rPr>
        <w:t>MoS</w:t>
      </w:r>
      <w:r w:rsidRPr="0048348D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Pr="0048348D">
        <w:rPr>
          <w:rFonts w:ascii="Times New Roman" w:eastAsia="SimSun" w:hAnsi="Times New Roman" w:cs="Times New Roman"/>
          <w:kern w:val="0"/>
          <w:szCs w:val="21"/>
        </w:rPr>
        <w:t xml:space="preserve"> nanoribbons</w:t>
      </w:r>
      <w:r w:rsidR="000642CF" w:rsidRPr="008D5935">
        <w:rPr>
          <w:rFonts w:ascii="Times New Roman" w:eastAsia="SimSun" w:hAnsi="Times New Roman" w:cs="Times New Roman"/>
          <w:kern w:val="0"/>
          <w:szCs w:val="21"/>
        </w:rPr>
        <w:t xml:space="preserve">. </w:t>
      </w:r>
      <w:r w:rsidR="00C24DBB" w:rsidRPr="008D5935">
        <w:rPr>
          <w:rFonts w:ascii="Times New Roman" w:eastAsia="SimSun" w:hAnsi="Times New Roman" w:cs="Times New Roman"/>
          <w:kern w:val="0"/>
          <w:szCs w:val="21"/>
        </w:rPr>
        <w:t xml:space="preserve">a) </w:t>
      </w:r>
      <w:r w:rsidR="000642CF" w:rsidRPr="006744A6">
        <w:rPr>
          <w:rFonts w:ascii="Times New Roman" w:eastAsia="SimSun" w:hAnsi="Times New Roman" w:cs="Times New Roman"/>
          <w:kern w:val="0"/>
          <w:szCs w:val="21"/>
        </w:rPr>
        <w:t>SEM image</w:t>
      </w:r>
      <w:del w:id="1374" w:author="Ted Linekar" w:date="2018-09-18T16:55:00Z">
        <w:r w:rsidR="000642CF" w:rsidRPr="006744A6" w:rsidDel="00D66826">
          <w:rPr>
            <w:rFonts w:ascii="Times New Roman" w:eastAsia="SimSun" w:hAnsi="Times New Roman" w:cs="Times New Roman"/>
            <w:kern w:val="0"/>
            <w:szCs w:val="21"/>
          </w:rPr>
          <w:delText>s</w:delText>
        </w:r>
      </w:del>
      <w:r w:rsidR="000642CF" w:rsidRPr="006744A6">
        <w:rPr>
          <w:rFonts w:ascii="Times New Roman" w:eastAsia="SimSun" w:hAnsi="Times New Roman" w:cs="Times New Roman"/>
          <w:kern w:val="0"/>
          <w:szCs w:val="21"/>
        </w:rPr>
        <w:t xml:space="preserve"> of the edge of a FLP-MoS</w:t>
      </w:r>
      <w:r w:rsidR="000642CF" w:rsidRPr="009F65A5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0642CF" w:rsidRPr="009F65A5">
        <w:rPr>
          <w:rFonts w:ascii="Times New Roman" w:eastAsia="SimSun" w:hAnsi="Times New Roman" w:cs="Times New Roman"/>
          <w:kern w:val="0"/>
          <w:szCs w:val="21"/>
        </w:rPr>
        <w:t xml:space="preserve"> flake</w:t>
      </w:r>
      <w:del w:id="1375" w:author="Jane Nicholson" w:date="2018-09-19T16:19:00Z">
        <w:r w:rsidR="000642CF" w:rsidRPr="009F65A5" w:rsidDel="006148F7">
          <w:rPr>
            <w:rFonts w:ascii="Times New Roman" w:eastAsia="SimSun" w:hAnsi="Times New Roman" w:cs="Times New Roman"/>
            <w:kern w:val="0"/>
            <w:szCs w:val="21"/>
          </w:rPr>
          <w:delText>,</w:delText>
        </w:r>
      </w:del>
      <w:r w:rsidR="000642CF" w:rsidRPr="009F65A5">
        <w:rPr>
          <w:rFonts w:ascii="Times New Roman" w:eastAsia="SimSun" w:hAnsi="Times New Roman" w:cs="Times New Roman"/>
          <w:kern w:val="0"/>
          <w:szCs w:val="21"/>
        </w:rPr>
        <w:t xml:space="preserve"> and its </w:t>
      </w:r>
      <w:r w:rsidR="00C24DBB" w:rsidRPr="00CC5CC3">
        <w:rPr>
          <w:rFonts w:ascii="Times New Roman" w:eastAsia="SimSun" w:hAnsi="Times New Roman" w:cs="Times New Roman"/>
          <w:kern w:val="0"/>
          <w:szCs w:val="21"/>
        </w:rPr>
        <w:t xml:space="preserve">b) </w:t>
      </w:r>
      <w:r w:rsidR="000642CF" w:rsidRPr="00DD2FAC">
        <w:rPr>
          <w:rFonts w:ascii="Times New Roman" w:eastAsia="SimSun" w:hAnsi="Times New Roman" w:cs="Times New Roman"/>
          <w:kern w:val="0"/>
          <w:szCs w:val="21"/>
        </w:rPr>
        <w:t xml:space="preserve">S and </w:t>
      </w:r>
      <w:r w:rsidR="00C24DBB" w:rsidRPr="00DD2FAC">
        <w:rPr>
          <w:rFonts w:ascii="Times New Roman" w:eastAsia="SimSun" w:hAnsi="Times New Roman" w:cs="Times New Roman"/>
          <w:kern w:val="0"/>
          <w:szCs w:val="21"/>
        </w:rPr>
        <w:t xml:space="preserve">c) </w:t>
      </w:r>
      <w:r w:rsidR="000642CF" w:rsidRPr="000A4283">
        <w:rPr>
          <w:rFonts w:ascii="Times New Roman" w:eastAsia="SimSun" w:hAnsi="Times New Roman" w:cs="Times New Roman"/>
          <w:kern w:val="0"/>
          <w:szCs w:val="21"/>
        </w:rPr>
        <w:t>Si EDX mapping images</w:t>
      </w:r>
      <w:r w:rsidR="00C24DBB" w:rsidRPr="000A4283">
        <w:rPr>
          <w:rFonts w:ascii="Times New Roman" w:eastAsia="SimSun" w:hAnsi="Times New Roman" w:cs="Times New Roman"/>
          <w:kern w:val="0"/>
          <w:szCs w:val="21"/>
        </w:rPr>
        <w:t xml:space="preserve">. </w:t>
      </w:r>
      <w:r w:rsidR="004F2B06" w:rsidRPr="000A4283">
        <w:rPr>
          <w:rFonts w:ascii="Times New Roman" w:eastAsia="SimSun" w:hAnsi="Times New Roman" w:cs="Times New Roman"/>
          <w:kern w:val="0"/>
          <w:szCs w:val="21"/>
        </w:rPr>
        <w:t xml:space="preserve">d) </w:t>
      </w:r>
      <w:r w:rsidR="00C24DBB" w:rsidRPr="002D23C1">
        <w:rPr>
          <w:rFonts w:ascii="Times New Roman" w:eastAsia="SimSun" w:hAnsi="Times New Roman" w:cs="Times New Roman"/>
          <w:kern w:val="0"/>
          <w:szCs w:val="21"/>
        </w:rPr>
        <w:t>SEM image of MoS</w:t>
      </w:r>
      <w:r w:rsidR="00C24DBB" w:rsidRPr="002D23C1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C24DBB" w:rsidRPr="00CD7FE4">
        <w:rPr>
          <w:rFonts w:ascii="Times New Roman" w:eastAsia="SimSun" w:hAnsi="Times New Roman" w:cs="Times New Roman"/>
          <w:kern w:val="0"/>
          <w:szCs w:val="21"/>
        </w:rPr>
        <w:t xml:space="preserve"> nanoribbon arrays</w:t>
      </w:r>
      <w:del w:id="1376" w:author="Jane Nicholson" w:date="2018-09-19T16:19:00Z">
        <w:r w:rsidR="00C24DBB" w:rsidRPr="00CD7FE4" w:rsidDel="006148F7">
          <w:rPr>
            <w:rFonts w:ascii="Times New Roman" w:eastAsia="SimSun" w:hAnsi="Times New Roman" w:cs="Times New Roman"/>
            <w:kern w:val="0"/>
            <w:szCs w:val="21"/>
          </w:rPr>
          <w:delText>,</w:delText>
        </w:r>
      </w:del>
      <w:r w:rsidR="00C24DBB" w:rsidRPr="00CD7FE4">
        <w:rPr>
          <w:rFonts w:ascii="Times New Roman" w:eastAsia="SimSun" w:hAnsi="Times New Roman" w:cs="Times New Roman"/>
          <w:kern w:val="0"/>
          <w:szCs w:val="21"/>
        </w:rPr>
        <w:t xml:space="preserve"> and </w:t>
      </w:r>
      <w:del w:id="1377" w:author="Jane Nicholson" w:date="2018-09-19T16:19:00Z">
        <w:r w:rsidR="00C24DBB" w:rsidRPr="00CD168E" w:rsidDel="006148F7">
          <w:rPr>
            <w:rFonts w:ascii="Times New Roman" w:eastAsia="SimSun" w:hAnsi="Times New Roman" w:cs="Times New Roman"/>
            <w:kern w:val="0"/>
            <w:szCs w:val="21"/>
          </w:rPr>
          <w:delText xml:space="preserve">its </w:delText>
        </w:r>
      </w:del>
      <w:ins w:id="1378" w:author="Jane Nicholson" w:date="2018-09-19T16:19:00Z">
        <w:r w:rsidR="006148F7">
          <w:rPr>
            <w:rFonts w:ascii="Times New Roman" w:eastAsia="SimSun" w:hAnsi="Times New Roman" w:cs="Times New Roman"/>
            <w:kern w:val="0"/>
            <w:szCs w:val="21"/>
          </w:rPr>
          <w:t>their</w:t>
        </w:r>
        <w:r w:rsidR="006148F7" w:rsidRPr="00CD168E">
          <w:rPr>
            <w:rFonts w:ascii="Times New Roman" w:eastAsia="SimSun" w:hAnsi="Times New Roman" w:cs="Times New Roman"/>
            <w:kern w:val="0"/>
            <w:szCs w:val="21"/>
          </w:rPr>
          <w:t xml:space="preserve"> </w:t>
        </w:r>
      </w:ins>
      <w:r w:rsidR="004F2B06" w:rsidRPr="00CD168E">
        <w:rPr>
          <w:rFonts w:ascii="Times New Roman" w:eastAsia="SimSun" w:hAnsi="Times New Roman" w:cs="Times New Roman"/>
          <w:kern w:val="0"/>
          <w:szCs w:val="21"/>
        </w:rPr>
        <w:t xml:space="preserve">e) </w:t>
      </w:r>
      <w:r w:rsidR="00C24DBB" w:rsidRPr="00033BE6">
        <w:rPr>
          <w:rFonts w:ascii="Times New Roman" w:eastAsia="SimSun" w:hAnsi="Times New Roman" w:cs="Times New Roman"/>
          <w:kern w:val="0"/>
          <w:szCs w:val="21"/>
        </w:rPr>
        <w:t>S and</w:t>
      </w:r>
      <w:r w:rsidR="004F2B06" w:rsidRPr="00033BE6">
        <w:rPr>
          <w:rFonts w:ascii="Times New Roman" w:eastAsia="SimSun" w:hAnsi="Times New Roman" w:cs="Times New Roman"/>
          <w:kern w:val="0"/>
          <w:szCs w:val="21"/>
        </w:rPr>
        <w:t xml:space="preserve"> f)</w:t>
      </w:r>
      <w:r w:rsidR="00C24DBB" w:rsidRPr="00033BE6">
        <w:rPr>
          <w:rFonts w:ascii="Times New Roman" w:eastAsia="SimSun" w:hAnsi="Times New Roman" w:cs="Times New Roman"/>
          <w:kern w:val="0"/>
          <w:szCs w:val="21"/>
        </w:rPr>
        <w:t xml:space="preserve"> Si EDX mapping images</w:t>
      </w:r>
      <w:r w:rsidR="004F2B06" w:rsidRPr="00C451BA">
        <w:rPr>
          <w:rFonts w:ascii="Times New Roman" w:eastAsia="SimSun" w:hAnsi="Times New Roman" w:cs="Times New Roman"/>
          <w:kern w:val="0"/>
          <w:szCs w:val="21"/>
        </w:rPr>
        <w:t>.</w:t>
      </w:r>
    </w:p>
    <w:p w14:paraId="49C914A2" w14:textId="069A5B8A" w:rsidR="00616347" w:rsidRPr="0050309E" w:rsidRDefault="003D2786" w:rsidP="007211DF">
      <w:pPr>
        <w:spacing w:line="480" w:lineRule="auto"/>
        <w:ind w:firstLine="480"/>
        <w:rPr>
          <w:rFonts w:ascii="Times New Roman" w:eastAsia="SimSun" w:hAnsi="Times New Roman" w:cs="Times New Roman"/>
          <w:kern w:val="0"/>
          <w:sz w:val="24"/>
          <w:szCs w:val="20"/>
        </w:rPr>
      </w:pPr>
      <w:ins w:id="1379" w:author="Ted Linekar" w:date="2018-09-18T08:57:00Z">
        <w:r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>Raman and X-ray photoelectron spectroscopy (XPS) characterizations were conducted</w:t>
        </w:r>
        <w:r w:rsidRPr="006D1C6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del w:id="1380" w:author="Ted Linekar" w:date="2018-09-18T08:57:00Z">
        <w:r w:rsidR="00E37614" w:rsidRPr="006D1C67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>T</w:delText>
        </w:r>
      </w:del>
      <w:ins w:id="1381" w:author="Ted Linekar" w:date="2018-09-18T08:57:00Z">
        <w:r>
          <w:rPr>
            <w:rFonts w:ascii="Times New Roman" w:eastAsia="SimSun" w:hAnsi="Times New Roman" w:cs="Times New Roman"/>
            <w:kern w:val="0"/>
            <w:sz w:val="24"/>
            <w:szCs w:val="20"/>
          </w:rPr>
          <w:t>t</w:t>
        </w:r>
      </w:ins>
      <w:r w:rsidR="00E37614" w:rsidRPr="006D1C67">
        <w:rPr>
          <w:rFonts w:ascii="Times New Roman" w:eastAsia="SimSun" w:hAnsi="Times New Roman" w:cs="Times New Roman"/>
          <w:kern w:val="0"/>
          <w:sz w:val="24"/>
          <w:szCs w:val="20"/>
        </w:rPr>
        <w:t xml:space="preserve">o investigate the change </w:t>
      </w:r>
      <w:ins w:id="1382" w:author="Ted Linekar" w:date="2018-09-18T09:00:00Z">
        <w:r>
          <w:rPr>
            <w:rFonts w:ascii="Times New Roman" w:eastAsia="SimSun" w:hAnsi="Times New Roman" w:cs="Times New Roman"/>
            <w:kern w:val="0"/>
            <w:sz w:val="24"/>
            <w:szCs w:val="20"/>
          </w:rPr>
          <w:t>in</w:t>
        </w:r>
      </w:ins>
      <w:del w:id="1383" w:author="Ted Linekar" w:date="2018-09-18T09:00:00Z">
        <w:r w:rsidR="00E37614" w:rsidRPr="006D1C67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>of</w:delText>
        </w:r>
      </w:del>
      <w:r w:rsidR="00E37614" w:rsidRPr="006D1C67">
        <w:rPr>
          <w:rFonts w:ascii="Times New Roman" w:eastAsia="SimSun" w:hAnsi="Times New Roman" w:cs="Times New Roman"/>
          <w:kern w:val="0"/>
          <w:sz w:val="24"/>
          <w:szCs w:val="20"/>
        </w:rPr>
        <w:t xml:space="preserve"> chemical propert</w:t>
      </w:r>
      <w:ins w:id="1384" w:author="Ted Linekar" w:date="2018-09-18T09:00:00Z">
        <w:r>
          <w:rPr>
            <w:rFonts w:ascii="Times New Roman" w:eastAsia="SimSun" w:hAnsi="Times New Roman" w:cs="Times New Roman"/>
            <w:kern w:val="0"/>
            <w:sz w:val="24"/>
            <w:szCs w:val="20"/>
          </w:rPr>
          <w:t>ies</w:t>
        </w:r>
      </w:ins>
      <w:del w:id="1385" w:author="Ted Linekar" w:date="2018-09-18T09:00:00Z">
        <w:r w:rsidR="00E37614" w:rsidRPr="006D1C67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>y</w:delText>
        </w:r>
      </w:del>
      <w:r w:rsidR="00E37614" w:rsidRPr="006D1C67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 </w:t>
      </w:r>
      <w:ins w:id="1386" w:author="Jane Nicholson" w:date="2018-09-19T16:19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E37614" w:rsidRPr="006D1C67">
        <w:rPr>
          <w:rFonts w:ascii="Times New Roman" w:eastAsia="SimSun" w:hAnsi="Times New Roman" w:cs="Times New Roman"/>
          <w:kern w:val="0"/>
          <w:sz w:val="24"/>
          <w:szCs w:val="20"/>
        </w:rPr>
        <w:t>FL</w:t>
      </w:r>
      <w:r w:rsidR="00434A7E" w:rsidRPr="006D1C67">
        <w:rPr>
          <w:rFonts w:ascii="Times New Roman" w:eastAsia="SimSun" w:hAnsi="Times New Roman" w:cs="Times New Roman"/>
          <w:kern w:val="0"/>
          <w:sz w:val="24"/>
          <w:szCs w:val="20"/>
        </w:rPr>
        <w:t>P</w:t>
      </w:r>
      <w:r w:rsidR="00E37614" w:rsidRPr="0050309E">
        <w:rPr>
          <w:rFonts w:ascii="Times New Roman" w:eastAsia="SimSun" w:hAnsi="Times New Roman" w:cs="Times New Roman"/>
          <w:kern w:val="0"/>
          <w:sz w:val="24"/>
          <w:szCs w:val="20"/>
        </w:rPr>
        <w:t>-MoS</w:t>
      </w:r>
      <w:r w:rsidR="00E37614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E3761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</w:t>
      </w:r>
      <w:ins w:id="1387" w:author="Ted Linekar" w:date="2018-09-18T08:57:00Z">
        <w:r>
          <w:rPr>
            <w:rFonts w:ascii="Times New Roman" w:eastAsia="SimSun" w:hAnsi="Times New Roman" w:cs="Times New Roman"/>
            <w:kern w:val="0"/>
            <w:sz w:val="24"/>
            <w:szCs w:val="20"/>
          </w:rPr>
          <w:t>e</w:t>
        </w:r>
      </w:ins>
      <w:r w:rsidR="00E37614" w:rsidRPr="0050309E">
        <w:rPr>
          <w:rFonts w:ascii="Times New Roman" w:eastAsia="SimSun" w:hAnsi="Times New Roman" w:cs="Times New Roman"/>
          <w:kern w:val="0"/>
          <w:sz w:val="24"/>
          <w:szCs w:val="20"/>
        </w:rPr>
        <w:t>s</w:t>
      </w:r>
      <w:del w:id="1388" w:author="Ted Linekar" w:date="2018-09-18T08:57:00Z">
        <w:r w:rsidR="00E37614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, Raman and </w:delText>
        </w:r>
        <w:r w:rsidR="009C5B5C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>X-ray photoelectron spectroscopy (XPS) characterizations were conducted</w:delText>
        </w:r>
      </w:del>
      <w:r w:rsidR="009C5B5C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F7372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Figure 4a </w:t>
      </w:r>
      <w:ins w:id="1389" w:author="Ted Linekar" w:date="2018-09-18T08:57:00Z">
        <w:r>
          <w:rPr>
            <w:rFonts w:ascii="Times New Roman" w:eastAsia="SimSun" w:hAnsi="Times New Roman" w:cs="Times New Roman"/>
            <w:kern w:val="0"/>
            <w:sz w:val="24"/>
            <w:szCs w:val="20"/>
          </w:rPr>
          <w:t>presents</w:t>
        </w:r>
      </w:ins>
      <w:del w:id="1390" w:author="Ted Linekar" w:date="2018-09-18T08:57:00Z">
        <w:r w:rsidR="00BA354B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r w:rsidR="00BA354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Raman spectra of </w:t>
      </w:r>
      <w:ins w:id="1391" w:author="Ted Linekar" w:date="2018-09-18T09:13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BA354B" w:rsidRPr="0050309E">
        <w:rPr>
          <w:rFonts w:ascii="Times New Roman" w:eastAsia="SimSun" w:hAnsi="Times New Roman" w:cs="Times New Roman"/>
          <w:kern w:val="0"/>
          <w:sz w:val="24"/>
          <w:szCs w:val="20"/>
        </w:rPr>
        <w:t>pristine MoS</w:t>
      </w:r>
      <w:r w:rsidR="00BA354B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BA354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(black line) and FL</w:t>
      </w:r>
      <w:r w:rsidR="00434A7E" w:rsidRPr="0050309E">
        <w:rPr>
          <w:rFonts w:ascii="Times New Roman" w:eastAsia="SimSun" w:hAnsi="Times New Roman" w:cs="Times New Roman"/>
          <w:kern w:val="0"/>
          <w:sz w:val="24"/>
          <w:szCs w:val="20"/>
        </w:rPr>
        <w:t>P</w:t>
      </w:r>
      <w:r w:rsidR="00BA354B" w:rsidRPr="0050309E">
        <w:rPr>
          <w:rFonts w:ascii="Times New Roman" w:eastAsia="SimSun" w:hAnsi="Times New Roman" w:cs="Times New Roman"/>
          <w:kern w:val="0"/>
          <w:sz w:val="24"/>
          <w:szCs w:val="20"/>
        </w:rPr>
        <w:t>-MoS</w:t>
      </w:r>
      <w:r w:rsidR="00BA354B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BA354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(red line)</w:t>
      </w:r>
      <w:r w:rsidR="0003790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D75FC6" w:rsidRPr="0050309E">
        <w:rPr>
          <w:rFonts w:ascii="Times New Roman" w:eastAsia="SimSun" w:hAnsi="Times New Roman" w:cs="Times New Roman"/>
          <w:kern w:val="0"/>
          <w:sz w:val="24"/>
          <w:szCs w:val="20"/>
        </w:rPr>
        <w:t>The</w:t>
      </w:r>
      <w:ins w:id="1392" w:author="Ted Linekar" w:date="2018-09-18T08:58:00Z">
        <w:r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absence</w:t>
        </w:r>
      </w:ins>
      <w:ins w:id="1393" w:author="Ted Linekar" w:date="2018-09-18T08:59:00Z">
        <w:r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of </w:t>
        </w:r>
      </w:ins>
      <w:del w:id="1394" w:author="Ted Linekar" w:date="2018-09-18T08:58:00Z">
        <w:r w:rsidR="00D75FC6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re </w:delText>
        </w:r>
        <w:r w:rsidR="00C82630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>was</w:delText>
        </w:r>
        <w:r w:rsidR="00D75FC6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no </w:delText>
        </w:r>
      </w:del>
      <w:r w:rsidR="00D75FC6" w:rsidRPr="0050309E">
        <w:rPr>
          <w:rFonts w:ascii="Times New Roman" w:eastAsia="SimSun" w:hAnsi="Times New Roman" w:cs="Times New Roman"/>
          <w:kern w:val="0"/>
          <w:sz w:val="24"/>
          <w:szCs w:val="20"/>
        </w:rPr>
        <w:t>Raman peak</w:t>
      </w:r>
      <w:ins w:id="1395" w:author="Jane Nicholson" w:date="2018-09-19T16:21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r w:rsidR="00D75FC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at 820 cm</w:t>
      </w:r>
      <w:del w:id="1396" w:author="Ted Linekar" w:date="2018-09-18T08:58:00Z">
        <w:r w:rsidR="00D75FC6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  <w:vertAlign w:val="superscript"/>
          </w:rPr>
          <w:delText>-</w:delText>
        </w:r>
      </w:del>
      <w:ins w:id="1397" w:author="Ted Linekar" w:date="2018-09-18T08:58:00Z">
        <w:r>
          <w:rPr>
            <w:rFonts w:ascii="Times New Roman" w:eastAsia="SimSun" w:hAnsi="Times New Roman" w:cs="Times New Roman"/>
            <w:kern w:val="0"/>
            <w:sz w:val="24"/>
            <w:szCs w:val="20"/>
            <w:vertAlign w:val="superscript"/>
          </w:rPr>
          <w:t>−</w:t>
        </w:r>
      </w:ins>
      <w:r w:rsidR="00D75FC6" w:rsidRPr="0050309E">
        <w:rPr>
          <w:rFonts w:ascii="Times New Roman" w:eastAsia="SimSun" w:hAnsi="Times New Roman" w:cs="Times New Roman"/>
          <w:kern w:val="0"/>
          <w:sz w:val="24"/>
          <w:szCs w:val="20"/>
          <w:vertAlign w:val="superscript"/>
        </w:rPr>
        <w:t>1</w:t>
      </w:r>
      <w:r w:rsidR="0049717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398" w:author="Ted Linekar" w:date="2018-09-18T08:59:00Z">
        <w:r w:rsidR="00497173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originating from </w:delText>
        </w:r>
      </w:del>
      <w:del w:id="1399" w:author="Ted Linekar" w:date="2018-09-18T09:00:00Z">
        <w:r w:rsidR="00497173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>MoO</w:delText>
        </w:r>
        <w:r w:rsidR="00497173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  <w:vertAlign w:val="subscript"/>
          </w:rPr>
          <w:delText>3</w:delText>
        </w:r>
      </w:del>
      <w:del w:id="1400" w:author="Ted Linekar" w:date="2018-09-18T08:59:00Z">
        <w:r w:rsidR="00497173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, </w:delText>
        </w:r>
        <w:r w:rsidR="00D7447D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>which</w:delText>
        </w:r>
      </w:del>
      <w:del w:id="1401" w:author="Ted Linekar" w:date="2018-09-18T09:01:00Z">
        <w:r w:rsidR="00D7447D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t>indic</w:t>
      </w:r>
      <w:ins w:id="1402" w:author="Ted Linekar" w:date="2018-09-18T09:05:00Z">
        <w:r w:rsidR="0090635F">
          <w:rPr>
            <w:rFonts w:ascii="Times New Roman" w:eastAsia="SimSun" w:hAnsi="Times New Roman" w:cs="Times New Roman"/>
            <w:kern w:val="0"/>
            <w:sz w:val="24"/>
            <w:szCs w:val="20"/>
          </w:rPr>
          <w:t>a</w:t>
        </w:r>
      </w:ins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t>ted</w:t>
      </w:r>
      <w:r w:rsidR="00D75FC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403" w:author="Ted Linekar" w:date="2018-09-18T09:05:00Z">
        <w:r w:rsidR="0090635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that </w:t>
        </w:r>
      </w:ins>
      <w:del w:id="1404" w:author="Ted Linekar" w:date="2018-09-18T09:05:00Z">
        <w:r w:rsidR="00D75FC6" w:rsidRPr="0050309E" w:rsidDel="0090635F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no formation of </w:delText>
        </w:r>
      </w:del>
      <w:r w:rsidR="00D75FC6" w:rsidRPr="0050309E">
        <w:rPr>
          <w:rFonts w:ascii="Times New Roman" w:eastAsia="SimSun" w:hAnsi="Times New Roman" w:cs="Times New Roman"/>
          <w:kern w:val="0"/>
          <w:sz w:val="24"/>
          <w:szCs w:val="20"/>
        </w:rPr>
        <w:t>MoO</w:t>
      </w:r>
      <w:r w:rsidR="00D75FC6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3</w:t>
      </w:r>
      <w:del w:id="1405" w:author="Ted Linekar" w:date="2018-09-18T09:00:00Z">
        <w:r w:rsidR="00D7447D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ins w:id="1406" w:author="Ted Linekar" w:date="2018-09-18T09:05:00Z">
        <w:r w:rsidR="0090635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ins w:id="1407" w:author="Ted Linekar" w:date="2018-09-18T09:06:00Z">
        <w:r w:rsidR="0090635F">
          <w:rPr>
            <w:rFonts w:ascii="Times New Roman" w:eastAsia="SimSun" w:hAnsi="Times New Roman" w:cs="Times New Roman"/>
            <w:kern w:val="0"/>
            <w:sz w:val="24"/>
            <w:szCs w:val="20"/>
          </w:rPr>
          <w:t>did not form</w:t>
        </w:r>
        <w:del w:id="1408" w:author="Jane Nicholson" w:date="2018-09-19T16:20:00Z">
          <w:r w:rsidR="0090635F" w:rsidDel="006148F7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,</w:delText>
          </w:r>
        </w:del>
      </w:ins>
      <w:ins w:id="1409" w:author="Jane Nicholson" w:date="2018-09-19T16:20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and</w:t>
        </w:r>
      </w:ins>
      <w:ins w:id="1410" w:author="Ted Linekar" w:date="2018-09-18T09:01:00Z">
        <w:r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t>th</w:t>
      </w:r>
      <w:ins w:id="1411" w:author="Ted Linekar" w:date="2018-09-18T09:04:00Z">
        <w:r w:rsidR="0090635F">
          <w:rPr>
            <w:rFonts w:ascii="Times New Roman" w:eastAsia="SimSun" w:hAnsi="Times New Roman" w:cs="Times New Roman"/>
            <w:kern w:val="0"/>
            <w:sz w:val="24"/>
            <w:szCs w:val="20"/>
          </w:rPr>
          <w:t>us</w:t>
        </w:r>
      </w:ins>
      <w:del w:id="1412" w:author="Ted Linekar" w:date="2018-09-18T09:01:00Z">
        <w:r w:rsidR="00D7447D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>us</w:delText>
        </w:r>
      </w:del>
      <w:ins w:id="1413" w:author="Jane Nicholson" w:date="2018-09-19T16:20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no </w:t>
      </w:r>
      <w:del w:id="1414" w:author="Ted Linekar" w:date="2018-09-18T09:01:00Z">
        <w:r w:rsidR="00497173" w:rsidRPr="0050309E" w:rsidDel="003D278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obviously </w:delText>
        </w:r>
      </w:del>
      <w:r w:rsidR="009537E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thermal oxidation </w:t>
      </w:r>
      <w:ins w:id="1415" w:author="Ted Linekar" w:date="2018-09-18T09:05:00Z">
        <w:r w:rsidR="0090635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occurred </w:t>
        </w:r>
      </w:ins>
      <w:r w:rsidR="009537E6" w:rsidRPr="0050309E">
        <w:rPr>
          <w:rFonts w:ascii="Times New Roman" w:eastAsia="SimSun" w:hAnsi="Times New Roman" w:cs="Times New Roman"/>
          <w:kern w:val="0"/>
          <w:sz w:val="24"/>
          <w:szCs w:val="20"/>
        </w:rPr>
        <w:t>for FLP-</w:t>
      </w:r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del w:id="1416" w:author="Ted Linekar" w:date="2018-09-18T09:06:00Z">
        <w:r w:rsidR="005A1F5D" w:rsidRPr="0050309E" w:rsidDel="0090635F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50309E" w:rsidRPr="002E3097">
        <w:fldChar w:fldCharType="begin"/>
      </w:r>
      <w:r w:rsidR="0050309E" w:rsidRPr="0050309E">
        <w:instrText xml:space="preserve"> HYPERLINK \l "_ENREF_44" \o "Paradisanos, 2014 #38" </w:instrText>
      </w:r>
      <w:r w:rsidR="0050309E" w:rsidRPr="002E3097">
        <w:rPr>
          <w:rPrChange w:id="141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</w:rPr>
        <w:instrText xml:space="preserve"> ADDIN EN.CITE &lt;EndNote&gt;&lt;Cite&gt;&lt;Author&gt;Paradisanos&lt;/Author&gt;&lt;Year&gt;2014&lt;/Year&gt;&lt;RecNum&gt;38&lt;/RecNum&gt;&lt;DisplayText&gt;&lt;style face="superscript"&gt;44&lt;/style&gt;&lt;/DisplayText&gt;&lt;record&gt;&lt;rec-number&gt;38&lt;/rec-number&gt;&lt;foreign-keys&gt;&lt;key app="EN" db-id="d5wrwa9efewz2pe5eexxpvsowap5sz2trede"&gt;38&lt;/key&gt;&lt;/foreign-keys&gt;&lt;ref-type name="Journal Article"&gt;17&lt;/ref-type&gt;&lt;contributors&gt;&lt;authors&gt;&lt;author&gt;&lt;style face="normal" font="default" size="100%"&gt;Paradisanos&lt;/style&gt;&lt;style face="normal" font="default" charset="134" size="100%"&gt;, &lt;/style&gt;&lt;style face="normal" font="default" size="100%"&gt;I. &lt;/style&gt;&lt;/author&gt;&lt;author&gt;Kymakis, E. &lt;/author&gt;&lt;author&gt;Fotakis, C.&lt;/author&gt;&lt;author&gt;Kioseoglou, G. &lt;/author&gt;&lt;author&gt;Stratakis, E.&lt;/author&gt;&lt;/authors&gt;&lt;/contributors&gt;&lt;titles&gt;&lt;title&gt;Intense femtosecond photoexcitation of bulk and monolayer MoS2&lt;/title&gt;&lt;secondary-title&gt;Applied Physics Letters&lt;/secondary-title&gt;&lt;/titles&gt;&lt;periodical&gt;&lt;full-title&gt;Applied Physics Letters&lt;/full-title&gt;&lt;/periodical&gt;&lt;pages&gt;041108&lt;/pages&gt;&lt;volume&gt;105&lt;/volume&gt;&lt;number&gt;4&lt;/number&gt;&lt;keywords&gt;&lt;keyword&gt;bonds (chemical),field emission electron microscopy,high-speed optical techniques,laser beam effects,molybdenum compounds,monolayers,optical microscopy,Raman spectra,scanning electron microscopy,semiconductor materials,two-photon processes,vibrational m&lt;/keyword&gt;&lt;/keywords&gt;&lt;dates&gt;&lt;year&gt;2014&lt;/year&gt;&lt;/dates&gt;&lt;urls&gt;&lt;related-urls&gt;&lt;url&gt;https://aip.scitation.org/doi/abs/10.1063/1.4891679&lt;/url&gt;&lt;/related-urls&gt;&lt;/urls&gt;&lt;electronic-resource-num&gt;10.1063/1.4891679&lt;/electronic-resource-num&gt;&lt;/record&gt;&lt;/Cite&gt;&lt;/EndNote&gt;</w:instrTex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rPrChange w:id="141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>44</w: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50309E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5A1F5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due to the</w:t>
      </w:r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non</w:t>
      </w:r>
      <w:del w:id="1419" w:author="Jane Nicholson" w:date="2018-09-19T16:20:00Z">
        <w:r w:rsidR="00D7447D" w:rsidRPr="0050309E" w:rsidDel="006148F7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thermal effect </w:t>
      </w:r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lastRenderedPageBreak/>
        <w:t>of femtosecond laser processing.</w:t>
      </w:r>
      <w:r w:rsidR="0050309E" w:rsidRPr="0050309E">
        <w:fldChar w:fldCharType="begin"/>
      </w:r>
      <w:r w:rsidR="0050309E" w:rsidRPr="0050309E">
        <w:instrText xml:space="preserve"> HYPERLINK \l "_ENREF_40" \o "Jiang, 2018 #65" </w:instrText>
      </w:r>
      <w:r w:rsidR="0050309E" w:rsidRPr="0050309E">
        <w:rPr>
          <w:rPrChange w:id="142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142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142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instrText xml:space="preserve"> ADDIN EN.CITE &lt;EndNote&gt;&lt;Cite&gt;&lt;Author&gt;Jiang&lt;/Author&gt;&lt;Year&gt;2018&lt;/Year&gt;&lt;RecNum&gt;65&lt;/RecNum&gt;&lt;DisplayText&gt;&lt;style face="superscript"&gt;40&lt;/style&gt;&lt;/DisplayText&gt;&lt;record&gt;&lt;rec-number&gt;65&lt;/rec-number&gt;&lt;foreign-keys&gt;&lt;key app="EN" db-id="aex2ffs95xfad5epwfvpt0e9v9r2pa02ve5p"&gt;65&lt;/key&gt;&lt;/foreign-keys&gt;&lt;ref-type name="Journal Article"&gt;17&lt;/ref-type&gt;&lt;contributors&gt;&lt;authors&gt;&lt;author&gt;Jiang, Lan&lt;/author&gt;&lt;author&gt;Wang, An-Dong&lt;/author&gt;&lt;author&gt;Li, Bo&lt;/author&gt;&lt;author&gt;Cui, Tian-Hong&lt;/author&gt;&lt;author&gt;Lu, Yong-Feng&lt;/author&gt;&lt;/authors&gt;&lt;/contributors&gt;&lt;titles&gt;&lt;title&gt;Electrons dynamics control by shaping femtosecond laser pulses in micro/nanofabrication: modeling, method, measurement and application&lt;/title&gt;&lt;secondary-title&gt;Light: Science &amp;amp; Applications&lt;/secondary-title&gt;&lt;/titles&gt;&lt;periodical&gt;&lt;full-title&gt;Light: Science &amp;amp; Applications&lt;/full-title&gt;&lt;abbr-1&gt;Light: Sci. Appl.&lt;/abbr-1&gt;&lt;/periodical&gt;&lt;pages&gt;17134&lt;/pages&gt;&lt;volume&gt;7&lt;/volume&gt;&lt;number&gt;2&lt;/number&gt;&lt;dates&gt;&lt;year&gt;2018&lt;/year&gt;&lt;/dates&gt;&lt;isbn&gt;2047-7538&lt;/isbn&gt;&lt;urls&gt;&lt;/urls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142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rPrChange w:id="1424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0"/>
              <w:vertAlign w:val="superscript"/>
              <w:lang w:val="en-GB"/>
            </w:rPr>
          </w:rPrChange>
        </w:rPr>
        <w:t>40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rPrChange w:id="14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0"/>
          <w:rPrChange w:id="14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fldChar w:fldCharType="end"/>
      </w:r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427" w:author="Ted Linekar" w:date="2018-09-18T09:07:00Z">
        <w:r w:rsidR="002F1BC5" w:rsidRPr="0050309E" w:rsidDel="0090635F">
          <w:rPr>
            <w:rFonts w:ascii="Times New Roman" w:eastAsia="SimSun" w:hAnsi="Times New Roman" w:cs="Times New Roman"/>
            <w:kern w:val="0"/>
            <w:sz w:val="24"/>
            <w:szCs w:val="20"/>
          </w:rPr>
          <w:delText>N</w:delText>
        </w:r>
        <w:r w:rsidR="00D7447D" w:rsidRPr="0050309E" w:rsidDel="0090635F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o </w:delText>
        </w:r>
      </w:del>
      <w:ins w:id="1428" w:author="Ted Linekar" w:date="2018-09-18T09:07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>A</w:t>
        </w:r>
        <w:r w:rsidR="00891BDC" w:rsidRPr="006E03E6">
          <w:rPr>
            <w:rFonts w:ascii="Times New Roman" w:eastAsia="SimSun" w:hAnsi="Times New Roman" w:cs="Times New Roman"/>
            <w:kern w:val="0"/>
            <w:sz w:val="24"/>
            <w:szCs w:val="20"/>
          </w:rPr>
          <w:t>t 520 cm</w:t>
        </w:r>
        <w:r w:rsidR="00891BDC">
          <w:rPr>
            <w:rFonts w:ascii="Times New Roman" w:eastAsia="SimSun" w:hAnsi="Times New Roman" w:cs="Times New Roman"/>
            <w:kern w:val="0"/>
            <w:sz w:val="24"/>
            <w:szCs w:val="20"/>
            <w:vertAlign w:val="superscript"/>
          </w:rPr>
          <w:t>−</w:t>
        </w:r>
        <w:r w:rsidR="00891BDC" w:rsidRPr="00E34728">
          <w:rPr>
            <w:rFonts w:ascii="Times New Roman" w:eastAsia="SimSun" w:hAnsi="Times New Roman" w:cs="Times New Roman"/>
            <w:kern w:val="0"/>
            <w:sz w:val="24"/>
            <w:szCs w:val="20"/>
            <w:vertAlign w:val="superscript"/>
          </w:rPr>
          <w:t>1</w:t>
        </w:r>
      </w:ins>
      <w:del w:id="1429" w:author="Ted Linekar" w:date="2018-09-18T09:07:00Z">
        <w:r w:rsidR="00D7447D" w:rsidRPr="0050309E" w:rsidDel="00891BDC">
          <w:rPr>
            <w:rFonts w:ascii="Times New Roman" w:eastAsia="SimSun" w:hAnsi="Times New Roman" w:cs="Times New Roman"/>
            <w:kern w:val="0"/>
            <w:sz w:val="24"/>
            <w:szCs w:val="20"/>
          </w:rPr>
          <w:delText>R</w:delText>
        </w:r>
      </w:del>
      <w:ins w:id="1430" w:author="Ted Linekar" w:date="2018-09-18T09:07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, </w:t>
        </w:r>
      </w:ins>
      <w:ins w:id="1431" w:author="Jane Nicholson" w:date="2018-09-19T16:21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ins w:id="1432" w:author="Ted Linekar" w:date="2018-09-18T09:07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>R</w:t>
        </w:r>
      </w:ins>
      <w:r w:rsidR="00D7447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aman peak </w:t>
      </w:r>
      <w:r w:rsidR="002F1BC5" w:rsidRPr="0050309E">
        <w:rPr>
          <w:rFonts w:ascii="Times New Roman" w:eastAsia="SimSun" w:hAnsi="Times New Roman" w:cs="Times New Roman"/>
          <w:kern w:val="0"/>
          <w:sz w:val="24"/>
          <w:szCs w:val="20"/>
        </w:rPr>
        <w:t>of SiO</w:t>
      </w:r>
      <w:r w:rsidR="002F1BC5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2F1BC5" w:rsidRPr="006E03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433" w:author="Ted Linekar" w:date="2018-09-18T09:12:00Z">
        <w:r w:rsidR="002F1BC5" w:rsidRPr="006E03E6" w:rsidDel="00891BDC">
          <w:rPr>
            <w:rFonts w:ascii="Times New Roman" w:eastAsia="SimSun" w:hAnsi="Times New Roman" w:cs="Times New Roman"/>
            <w:kern w:val="0"/>
            <w:sz w:val="24"/>
            <w:szCs w:val="20"/>
          </w:rPr>
          <w:delText>at 520 cm</w:delText>
        </w:r>
        <w:r w:rsidR="002F1BC5" w:rsidRPr="00E34728" w:rsidDel="00891BDC">
          <w:rPr>
            <w:rFonts w:ascii="Times New Roman" w:eastAsia="SimSun" w:hAnsi="Times New Roman" w:cs="Times New Roman"/>
            <w:kern w:val="0"/>
            <w:sz w:val="24"/>
            <w:szCs w:val="20"/>
            <w:vertAlign w:val="superscript"/>
          </w:rPr>
          <w:delText>-1</w:delText>
        </w:r>
        <w:r w:rsidR="002F1BC5" w:rsidRPr="0048348D" w:rsidDel="00891BD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2F1BC5" w:rsidRPr="0048348D">
        <w:rPr>
          <w:rFonts w:ascii="Times New Roman" w:eastAsia="SimSun" w:hAnsi="Times New Roman" w:cs="Times New Roman"/>
          <w:kern w:val="0"/>
          <w:sz w:val="24"/>
          <w:szCs w:val="20"/>
        </w:rPr>
        <w:t xml:space="preserve">was </w:t>
      </w:r>
      <w:ins w:id="1434" w:author="Ted Linekar" w:date="2018-09-18T09:08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not </w:t>
        </w:r>
      </w:ins>
      <w:r w:rsidR="002F1BC5" w:rsidRPr="0048348D">
        <w:rPr>
          <w:rFonts w:ascii="Times New Roman" w:eastAsia="SimSun" w:hAnsi="Times New Roman" w:cs="Times New Roman"/>
          <w:kern w:val="0"/>
          <w:sz w:val="24"/>
          <w:szCs w:val="20"/>
        </w:rPr>
        <w:t xml:space="preserve">detected on </w:t>
      </w:r>
      <w:ins w:id="1435" w:author="Ted Linekar" w:date="2018-09-18T09:08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2F1BC5" w:rsidRPr="0048348D">
        <w:rPr>
          <w:rFonts w:ascii="Times New Roman" w:eastAsia="SimSun" w:hAnsi="Times New Roman" w:cs="Times New Roman"/>
          <w:kern w:val="0"/>
          <w:sz w:val="24"/>
          <w:szCs w:val="20"/>
        </w:rPr>
        <w:t>pristine MoS</w:t>
      </w:r>
      <w:r w:rsidR="002F1BC5" w:rsidRPr="0048348D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2F1BC5" w:rsidRPr="008D5935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</w:t>
      </w:r>
      <w:del w:id="1436" w:author="Ted Linekar" w:date="2018-09-18T09:08:00Z">
        <w:r w:rsidR="002F1BC5" w:rsidRPr="008D5935" w:rsidDel="00891BDC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ins w:id="1437" w:author="Ted Linekar" w:date="2018-09-18T09:08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>.</w:t>
        </w:r>
      </w:ins>
      <w:r w:rsidR="002F1BC5" w:rsidRPr="008D5935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438" w:author="Ted Linekar" w:date="2018-09-18T09:09:00Z">
        <w:r w:rsidR="002F1BC5" w:rsidRPr="008D5935" w:rsidDel="00891BDC">
          <w:rPr>
            <w:rFonts w:ascii="Times New Roman" w:eastAsia="SimSun" w:hAnsi="Times New Roman" w:cs="Times New Roman"/>
            <w:kern w:val="0"/>
            <w:sz w:val="24"/>
            <w:szCs w:val="20"/>
          </w:rPr>
          <w:delText>h</w:delText>
        </w:r>
      </w:del>
      <w:ins w:id="1439" w:author="Ted Linekar" w:date="2018-09-18T09:09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>H</w:t>
        </w:r>
      </w:ins>
      <w:r w:rsidR="002F1BC5" w:rsidRPr="008D5935">
        <w:rPr>
          <w:rFonts w:ascii="Times New Roman" w:eastAsia="SimSun" w:hAnsi="Times New Roman" w:cs="Times New Roman"/>
          <w:kern w:val="0"/>
          <w:sz w:val="24"/>
          <w:szCs w:val="20"/>
        </w:rPr>
        <w:t xml:space="preserve">owever, </w:t>
      </w:r>
      <w:del w:id="1440" w:author="Ted Linekar" w:date="2018-09-18T09:09:00Z">
        <w:r w:rsidR="002F1BC5" w:rsidRPr="008D5935" w:rsidDel="00891BD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there </w:delText>
        </w:r>
        <w:r w:rsidR="001B7482" w:rsidRPr="008D5935" w:rsidDel="00891BDC">
          <w:rPr>
            <w:rFonts w:ascii="Times New Roman" w:eastAsia="SimSun" w:hAnsi="Times New Roman" w:cs="Times New Roman"/>
            <w:kern w:val="0"/>
            <w:sz w:val="24"/>
            <w:szCs w:val="20"/>
          </w:rPr>
          <w:delText>was</w:delText>
        </w:r>
        <w:r w:rsidR="00E72E4F" w:rsidRPr="006744A6" w:rsidDel="00891BD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E72E4F" w:rsidRPr="006744A6">
        <w:rPr>
          <w:rFonts w:ascii="Times New Roman" w:eastAsia="SimSun" w:hAnsi="Times New Roman" w:cs="Times New Roman"/>
          <w:kern w:val="0"/>
          <w:sz w:val="24"/>
          <w:szCs w:val="20"/>
        </w:rPr>
        <w:t>a</w:t>
      </w:r>
      <w:ins w:id="1441" w:author="Ted Linekar" w:date="2018-09-18T09:09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del w:id="1442" w:author="Ted Linekar" w:date="2018-09-18T09:09:00Z">
        <w:r w:rsidR="00E72E4F" w:rsidRPr="006744A6" w:rsidDel="00891BD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n obviously </w:delText>
        </w:r>
      </w:del>
      <w:r w:rsidR="00E72E4F" w:rsidRPr="006744A6">
        <w:rPr>
          <w:rFonts w:ascii="Times New Roman" w:eastAsia="SimSun" w:hAnsi="Times New Roman" w:cs="Times New Roman"/>
          <w:kern w:val="0"/>
          <w:sz w:val="24"/>
          <w:szCs w:val="20"/>
        </w:rPr>
        <w:t>Raman peak of SiO</w:t>
      </w:r>
      <w:r w:rsidR="00E72E4F" w:rsidRPr="009F65A5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E72E4F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 was detected on </w:t>
      </w:r>
      <w:ins w:id="1443" w:author="Ted Linekar" w:date="2018-09-18T09:13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E72E4F" w:rsidRPr="009F65A5">
        <w:rPr>
          <w:rFonts w:ascii="Times New Roman" w:eastAsia="SimSun" w:hAnsi="Times New Roman" w:cs="Times New Roman"/>
          <w:kern w:val="0"/>
          <w:sz w:val="24"/>
          <w:szCs w:val="20"/>
        </w:rPr>
        <w:t>FL</w:t>
      </w:r>
      <w:r w:rsidR="001B7482" w:rsidRPr="00CC5CC3">
        <w:rPr>
          <w:rFonts w:ascii="Times New Roman" w:eastAsia="SimSun" w:hAnsi="Times New Roman" w:cs="Times New Roman"/>
          <w:kern w:val="0"/>
          <w:sz w:val="24"/>
          <w:szCs w:val="20"/>
        </w:rPr>
        <w:t>P</w:t>
      </w:r>
      <w:r w:rsidR="00E72E4F" w:rsidRPr="00DD2FAC">
        <w:rPr>
          <w:rFonts w:ascii="Times New Roman" w:eastAsia="SimSun" w:hAnsi="Times New Roman" w:cs="Times New Roman"/>
          <w:kern w:val="0"/>
          <w:sz w:val="24"/>
          <w:szCs w:val="20"/>
        </w:rPr>
        <w:t>-MoS</w:t>
      </w:r>
      <w:r w:rsidR="00E72E4F" w:rsidRPr="00DD2FAC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B923BB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flake, which indicated </w:t>
      </w:r>
      <w:r w:rsidR="007A1ED4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that </w:t>
      </w:r>
      <w:ins w:id="1444" w:author="Ted Linekar" w:date="2018-09-18T09:15:00Z">
        <w:r w:rsidR="00891B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B923BB" w:rsidRPr="000A4283">
        <w:rPr>
          <w:rFonts w:ascii="Times New Roman" w:eastAsia="SimSun" w:hAnsi="Times New Roman" w:cs="Times New Roman"/>
          <w:kern w:val="0"/>
          <w:sz w:val="24"/>
          <w:szCs w:val="20"/>
        </w:rPr>
        <w:t>substrate wa</w:t>
      </w:r>
      <w:r w:rsidR="00B923BB" w:rsidRPr="002D23C1">
        <w:rPr>
          <w:rFonts w:ascii="Times New Roman" w:eastAsia="SimSun" w:hAnsi="Times New Roman" w:cs="Times New Roman"/>
          <w:kern w:val="0"/>
          <w:sz w:val="24"/>
          <w:szCs w:val="20"/>
        </w:rPr>
        <w:t xml:space="preserve">s </w:t>
      </w:r>
      <w:del w:id="1445" w:author="Ted Linekar" w:date="2018-09-18T09:17:00Z">
        <w:r w:rsidR="00B923BB" w:rsidRPr="002D23C1" w:rsidDel="001429D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also </w:delText>
        </w:r>
      </w:del>
      <w:r w:rsidR="00B923BB" w:rsidRPr="002D23C1">
        <w:rPr>
          <w:rFonts w:ascii="Times New Roman" w:eastAsia="SimSun" w:hAnsi="Times New Roman" w:cs="Times New Roman"/>
          <w:kern w:val="0"/>
          <w:sz w:val="24"/>
          <w:szCs w:val="20"/>
        </w:rPr>
        <w:t xml:space="preserve">detected on </w:t>
      </w:r>
      <w:ins w:id="1446" w:author="Jane Nicholson" w:date="2018-09-19T16:22:00Z">
        <w:r w:rsidR="006148F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B923BB" w:rsidRPr="002D23C1">
        <w:rPr>
          <w:rFonts w:ascii="Times New Roman" w:eastAsia="SimSun" w:hAnsi="Times New Roman" w:cs="Times New Roman"/>
          <w:kern w:val="0"/>
          <w:sz w:val="24"/>
          <w:szCs w:val="20"/>
        </w:rPr>
        <w:t>FL</w:t>
      </w:r>
      <w:r w:rsidR="001B7482" w:rsidRPr="002D23C1">
        <w:rPr>
          <w:rFonts w:ascii="Times New Roman" w:eastAsia="SimSun" w:hAnsi="Times New Roman" w:cs="Times New Roman"/>
          <w:kern w:val="0"/>
          <w:sz w:val="24"/>
          <w:szCs w:val="20"/>
        </w:rPr>
        <w:t>P</w:t>
      </w:r>
      <w:r w:rsidR="00B923BB" w:rsidRPr="00CD7FE4">
        <w:rPr>
          <w:rFonts w:ascii="Times New Roman" w:eastAsia="SimSun" w:hAnsi="Times New Roman" w:cs="Times New Roman"/>
          <w:kern w:val="0"/>
          <w:sz w:val="24"/>
          <w:szCs w:val="20"/>
        </w:rPr>
        <w:t>-MoS</w:t>
      </w:r>
      <w:r w:rsidR="00B923BB" w:rsidRPr="00631001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B923BB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flake.</w:t>
      </w:r>
      <w:r w:rsidR="0050309E" w:rsidRPr="002E3097">
        <w:fldChar w:fldCharType="begin"/>
      </w:r>
      <w:r w:rsidR="0050309E" w:rsidRPr="0050309E">
        <w:instrText xml:space="preserve"> HYPERLINK \l "_ENREF_45" \o "Serincan, 2004 #39" </w:instrText>
      </w:r>
      <w:r w:rsidR="0050309E" w:rsidRPr="002E3097">
        <w:rPr>
          <w:rPrChange w:id="14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</w:rPr>
        <w:instrText xml:space="preserve"> ADDIN EN.CITE &lt;EndNote&gt;&lt;Cite&gt;&lt;Author&gt;Serincan&lt;/Author&gt;&lt;Year&gt;2004&lt;/Year&gt;&lt;RecNum&gt;39&lt;/RecNum&gt;&lt;DisplayText&gt;&lt;style face="superscript"&gt;45-46&lt;/style&gt;&lt;/DisplayText&gt;&lt;record&gt;&lt;rec-number&gt;39&lt;/rec-number&gt;&lt;foreign-keys&gt;&lt;key app="EN" db-id="d5wrwa9efewz2pe5eexxpvsowap5sz2trede"&gt;39&lt;/key&gt;&lt;/foreign-keys&gt;&lt;ref-type name="Journal Article"&gt;17&lt;/ref-type&gt;&lt;contributors&gt;&lt;authors&gt;&lt;author&gt;U. Serincan&lt;/author&gt;&lt;author&gt;G. Kartopu&lt;/author&gt;&lt;author&gt;A. Guennes&lt;/author&gt;&lt;author&gt;T. G. Finstad&lt;/author&gt;&lt;author&gt;R. Turan&lt;/author&gt;&lt;author&gt;Y. Ekinci&lt;/author&gt;&lt;author&gt;S. C. Bayliss&lt;/author&gt;&lt;/authors&gt;&lt;/contributors&gt;&lt;titles&gt;&lt;title&gt;Characterization of Ge nanocrystals embedded in SiO 2 by Raman spectroscopy&lt;/title&gt;&lt;secondary-title&gt;Semiconductor Science and Technology&lt;/secondary-title&gt;&lt;/titles&gt;&lt;periodical&gt;&lt;full-title&gt;Semiconductor Science and Technology&lt;/full-title&gt;&lt;/periodical&gt;&lt;pages&gt;247&lt;/pages&gt;&lt;volume&gt;19&lt;/volume&gt;&lt;number&gt;2&lt;/number&gt;&lt;dates&gt;&lt;year&gt;2004&lt;/year&gt;&lt;/dates&gt;&lt;isbn&gt;0268-1242&lt;/isbn&gt;&lt;urls&gt;&lt;related-urls&gt;&lt;url&gt;http://stacks.iop.org/0268-1242/19/i=2/a=021&lt;/url&gt;&lt;/related-urls&gt;&lt;/urls&gt;&lt;/record&gt;&lt;/Cite&gt;&lt;Cite&gt;&lt;Author&gt;Nesheva&lt;/Author&gt;&lt;Year&gt;2002&lt;/Year&gt;&lt;RecNum&gt;40&lt;/RecNum&gt;&lt;record&gt;&lt;rec-number&gt;40&lt;/rec-number&gt;&lt;foreign-keys&gt;&lt;key app="EN" db-id="d5wrwa9efewz2pe5eexxpvsowap5sz2trede"&gt;40&lt;/key&gt;&lt;/foreign-keys&gt;&lt;ref-type name="Journal Article"&gt;17&lt;/ref-type&gt;&lt;contributors&gt;&lt;authors&gt;&lt;author&gt;Nesheva, D.&lt;/author&gt;&lt;author&gt;Raptis, C.&lt;/author&gt;&lt;author&gt;Perakis, A.&lt;/author&gt;&lt;/authors&gt;&lt;/contributors&gt;&lt;titles&gt;&lt;title&gt;Raman scattering and photoluminescence from Si nanoparticles in annealed SiOx thin films&lt;/title&gt;&lt;secondary-title&gt;Journal of Applied Physics&lt;/secondary-title&gt;&lt;/titles&gt;&lt;periodical&gt;&lt;full-title&gt;Journal of Applied Physics&lt;/full-title&gt;&lt;/periodical&gt;&lt;pages&gt;4678-4683&lt;/pages&gt;&lt;volume&gt;92&lt;/volume&gt;&lt;number&gt;8&lt;/number&gt;&lt;dates&gt;&lt;year&gt;2002&lt;/year&gt;&lt;/dates&gt;&lt;urls&gt;&lt;related-urls&gt;&lt;url&gt;https://aip.scitation.org/doi/abs/10.1063/1.1504176&lt;/url&gt;&lt;/related-urls&gt;&lt;/urls&gt;&lt;electronic-resource-num&gt;10.1063/1.1504176&lt;/electronic-resource-num&gt;&lt;/record&gt;&lt;/Cite&gt;&lt;/EndNote&gt;</w:instrTex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rPrChange w:id="14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>45</w:t>
      </w:r>
      <w:ins w:id="1449" w:author="Ted Linekar" w:date="2018-09-18T09:14:00Z">
        <w:r w:rsidR="00891BDC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 xml:space="preserve">, </w:t>
        </w:r>
      </w:ins>
      <w:del w:id="1450" w:author="Ted Linekar" w:date="2018-09-18T09:14:00Z">
        <w:r w:rsidR="0093017B" w:rsidRPr="0050309E" w:rsidDel="00891BDC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>46</w: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50309E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B923B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451" w:author="Ted Linekar" w:date="2018-09-18T09:17:00Z">
        <w:r w:rsidR="001429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Moreover, </w:t>
        </w:r>
      </w:ins>
      <w:del w:id="1452" w:author="Ted Linekar" w:date="2018-09-18T09:17:00Z">
        <w:r w:rsidR="00B923BB" w:rsidRPr="0050309E" w:rsidDel="001429DC">
          <w:rPr>
            <w:rFonts w:ascii="Times New Roman" w:eastAsia="SimSun" w:hAnsi="Times New Roman" w:cs="Times New Roman"/>
            <w:kern w:val="0"/>
            <w:sz w:val="24"/>
            <w:szCs w:val="20"/>
          </w:rPr>
          <w:delText>T</w:delText>
        </w:r>
      </w:del>
      <w:ins w:id="1453" w:author="Ted Linekar" w:date="2018-09-18T09:17:00Z">
        <w:r w:rsidR="001429DC">
          <w:rPr>
            <w:rFonts w:ascii="Times New Roman" w:eastAsia="SimSun" w:hAnsi="Times New Roman" w:cs="Times New Roman"/>
            <w:kern w:val="0"/>
            <w:sz w:val="24"/>
            <w:szCs w:val="20"/>
          </w:rPr>
          <w:t>t</w:t>
        </w:r>
      </w:ins>
      <w:r w:rsidR="00B923B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his </w:t>
      </w:r>
      <w:ins w:id="1454" w:author="Ted Linekar" w:date="2018-09-18T09:17:00Z">
        <w:r w:rsidR="006B3489">
          <w:rPr>
            <w:rFonts w:ascii="Times New Roman" w:eastAsia="SimSun" w:hAnsi="Times New Roman" w:cs="Times New Roman"/>
            <w:kern w:val="0"/>
            <w:sz w:val="24"/>
            <w:szCs w:val="20"/>
          </w:rPr>
          <w:t>observation</w:t>
        </w:r>
      </w:ins>
      <w:del w:id="1455" w:author="Ted Linekar" w:date="2018-09-18T09:17:00Z">
        <w:r w:rsidR="007A1ED4" w:rsidRPr="0050309E" w:rsidDel="001429DC">
          <w:rPr>
            <w:rFonts w:ascii="Times New Roman" w:eastAsia="SimSun" w:hAnsi="Times New Roman" w:cs="Times New Roman"/>
            <w:kern w:val="0"/>
            <w:sz w:val="24"/>
            <w:szCs w:val="20"/>
          </w:rPr>
          <w:delText>also</w:delText>
        </w:r>
      </w:del>
      <w:r w:rsidR="007A1ED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proved the separation of MoS</w:t>
      </w:r>
      <w:r w:rsidR="007A1ED4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7A1ED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nanoribbons and </w:t>
      </w:r>
      <w:r w:rsidR="004244EF" w:rsidRPr="006E03E6">
        <w:rPr>
          <w:rFonts w:ascii="Times New Roman" w:eastAsia="SimSun" w:hAnsi="Times New Roman" w:cs="Times New Roman"/>
          <w:kern w:val="0"/>
          <w:sz w:val="24"/>
          <w:szCs w:val="20"/>
        </w:rPr>
        <w:t>penetrating gaps between them</w:t>
      </w:r>
      <w:r w:rsidR="0095193A" w:rsidRPr="009B5FE5">
        <w:rPr>
          <w:rFonts w:ascii="Times New Roman" w:eastAsia="SimSun" w:hAnsi="Times New Roman" w:cs="Times New Roman"/>
          <w:kern w:val="0"/>
          <w:sz w:val="24"/>
          <w:szCs w:val="20"/>
        </w:rPr>
        <w:t>, which was consisten</w:t>
      </w:r>
      <w:r w:rsidR="004F4F7E" w:rsidRPr="009B5FE5">
        <w:rPr>
          <w:rFonts w:ascii="Times New Roman" w:eastAsia="SimSun" w:hAnsi="Times New Roman" w:cs="Times New Roman"/>
          <w:kern w:val="0"/>
          <w:sz w:val="24"/>
          <w:szCs w:val="20"/>
        </w:rPr>
        <w:t>t with the results in Figure 3.</w:t>
      </w:r>
      <w:r w:rsidR="007211DF" w:rsidRPr="00E34728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7F12C4" w:rsidRPr="0048348D">
        <w:rPr>
          <w:rFonts w:ascii="Times New Roman" w:eastAsia="SimSun" w:hAnsi="Times New Roman" w:cs="Times New Roman"/>
          <w:kern w:val="0"/>
          <w:sz w:val="24"/>
          <w:szCs w:val="20"/>
        </w:rPr>
        <w:t xml:space="preserve">XPS Mo, O, and S spectra of </w:t>
      </w:r>
      <w:r w:rsidR="00A45347" w:rsidRPr="0048348D">
        <w:rPr>
          <w:rFonts w:ascii="Times New Roman" w:eastAsia="SimSun" w:hAnsi="Times New Roman" w:cs="Times New Roman"/>
          <w:kern w:val="0"/>
          <w:sz w:val="24"/>
          <w:szCs w:val="20"/>
        </w:rPr>
        <w:t>pristine MoS</w:t>
      </w:r>
      <w:r w:rsidR="00A45347" w:rsidRPr="008D5935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456064" w:rsidRPr="008D5935">
        <w:rPr>
          <w:rFonts w:ascii="Times New Roman" w:eastAsia="SimSun" w:hAnsi="Times New Roman" w:cs="Times New Roman"/>
          <w:kern w:val="0"/>
          <w:sz w:val="24"/>
          <w:szCs w:val="20"/>
        </w:rPr>
        <w:t xml:space="preserve"> and FLP</w:t>
      </w:r>
      <w:r w:rsidR="00A45347" w:rsidRPr="006744A6">
        <w:rPr>
          <w:rFonts w:ascii="Times New Roman" w:eastAsia="SimSun" w:hAnsi="Times New Roman" w:cs="Times New Roman"/>
          <w:kern w:val="0"/>
          <w:sz w:val="24"/>
          <w:szCs w:val="20"/>
        </w:rPr>
        <w:t>-MoS</w:t>
      </w:r>
      <w:r w:rsidR="00A45347" w:rsidRPr="006744A6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A45347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456" w:author="Ted Linekar" w:date="2018-09-18T09:18:00Z">
        <w:r w:rsidR="006B3489">
          <w:rPr>
            <w:rFonts w:ascii="Times New Roman" w:eastAsia="SimSun" w:hAnsi="Times New Roman" w:cs="Times New Roman"/>
            <w:kern w:val="0"/>
            <w:sz w:val="24"/>
            <w:szCs w:val="20"/>
          </w:rPr>
          <w:t>are</w:t>
        </w:r>
      </w:ins>
      <w:del w:id="1457" w:author="Ted Linekar" w:date="2018-09-18T09:18:00Z">
        <w:r w:rsidR="00A45347" w:rsidRPr="009F65A5" w:rsidDel="006B3489">
          <w:rPr>
            <w:rFonts w:ascii="Times New Roman" w:eastAsia="SimSun" w:hAnsi="Times New Roman" w:cs="Times New Roman"/>
            <w:kern w:val="0"/>
            <w:sz w:val="24"/>
            <w:szCs w:val="20"/>
          </w:rPr>
          <w:delText>were</w:delText>
        </w:r>
      </w:del>
      <w:r w:rsidR="00A45347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458" w:author="Ted Linekar" w:date="2018-09-18T09:18:00Z">
        <w:r w:rsidR="006B3489">
          <w:rPr>
            <w:rFonts w:ascii="Times New Roman" w:eastAsia="SimSun" w:hAnsi="Times New Roman" w:cs="Times New Roman"/>
            <w:kern w:val="0"/>
            <w:sz w:val="24"/>
            <w:szCs w:val="20"/>
          </w:rPr>
          <w:t>illustrated</w:t>
        </w:r>
      </w:ins>
      <w:del w:id="1459" w:author="Ted Linekar" w:date="2018-09-18T09:18:00Z">
        <w:r w:rsidR="00A45347" w:rsidRPr="009F65A5" w:rsidDel="006B3489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shown</w:delText>
        </w:r>
      </w:del>
      <w:r w:rsidR="00A45347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 in Figure S1, Figure 4b and c, and Figure S2</w:t>
      </w:r>
      <w:ins w:id="1460" w:author="Ted Linekar" w:date="2018-09-18T09:19:00Z">
        <w:r w:rsidR="006B3489">
          <w:rPr>
            <w:rFonts w:ascii="Times New Roman" w:eastAsia="SimSun" w:hAnsi="Times New Roman" w:cs="Times New Roman"/>
            <w:kern w:val="0"/>
            <w:sz w:val="24"/>
            <w:szCs w:val="20"/>
          </w:rPr>
          <w:t>, respectively.</w:t>
        </w:r>
      </w:ins>
      <w:del w:id="1461" w:author="Ted Linekar" w:date="2018-09-18T09:19:00Z">
        <w:r w:rsidR="00A45347" w:rsidRPr="009F65A5" w:rsidDel="006B3489">
          <w:rPr>
            <w:rFonts w:ascii="Times New Roman" w:eastAsia="SimSun" w:hAnsi="Times New Roman" w:cs="Times New Roman"/>
            <w:kern w:val="0"/>
            <w:sz w:val="24"/>
            <w:szCs w:val="20"/>
          </w:rPr>
          <w:delText>.</w:delText>
        </w:r>
      </w:del>
      <w:r w:rsidR="00B27384" w:rsidRPr="00CC5CC3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4223D7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Figure S1a </w:t>
      </w:r>
      <w:ins w:id="1462" w:author="Ted Linekar" w:date="2018-09-18T09:19:00Z">
        <w:r w:rsidR="006B3489">
          <w:rPr>
            <w:rFonts w:ascii="Times New Roman" w:eastAsia="SimSun" w:hAnsi="Times New Roman" w:cs="Times New Roman"/>
            <w:kern w:val="0"/>
            <w:sz w:val="24"/>
            <w:szCs w:val="20"/>
          </w:rPr>
          <w:t>presents</w:t>
        </w:r>
      </w:ins>
      <w:del w:id="1463" w:author="Ted Linekar" w:date="2018-09-18T09:19:00Z">
        <w:r w:rsidR="004223D7" w:rsidRPr="00DD2FAC" w:rsidDel="006B3489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r w:rsidR="004223D7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</w:t>
      </w:r>
      <w:r w:rsidR="00B7177A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 Mo 3d spectra for pristine MoS</w:t>
      </w:r>
      <w:r w:rsidR="00B7177A" w:rsidRPr="000A4283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B7177A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, </w:t>
      </w:r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rPrChange w:id="146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which </w:t>
      </w:r>
      <w:ins w:id="1465" w:author="Ted Linekar" w:date="2018-09-18T09:19:00Z">
        <w:r w:rsidR="006B3489">
          <w:rPr>
            <w:rFonts w:ascii="Times New Roman" w:eastAsia="SimSun" w:hAnsi="Times New Roman" w:cs="Times New Roman"/>
            <w:kern w:val="0"/>
            <w:sz w:val="24"/>
            <w:szCs w:val="20"/>
          </w:rPr>
          <w:t>exhibits</w:t>
        </w:r>
      </w:ins>
      <w:del w:id="1466" w:author="Ted Linekar" w:date="2018-09-18T09:19:00Z">
        <w:r w:rsidR="00CC7ACE" w:rsidRPr="0050309E" w:rsidDel="006B3489">
          <w:rPr>
            <w:rFonts w:ascii="Times New Roman" w:eastAsia="SimSun" w:hAnsi="Times New Roman" w:cs="Times New Roman"/>
            <w:kern w:val="0"/>
            <w:sz w:val="24"/>
            <w:szCs w:val="20"/>
            <w:rPrChange w:id="146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show</w:delText>
        </w:r>
        <w:r w:rsidR="00D6590A" w:rsidRPr="0050309E" w:rsidDel="006B3489">
          <w:rPr>
            <w:rFonts w:ascii="Times New Roman" w:eastAsia="SimSun" w:hAnsi="Times New Roman" w:cs="Times New Roman"/>
            <w:kern w:val="0"/>
            <w:sz w:val="24"/>
            <w:szCs w:val="20"/>
            <w:rPrChange w:id="146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s</w:delText>
        </w:r>
      </w:del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rPrChange w:id="146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three peaks at 227.2, 229.3, and 232.4 eV, respectively assigned to the S 2s orbital of divalent sulfur, </w:t>
      </w:r>
      <w:del w:id="1470" w:author="Jane Nicholson" w:date="2018-09-19T16:23:00Z">
        <w:r w:rsidR="001C53DC" w:rsidRPr="0050309E" w:rsidDel="00E90A3B">
          <w:rPr>
            <w:rFonts w:ascii="Times New Roman" w:eastAsia="SimSun" w:hAnsi="Times New Roman" w:cs="Times New Roman"/>
            <w:kern w:val="0"/>
            <w:sz w:val="24"/>
            <w:szCs w:val="20"/>
            <w:rPrChange w:id="147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and </w:delText>
        </w:r>
      </w:del>
      <w:del w:id="1472" w:author="Jane Nicholson" w:date="2018-09-19T16:24:00Z">
        <w:r w:rsidR="00CC7ACE" w:rsidRPr="0050309E" w:rsidDel="00E90A3B">
          <w:rPr>
            <w:rFonts w:ascii="Times New Roman" w:eastAsia="SimSun" w:hAnsi="Times New Roman" w:cs="Times New Roman"/>
            <w:kern w:val="0"/>
            <w:sz w:val="24"/>
            <w:szCs w:val="20"/>
            <w:rPrChange w:id="147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the </w:delText>
        </w:r>
      </w:del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rPrChange w:id="147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Mo</w:t>
      </w:r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perscript"/>
          <w:rPrChange w:id="147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perscript"/>
              <w:lang w:val="en-GB"/>
            </w:rPr>
          </w:rPrChange>
        </w:rPr>
        <w:t>4+</w:t>
      </w:r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rPrChange w:id="147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3d</w:t>
      </w:r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147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5/2</w:t>
      </w:r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rPrChange w:id="14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ins w:id="1479" w:author="Ted Linekar" w:date="2018-09-18T09:55:00Z">
        <w:r w:rsidR="00B414A8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orbit </w:t>
        </w:r>
      </w:ins>
      <w:ins w:id="1480" w:author="Ted Linekar" w:date="2018-09-18T09:56:00Z">
        <w:r w:rsidR="00B414A8" w:rsidRPr="004D6F2F">
          <w:rPr>
            <w:rFonts w:ascii="Times New Roman" w:eastAsia="SimSun" w:hAnsi="Times New Roman" w:cs="Times New Roman"/>
            <w:kern w:val="0"/>
            <w:sz w:val="24"/>
            <w:szCs w:val="20"/>
          </w:rPr>
          <w:t>of tetravalent</w:t>
        </w:r>
        <w:r w:rsidR="00B414A8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Mo</w:t>
        </w:r>
      </w:ins>
      <w:ins w:id="1481" w:author="Jane Nicholson" w:date="2018-09-19T16:24:00Z">
        <w:r w:rsidR="00E90A3B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ins w:id="1482" w:author="Ted Linekar" w:date="2018-09-18T09:56:00Z">
        <w:r w:rsidR="00B414A8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rPrChange w:id="148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and 3d</w:t>
      </w:r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14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3/2</w:t>
      </w:r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rPrChange w:id="148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orb</w:t>
      </w:r>
      <w:r w:rsidR="001C53DC" w:rsidRPr="0050309E">
        <w:rPr>
          <w:rFonts w:ascii="Times New Roman" w:eastAsia="SimSun" w:hAnsi="Times New Roman" w:cs="Times New Roman"/>
          <w:kern w:val="0"/>
          <w:sz w:val="24"/>
          <w:szCs w:val="20"/>
          <w:rPrChange w:id="148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itals of tetravalent</w:t>
      </w:r>
      <w:del w:id="1487" w:author="Ted Linekar" w:date="2018-09-18T09:52:00Z">
        <w:r w:rsidR="001C53DC" w:rsidRPr="0050309E" w:rsidDel="00B414A8">
          <w:rPr>
            <w:rFonts w:ascii="Times New Roman" w:eastAsia="SimSun" w:hAnsi="Times New Roman" w:cs="Times New Roman"/>
            <w:kern w:val="0"/>
            <w:sz w:val="24"/>
            <w:szCs w:val="20"/>
            <w:rPrChange w:id="148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 </w:delText>
        </w:r>
      </w:del>
      <w:ins w:id="1489" w:author="Ted Linekar" w:date="2018-09-18T09:52:00Z">
        <w:r w:rsidR="00B414A8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Mo</w:t>
        </w:r>
      </w:ins>
      <w:del w:id="1490" w:author="Ted Linekar" w:date="2018-09-18T09:52:00Z">
        <w:r w:rsidR="001C53DC" w:rsidRPr="0050309E" w:rsidDel="00B414A8">
          <w:rPr>
            <w:rFonts w:ascii="Times New Roman" w:eastAsia="SimSun" w:hAnsi="Times New Roman" w:cs="Times New Roman"/>
            <w:kern w:val="0"/>
            <w:sz w:val="24"/>
            <w:szCs w:val="20"/>
            <w:rPrChange w:id="149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molybdenum</w:delText>
        </w:r>
      </w:del>
      <w:r w:rsidR="00CC7ACE" w:rsidRPr="0050309E">
        <w:rPr>
          <w:rFonts w:ascii="Times New Roman" w:eastAsia="SimSun" w:hAnsi="Times New Roman" w:cs="Times New Roman"/>
          <w:kern w:val="0"/>
          <w:sz w:val="24"/>
          <w:szCs w:val="20"/>
          <w:rPrChange w:id="149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.</w:t>
      </w:r>
      <w:r w:rsidR="001C53DC" w:rsidRPr="0050309E">
        <w:rPr>
          <w:rFonts w:ascii="Times New Roman" w:eastAsia="SimSun" w:hAnsi="Times New Roman" w:cs="Times New Roman"/>
          <w:kern w:val="0"/>
          <w:sz w:val="24"/>
          <w:szCs w:val="20"/>
          <w:rPrChange w:id="149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</w:t>
      </w:r>
      <w:r w:rsidR="000F79DB" w:rsidRPr="0050309E">
        <w:rPr>
          <w:rFonts w:ascii="Times New Roman" w:eastAsia="SimSun" w:hAnsi="Times New Roman" w:cs="Times New Roman"/>
          <w:kern w:val="0"/>
          <w:sz w:val="24"/>
          <w:szCs w:val="20"/>
          <w:rPrChange w:id="14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However, </w:t>
      </w:r>
      <w:r w:rsidR="00451989" w:rsidRPr="0050309E">
        <w:rPr>
          <w:rFonts w:ascii="Times New Roman" w:eastAsia="SimSun" w:hAnsi="Times New Roman" w:cs="Times New Roman"/>
          <w:kern w:val="0"/>
          <w:sz w:val="24"/>
          <w:szCs w:val="20"/>
          <w:rPrChange w:id="149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in </w:t>
      </w:r>
      <w:ins w:id="1496" w:author="Jane Nicholson" w:date="2018-09-19T16:24:00Z">
        <w:r w:rsidR="00E90A3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D6590A" w:rsidRPr="0050309E">
        <w:rPr>
          <w:rFonts w:ascii="Times New Roman" w:eastAsia="SimSun" w:hAnsi="Times New Roman" w:cs="Times New Roman"/>
          <w:kern w:val="0"/>
          <w:sz w:val="24"/>
          <w:szCs w:val="20"/>
          <w:rPrChange w:id="149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Mo 3d spectra for FL</w:t>
      </w:r>
      <w:r w:rsidR="002F3422" w:rsidRPr="0050309E">
        <w:rPr>
          <w:rFonts w:ascii="Times New Roman" w:eastAsia="SimSun" w:hAnsi="Times New Roman" w:cs="Times New Roman"/>
          <w:kern w:val="0"/>
          <w:sz w:val="24"/>
          <w:szCs w:val="20"/>
          <w:rPrChange w:id="149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P</w:t>
      </w:r>
      <w:r w:rsidR="00D6590A" w:rsidRPr="0050309E">
        <w:rPr>
          <w:rFonts w:ascii="Times New Roman" w:eastAsia="SimSun" w:hAnsi="Times New Roman" w:cs="Times New Roman"/>
          <w:kern w:val="0"/>
          <w:sz w:val="24"/>
          <w:szCs w:val="20"/>
          <w:rPrChange w:id="149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-MoS</w:t>
      </w:r>
      <w:r w:rsidR="00D6590A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150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2</w:t>
      </w:r>
      <w:r w:rsidR="00A60CC6" w:rsidRPr="0050309E">
        <w:rPr>
          <w:rFonts w:ascii="Times New Roman" w:eastAsia="SimSun" w:hAnsi="Times New Roman" w:cs="Times New Roman"/>
          <w:kern w:val="0"/>
          <w:sz w:val="24"/>
          <w:szCs w:val="20"/>
          <w:rPrChange w:id="150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 (Figure 4b)</w:t>
      </w:r>
      <w:r w:rsidR="00D6590A" w:rsidRPr="0050309E">
        <w:rPr>
          <w:rFonts w:ascii="Times New Roman" w:eastAsia="SimSun" w:hAnsi="Times New Roman" w:cs="Times New Roman"/>
          <w:kern w:val="0"/>
          <w:sz w:val="24"/>
          <w:szCs w:val="20"/>
          <w:rPrChange w:id="15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</w:t>
      </w:r>
      <w:commentRangeStart w:id="1503"/>
      <w:ins w:id="1504" w:author="Ted Linekar" w:date="2018-09-18T09:53:00Z">
        <w:r w:rsidR="00B414A8">
          <w:rPr>
            <w:rFonts w:ascii="Times New Roman" w:eastAsia="SimSun" w:hAnsi="Times New Roman" w:cs="Times New Roman"/>
            <w:kern w:val="0"/>
            <w:sz w:val="24"/>
            <w:szCs w:val="20"/>
          </w:rPr>
          <w:t>in</w:t>
        </w:r>
      </w:ins>
      <w:ins w:id="1505" w:author="Ted Linekar" w:date="2018-09-18T09:54:00Z">
        <w:r w:rsidR="00B414A8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addition to the </w:t>
        </w:r>
      </w:ins>
      <w:del w:id="1506" w:author="Ted Linekar" w:date="2018-09-18T09:53:00Z">
        <w:r w:rsidR="008811A1" w:rsidRPr="0050309E" w:rsidDel="00B414A8">
          <w:rPr>
            <w:rFonts w:ascii="Times New Roman" w:eastAsia="SimSun" w:hAnsi="Times New Roman" w:cs="Times New Roman"/>
            <w:kern w:val="0"/>
            <w:sz w:val="24"/>
            <w:szCs w:val="20"/>
            <w:rPrChange w:id="150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except the </w:delText>
        </w:r>
      </w:del>
      <w:r w:rsidR="008811A1" w:rsidRPr="0050309E">
        <w:rPr>
          <w:rFonts w:ascii="Times New Roman" w:eastAsia="SimSun" w:hAnsi="Times New Roman" w:cs="Times New Roman"/>
          <w:kern w:val="0"/>
          <w:sz w:val="24"/>
          <w:szCs w:val="20"/>
          <w:rPrChange w:id="150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three peaks </w:t>
      </w:r>
      <w:ins w:id="1509" w:author="Ted Linekar" w:date="2018-09-18T09:53:00Z">
        <w:r w:rsidR="00B414A8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observed </w:t>
        </w:r>
      </w:ins>
      <w:del w:id="1510" w:author="Ted Linekar" w:date="2018-09-18T09:53:00Z">
        <w:r w:rsidR="008811A1" w:rsidRPr="0050309E" w:rsidDel="00B414A8">
          <w:rPr>
            <w:rFonts w:ascii="Times New Roman" w:eastAsia="SimSun" w:hAnsi="Times New Roman" w:cs="Times New Roman"/>
            <w:kern w:val="0"/>
            <w:sz w:val="24"/>
            <w:szCs w:val="20"/>
            <w:rPrChange w:id="151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as shown </w:delText>
        </w:r>
      </w:del>
      <w:del w:id="1512" w:author="Jane Nicholson" w:date="2018-09-19T16:24:00Z">
        <w:r w:rsidR="008811A1" w:rsidRPr="0050309E" w:rsidDel="00E90A3B">
          <w:rPr>
            <w:rFonts w:ascii="Times New Roman" w:eastAsia="SimSun" w:hAnsi="Times New Roman" w:cs="Times New Roman"/>
            <w:kern w:val="0"/>
            <w:sz w:val="24"/>
            <w:szCs w:val="20"/>
            <w:rPrChange w:id="151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in </w:delText>
        </w:r>
      </w:del>
      <w:ins w:id="1514" w:author="Jane Nicholson" w:date="2018-09-19T16:24:00Z">
        <w:r w:rsidR="00E90A3B">
          <w:rPr>
            <w:rFonts w:ascii="Times New Roman" w:eastAsia="SimSun" w:hAnsi="Times New Roman" w:cs="Times New Roman"/>
            <w:kern w:val="0"/>
            <w:sz w:val="24"/>
            <w:szCs w:val="20"/>
          </w:rPr>
          <w:t>for</w:t>
        </w:r>
        <w:r w:rsidR="00E90A3B" w:rsidRPr="0050309E">
          <w:rPr>
            <w:rFonts w:ascii="Times New Roman" w:eastAsia="SimSun" w:hAnsi="Times New Roman" w:cs="Times New Roman"/>
            <w:kern w:val="0"/>
            <w:sz w:val="24"/>
            <w:szCs w:val="20"/>
            <w:rPrChange w:id="151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t xml:space="preserve"> </w:t>
        </w:r>
      </w:ins>
      <w:r w:rsidR="008811A1" w:rsidRPr="0050309E">
        <w:rPr>
          <w:rFonts w:ascii="Times New Roman" w:eastAsia="SimSun" w:hAnsi="Times New Roman" w:cs="Times New Roman"/>
          <w:kern w:val="0"/>
          <w:sz w:val="24"/>
          <w:szCs w:val="20"/>
          <w:rPrChange w:id="151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>pristine MoS</w:t>
      </w:r>
      <w:r w:rsidR="008811A1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rPrChange w:id="151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/>
            </w:rPr>
          </w:rPrChange>
        </w:rPr>
        <w:t>2</w:t>
      </w:r>
      <w:r w:rsidR="008811A1" w:rsidRPr="0050309E">
        <w:rPr>
          <w:rFonts w:ascii="Times New Roman" w:eastAsia="SimSun" w:hAnsi="Times New Roman" w:cs="Times New Roman"/>
          <w:kern w:val="0"/>
          <w:sz w:val="24"/>
          <w:szCs w:val="20"/>
          <w:rPrChange w:id="151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, </w:t>
      </w:r>
      <w:del w:id="1519" w:author="Ted Linekar" w:date="2018-09-18T09:53:00Z">
        <w:r w:rsidR="00451989" w:rsidRPr="0050309E" w:rsidDel="00B414A8">
          <w:rPr>
            <w:rFonts w:ascii="Times New Roman" w:eastAsia="SimSun" w:hAnsi="Times New Roman" w:cs="Times New Roman"/>
            <w:kern w:val="0"/>
            <w:sz w:val="24"/>
            <w:szCs w:val="20"/>
            <w:rPrChange w:id="152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 xml:space="preserve">there is </w:delText>
        </w:r>
      </w:del>
      <w:r w:rsidR="00451989" w:rsidRPr="0050309E">
        <w:rPr>
          <w:rFonts w:ascii="Times New Roman" w:eastAsia="SimSun" w:hAnsi="Times New Roman" w:cs="Times New Roman"/>
          <w:kern w:val="0"/>
          <w:sz w:val="24"/>
          <w:szCs w:val="20"/>
          <w:rPrChange w:id="152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a new peak </w:t>
      </w:r>
      <w:ins w:id="1522" w:author="Ted Linekar" w:date="2018-09-18T10:00:00Z">
        <w:r w:rsidR="00280FE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was observed </w:t>
        </w:r>
      </w:ins>
      <w:r w:rsidR="00451989" w:rsidRPr="0050309E">
        <w:rPr>
          <w:rFonts w:ascii="Times New Roman" w:eastAsia="SimSun" w:hAnsi="Times New Roman" w:cs="Times New Roman"/>
          <w:kern w:val="0"/>
          <w:sz w:val="24"/>
          <w:szCs w:val="20"/>
          <w:rPrChange w:id="152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at </w:t>
      </w:r>
      <w:ins w:id="1524" w:author="Ted Linekar" w:date="2018-09-18T09:24:00Z">
        <w:r w:rsidR="006B3489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approximately </w:t>
        </w:r>
      </w:ins>
      <w:del w:id="1525" w:author="Ted Linekar" w:date="2018-09-18T09:24:00Z">
        <w:r w:rsidR="00451989" w:rsidRPr="0050309E" w:rsidDel="006B3489">
          <w:rPr>
            <w:rFonts w:ascii="Times New Roman" w:eastAsia="SimSun" w:hAnsi="Times New Roman" w:cs="Times New Roman"/>
            <w:kern w:val="0"/>
            <w:sz w:val="24"/>
            <w:szCs w:val="20"/>
            <w:rPrChange w:id="152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~</w:delText>
        </w:r>
      </w:del>
      <w:r w:rsidR="00451989" w:rsidRPr="0050309E">
        <w:rPr>
          <w:rFonts w:ascii="Times New Roman" w:eastAsia="SimSun" w:hAnsi="Times New Roman" w:cs="Times New Roman"/>
          <w:kern w:val="0"/>
          <w:sz w:val="24"/>
          <w:szCs w:val="20"/>
          <w:rPrChange w:id="152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235 eV, which </w:t>
      </w:r>
      <w:del w:id="1528" w:author="Ted Linekar" w:date="2018-09-18T10:00:00Z">
        <w:r w:rsidR="00451989" w:rsidRPr="0050309E" w:rsidDel="00280FEE">
          <w:rPr>
            <w:rFonts w:ascii="Times New Roman" w:eastAsia="SimSun" w:hAnsi="Times New Roman" w:cs="Times New Roman"/>
            <w:kern w:val="0"/>
            <w:sz w:val="24"/>
            <w:szCs w:val="20"/>
            <w:rPrChange w:id="152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/>
              </w:rPr>
            </w:rPrChange>
          </w:rPr>
          <w:delText>i</w:delText>
        </w:r>
      </w:del>
      <w:ins w:id="1530" w:author="Ted Linekar" w:date="2018-09-18T10:00:00Z">
        <w:r w:rsidR="00280FEE">
          <w:rPr>
            <w:rFonts w:ascii="Times New Roman" w:eastAsia="SimSun" w:hAnsi="Times New Roman" w:cs="Times New Roman"/>
            <w:kern w:val="0"/>
            <w:sz w:val="24"/>
            <w:szCs w:val="20"/>
          </w:rPr>
          <w:t>wa</w:t>
        </w:r>
      </w:ins>
      <w:r w:rsidR="00451989" w:rsidRPr="0050309E">
        <w:rPr>
          <w:rFonts w:ascii="Times New Roman" w:eastAsia="SimSun" w:hAnsi="Times New Roman" w:cs="Times New Roman"/>
          <w:kern w:val="0"/>
          <w:sz w:val="24"/>
          <w:szCs w:val="20"/>
          <w:rPrChange w:id="15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/>
            </w:rPr>
          </w:rPrChange>
        </w:rPr>
        <w:t xml:space="preserve">s assigned to </w:t>
      </w:r>
      <w:r w:rsidR="00451989" w:rsidRPr="0050309E">
        <w:rPr>
          <w:rFonts w:ascii="Times New Roman" w:eastAsia="SimSun" w:hAnsi="Times New Roman" w:cs="Times New Roman"/>
          <w:kern w:val="0"/>
          <w:sz w:val="24"/>
          <w:szCs w:val="24"/>
          <w:rPrChange w:id="153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the Mo</w:t>
      </w:r>
      <w:r w:rsidR="00451989"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  <w:rPrChange w:id="15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perscript"/>
              <w:lang w:val="en-GB"/>
            </w:rPr>
          </w:rPrChange>
        </w:rPr>
        <w:t>6+</w:t>
      </w:r>
      <w:r w:rsidR="00451989" w:rsidRPr="0050309E">
        <w:rPr>
          <w:rFonts w:ascii="Times New Roman" w:eastAsia="SimSun" w:hAnsi="Times New Roman" w:cs="Times New Roman"/>
          <w:kern w:val="0"/>
          <w:sz w:val="24"/>
          <w:szCs w:val="24"/>
          <w:rPrChange w:id="153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3d</w:t>
      </w:r>
      <w:r w:rsidR="00451989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53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3/2</w:t>
      </w:r>
      <w:r w:rsidR="00451989" w:rsidRPr="0050309E">
        <w:rPr>
          <w:rFonts w:ascii="Times New Roman" w:eastAsia="SimSun" w:hAnsi="Times New Roman" w:cs="Times New Roman"/>
          <w:kern w:val="0"/>
          <w:sz w:val="24"/>
          <w:szCs w:val="24"/>
          <w:rPrChange w:id="153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orbital of hexavalent </w:t>
      </w:r>
      <w:ins w:id="1537" w:author="Ted Linekar" w:date="2018-09-18T09:59:00Z">
        <w:r w:rsidR="00280FEE">
          <w:rPr>
            <w:rFonts w:ascii="Times New Roman" w:eastAsia="SimSun" w:hAnsi="Times New Roman" w:cs="Times New Roman"/>
            <w:kern w:val="0"/>
            <w:sz w:val="24"/>
            <w:szCs w:val="24"/>
          </w:rPr>
          <w:t>Mo</w:t>
        </w:r>
      </w:ins>
      <w:del w:id="1538" w:author="Ted Linekar" w:date="2018-09-18T09:59:00Z">
        <w:r w:rsidR="00451989" w:rsidRPr="0050309E" w:rsidDel="00280FEE">
          <w:rPr>
            <w:rFonts w:ascii="Times New Roman" w:eastAsia="SimSun" w:hAnsi="Times New Roman" w:cs="Times New Roman"/>
            <w:kern w:val="0"/>
            <w:sz w:val="24"/>
            <w:szCs w:val="24"/>
            <w:rPrChange w:id="153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molybdenum</w:delText>
        </w:r>
      </w:del>
      <w:commentRangeEnd w:id="1503"/>
      <w:r w:rsidR="003D0036">
        <w:rPr>
          <w:rStyle w:val="CommentReference"/>
        </w:rPr>
        <w:commentReference w:id="1503"/>
      </w:r>
      <w:r w:rsidR="00451989" w:rsidRPr="0050309E">
        <w:rPr>
          <w:rFonts w:ascii="Times New Roman" w:eastAsia="SimSun" w:hAnsi="Times New Roman" w:cs="Times New Roman"/>
          <w:kern w:val="0"/>
          <w:sz w:val="24"/>
          <w:szCs w:val="24"/>
          <w:rPrChange w:id="154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.</w:t>
      </w:r>
      <w:r w:rsidR="00B02534" w:rsidRPr="0050309E">
        <w:rPr>
          <w:rFonts w:ascii="Times New Roman" w:eastAsia="SimSun" w:hAnsi="Times New Roman" w:cs="Times New Roman"/>
          <w:kern w:val="0"/>
          <w:sz w:val="24"/>
          <w:szCs w:val="24"/>
          <w:rPrChange w:id="154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The Mo</w:t>
      </w:r>
      <w:r w:rsidR="00B02534"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  <w:rPrChange w:id="154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perscript"/>
              <w:lang w:val="en-GB"/>
            </w:rPr>
          </w:rPrChange>
        </w:rPr>
        <w:t>6+</w:t>
      </w:r>
      <w:r w:rsidR="00B02534" w:rsidRPr="0050309E">
        <w:rPr>
          <w:rFonts w:ascii="Times New Roman" w:eastAsia="SimSun" w:hAnsi="Times New Roman" w:cs="Times New Roman"/>
          <w:kern w:val="0"/>
          <w:sz w:val="24"/>
          <w:szCs w:val="24"/>
          <w:rPrChange w:id="154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in FL</w:t>
      </w:r>
      <w:r w:rsidR="00924E9E" w:rsidRPr="0050309E">
        <w:rPr>
          <w:rFonts w:ascii="Times New Roman" w:eastAsia="SimSun" w:hAnsi="Times New Roman" w:cs="Times New Roman"/>
          <w:kern w:val="0"/>
          <w:sz w:val="24"/>
          <w:szCs w:val="24"/>
          <w:rPrChange w:id="154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P</w:t>
      </w:r>
      <w:r w:rsidR="00B02534" w:rsidRPr="0050309E">
        <w:rPr>
          <w:rFonts w:ascii="Times New Roman" w:eastAsia="SimSun" w:hAnsi="Times New Roman" w:cs="Times New Roman"/>
          <w:kern w:val="0"/>
          <w:sz w:val="24"/>
          <w:szCs w:val="24"/>
          <w:rPrChange w:id="154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-MoS</w:t>
      </w:r>
      <w:r w:rsidR="00B02534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54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B02534" w:rsidRPr="0050309E">
        <w:rPr>
          <w:rFonts w:ascii="Times New Roman" w:eastAsia="SimSun" w:hAnsi="Times New Roman" w:cs="Times New Roman"/>
          <w:kern w:val="0"/>
          <w:sz w:val="24"/>
          <w:szCs w:val="24"/>
          <w:rPrChange w:id="15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was attributed to </w:t>
      </w:r>
      <w:r w:rsidR="00996218" w:rsidRPr="0050309E">
        <w:rPr>
          <w:rFonts w:ascii="Times New Roman" w:eastAsia="SimSun" w:hAnsi="Times New Roman" w:cs="Times New Roman"/>
          <w:kern w:val="0"/>
          <w:sz w:val="24"/>
          <w:szCs w:val="24"/>
          <w:rPrChange w:id="15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the Mo</w:t>
      </w:r>
      <w:ins w:id="1549" w:author="Ted Linekar" w:date="2018-09-18T10:48:00Z">
        <w:r w:rsidR="004A1FB0">
          <w:rPr>
            <w:rFonts w:ascii="Times New Roman" w:eastAsia="SimSun" w:hAnsi="Times New Roman" w:cs="Times New Roman"/>
            <w:kern w:val="0"/>
            <w:sz w:val="24"/>
            <w:szCs w:val="24"/>
          </w:rPr>
          <w:t>–</w:t>
        </w:r>
      </w:ins>
      <w:del w:id="1550" w:author="Ted Linekar" w:date="2018-09-18T10:48:00Z">
        <w:r w:rsidR="00996218" w:rsidRPr="0050309E" w:rsidDel="004A1FB0">
          <w:rPr>
            <w:rFonts w:ascii="Times New Roman" w:eastAsia="SimSun" w:hAnsi="Times New Roman" w:cs="Times New Roman"/>
            <w:kern w:val="0"/>
            <w:sz w:val="24"/>
            <w:szCs w:val="24"/>
            <w:rPrChange w:id="155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-</w:delText>
        </w:r>
      </w:del>
      <w:r w:rsidR="00996218" w:rsidRPr="0050309E">
        <w:rPr>
          <w:rFonts w:ascii="Times New Roman" w:eastAsia="SimSun" w:hAnsi="Times New Roman" w:cs="Times New Roman"/>
          <w:kern w:val="0"/>
          <w:sz w:val="24"/>
          <w:szCs w:val="24"/>
          <w:rPrChange w:id="155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O bonds formed through oxygen bonding to the unsaturated </w:t>
      </w:r>
      <w:r w:rsidR="0033028E" w:rsidRPr="0050309E">
        <w:rPr>
          <w:rFonts w:ascii="Times New Roman" w:eastAsia="SimSun" w:hAnsi="Times New Roman" w:cs="Times New Roman"/>
          <w:kern w:val="0"/>
          <w:sz w:val="24"/>
          <w:szCs w:val="24"/>
          <w:rPrChange w:id="155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Mo bonds</w:t>
      </w:r>
      <w:r w:rsidR="00065BE1" w:rsidRPr="0050309E">
        <w:rPr>
          <w:rFonts w:ascii="Times New Roman" w:eastAsia="SimSun" w:hAnsi="Times New Roman" w:cs="Times New Roman"/>
          <w:kern w:val="0"/>
          <w:sz w:val="24"/>
          <w:szCs w:val="24"/>
          <w:rPrChange w:id="155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,</w:t>
      </w:r>
      <w:r w:rsidR="00487BE8" w:rsidRPr="0050309E">
        <w:rPr>
          <w:rFonts w:ascii="Times New Roman" w:eastAsia="SimSun" w:hAnsi="Times New Roman" w:cs="Times New Roman"/>
          <w:kern w:val="0"/>
          <w:sz w:val="24"/>
          <w:szCs w:val="24"/>
          <w:rPrChange w:id="155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r w:rsidR="0033028E" w:rsidRPr="0050309E">
        <w:rPr>
          <w:rFonts w:ascii="Times New Roman" w:eastAsia="SimSun" w:hAnsi="Times New Roman" w:cs="Times New Roman"/>
          <w:kern w:val="0"/>
          <w:sz w:val="24"/>
          <w:szCs w:val="24"/>
          <w:rPrChange w:id="155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defect sites</w:t>
      </w:r>
      <w:r w:rsidR="00065BE1" w:rsidRPr="0050309E">
        <w:rPr>
          <w:rFonts w:ascii="Times New Roman" w:eastAsia="SimSun" w:hAnsi="Times New Roman" w:cs="Times New Roman"/>
          <w:kern w:val="0"/>
          <w:sz w:val="24"/>
          <w:szCs w:val="24"/>
          <w:rPrChange w:id="155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,</w:t>
      </w:r>
      <w:r w:rsidR="00487BE8" w:rsidRPr="0050309E">
        <w:rPr>
          <w:rFonts w:ascii="Times New Roman" w:eastAsia="SimSun" w:hAnsi="Times New Roman" w:cs="Times New Roman"/>
          <w:kern w:val="0"/>
          <w:sz w:val="24"/>
          <w:szCs w:val="24"/>
          <w:rPrChange w:id="155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r w:rsidR="00065BE1" w:rsidRPr="0050309E">
        <w:rPr>
          <w:rFonts w:ascii="Times New Roman" w:eastAsia="SimSun" w:hAnsi="Times New Roman" w:cs="Times New Roman"/>
          <w:kern w:val="0"/>
          <w:sz w:val="24"/>
          <w:szCs w:val="24"/>
          <w:rPrChange w:id="155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or </w:t>
      </w:r>
      <w:r w:rsidR="00487BE8" w:rsidRPr="0050309E">
        <w:rPr>
          <w:rFonts w:ascii="Times New Roman" w:eastAsia="SimSun" w:hAnsi="Times New Roman" w:cs="Times New Roman"/>
          <w:kern w:val="0"/>
          <w:sz w:val="24"/>
          <w:szCs w:val="24"/>
          <w:rPrChange w:id="156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edge</w:t>
      </w:r>
      <w:ins w:id="1561" w:author="Ted Linekar" w:date="2018-09-18T10:04:00Z">
        <w:r w:rsidR="00280FEE">
          <w:rPr>
            <w:rFonts w:ascii="Times New Roman" w:eastAsia="SimSun" w:hAnsi="Times New Roman" w:cs="Times New Roman"/>
            <w:kern w:val="0"/>
            <w:sz w:val="24"/>
            <w:szCs w:val="24"/>
          </w:rPr>
          <w:t>s</w:t>
        </w:r>
      </w:ins>
      <w:r w:rsidR="00487BE8" w:rsidRPr="0050309E">
        <w:rPr>
          <w:rFonts w:ascii="Times New Roman" w:eastAsia="SimSun" w:hAnsi="Times New Roman" w:cs="Times New Roman"/>
          <w:kern w:val="0"/>
          <w:sz w:val="24"/>
          <w:szCs w:val="24"/>
          <w:rPrChange w:id="156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of nanoribbons</w:t>
      </w:r>
      <w:r w:rsidR="0033028E" w:rsidRPr="0050309E">
        <w:rPr>
          <w:rFonts w:ascii="Times New Roman" w:eastAsia="SimSun" w:hAnsi="Times New Roman" w:cs="Times New Roman"/>
          <w:kern w:val="0"/>
          <w:sz w:val="24"/>
          <w:szCs w:val="24"/>
          <w:rPrChange w:id="156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,</w:t>
      </w:r>
      <w:r w:rsidR="0050309E" w:rsidRPr="0050309E">
        <w:fldChar w:fldCharType="begin"/>
      </w:r>
      <w:r w:rsidR="0050309E" w:rsidRPr="0050309E">
        <w:instrText xml:space="preserve"> HYPERLINK \l "_ENREF_47" \o "Wei, 2014 #19" </w:instrText>
      </w:r>
      <w:r w:rsidR="0050309E" w:rsidRPr="0050309E">
        <w:rPr>
          <w:rPrChange w:id="156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56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56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instrText xml:space="preserve"> ADDIN EN.CITE &lt;EndNote&gt;&lt;Cite&gt;&lt;Author&gt;Wei&lt;/Author&gt;&lt;Year&gt;2014&lt;/Year&gt;&lt;RecNum&gt;19&lt;/RecNum&gt;&lt;DisplayText&gt;&lt;style face="superscript"&gt;47-48&lt;/style&gt;&lt;/DisplayText&gt;&lt;record&gt;&lt;rec-number&gt;19&lt;/rec-number&gt;&lt;foreign-keys&gt;&lt;key app="EN" db-id="aex2ffs95xfad5epwfvpt0e9v9r2pa02ve5p"&gt;19&lt;/key&gt;&lt;/foreign-keys&gt;&lt;ref-type name="Journal Article"&gt;17&lt;/ref-type&gt;&lt;contributors&gt;&lt;authors&gt;&lt;author&gt;Wei, Xiaoxu&lt;/author&gt;&lt;author&gt;Yu, Zhihao&lt;/author&gt;&lt;author&gt;Hu, Fengrui&lt;/author&gt;&lt;author&gt;Cheng, Ying&lt;/author&gt;&lt;author&gt;Yu, Linwei&lt;/author&gt;&lt;author&gt;Wang, Xiaoyong&lt;/author&gt;&lt;author&gt;Xiao, Min&lt;/author&gt;&lt;author&gt;Wang, Junzhuan&lt;/author&gt;&lt;author&gt;Wang, Xinran&lt;/author&gt;&lt;author&gt;Shi, Yi&lt;/author&gt;&lt;/authors&gt;&lt;/contributors&gt;&lt;titles&gt;&lt;title&gt;Mo-O bond doping and related-defect assisted enhancement of photoluminescence in monolayer MoS2&lt;/title&gt;&lt;secondary-title&gt;Aip Advances&lt;/secondary-title&gt;&lt;/titles&gt;&lt;periodical&gt;&lt;full-title&gt;Aip Advances&lt;/full-title&gt;&lt;abbr-1&gt;AIP Adv.&lt;/abbr-1&gt;&lt;/periodical&gt;&lt;pages&gt;123004&lt;/pages&gt;&lt;volume&gt;4&lt;/volume&gt;&lt;number&gt;12&lt;/number&gt;&lt;dates&gt;&lt;year&gt;2014&lt;/year&gt;&lt;/dates&gt;&lt;isbn&gt;2158-3226&lt;/isbn&gt;&lt;urls&gt;&lt;/urls&gt;&lt;/record&gt;&lt;/Cite&gt;&lt;Cite&gt;&lt;Author&gt;da Silveira Firmiano&lt;/Author&gt;&lt;Year&gt;2014&lt;/Year&gt;&lt;RecNum&gt;20&lt;/RecNum&gt;&lt;record&gt;&lt;rec-number&gt;20&lt;/rec-number&gt;&lt;foreign-keys&gt;&lt;key app="EN" db-id="aex2ffs95xfad5epwfvpt0e9v9r2pa02ve5p"&gt;20&lt;/key&gt;&lt;/foreign-keys&gt;&lt;ref-type name="Journal Article"&gt;17&lt;/ref-type&gt;&lt;contributors&gt;&lt;authors&gt;&lt;author&gt;da Silveira Firmiano, Edney Geraldo&lt;/author&gt;&lt;author&gt;Rabelo, Adriano C&lt;/author&gt;&lt;author&gt;Dalmaschio, Cleocir J&lt;/author&gt;&lt;author&gt;Pinheiro, Antonio N&lt;/author&gt;&lt;author&gt;Pereira, Ernesto C&lt;/author&gt;&lt;author&gt;Schreiner, Wido H&lt;/author&gt;&lt;author&gt;Leite, Edson Robeto&lt;/author&gt;&lt;/authors&gt;&lt;/contributors&gt;&lt;titles&gt;&lt;title&gt;Supercapacitor electrodes obtained by directly bonding 2D MoS2 on reduced graphene oxide&lt;/title&gt;&lt;secondary-title&gt;Advanced Energy Materials&lt;/secondary-title&gt;&lt;/titles&gt;&lt;periodical&gt;&lt;full-title&gt;Advanced Energy Materials&lt;/full-title&gt;&lt;abbr-1&gt;Adv. Energy Mater.&lt;/abbr-1&gt;&lt;/periodical&gt;&lt;volume&gt;4&lt;/volume&gt;&lt;number&gt;6&lt;/number&gt;&lt;dates&gt;&lt;year&gt;2014&lt;/year&gt;&lt;/dates&gt;&lt;isbn&gt;1614-6840&lt;/isbn&gt;&lt;urls&gt;&lt;/urls&gt;&lt;/record&gt;&lt;/Cite&gt;&lt;/EndNote&gt;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5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  <w:rPrChange w:id="1568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4"/>
              <w:vertAlign w:val="superscript"/>
              <w:lang w:val="en-GB"/>
            </w:rPr>
          </w:rPrChange>
        </w:rPr>
        <w:t>47</w:t>
      </w:r>
      <w:ins w:id="1569" w:author="Ted Linekar" w:date="2018-09-18T10:03:00Z">
        <w:r w:rsidR="00280FEE">
          <w:rPr>
            <w:rFonts w:ascii="Times New Roman" w:eastAsia="SimSun" w:hAnsi="Times New Roman" w:cs="Times New Roman"/>
            <w:noProof/>
            <w:kern w:val="0"/>
            <w:sz w:val="24"/>
            <w:szCs w:val="24"/>
            <w:vertAlign w:val="superscript"/>
          </w:rPr>
          <w:t xml:space="preserve">, </w:t>
        </w:r>
      </w:ins>
      <w:del w:id="1570" w:author="Ted Linekar" w:date="2018-09-18T10:03:00Z">
        <w:r w:rsidR="0093017B" w:rsidRPr="0050309E" w:rsidDel="00280FEE">
          <w:rPr>
            <w:rFonts w:ascii="Times New Roman" w:eastAsia="SimSun" w:hAnsi="Times New Roman" w:cs="Times New Roman"/>
            <w:noProof/>
            <w:kern w:val="0"/>
            <w:sz w:val="24"/>
            <w:szCs w:val="24"/>
            <w:vertAlign w:val="superscript"/>
            <w:rPrChange w:id="1571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4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  <w:rPrChange w:id="1572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4"/>
              <w:vertAlign w:val="superscript"/>
              <w:lang w:val="en-GB"/>
            </w:rPr>
          </w:rPrChange>
        </w:rPr>
        <w:t>48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57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4"/>
          <w:rPrChange w:id="157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end"/>
      </w:r>
      <w:r w:rsidR="00487BE8" w:rsidRPr="0050309E">
        <w:rPr>
          <w:rFonts w:ascii="Times New Roman" w:eastAsia="SimSun" w:hAnsi="Times New Roman" w:cs="Times New Roman"/>
          <w:kern w:val="0"/>
          <w:sz w:val="24"/>
          <w:szCs w:val="24"/>
          <w:rPrChange w:id="157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del w:id="1576" w:author="Ted Linekar" w:date="2018-09-18T10:04:00Z">
        <w:r w:rsidR="00487BE8" w:rsidRPr="0050309E" w:rsidDel="00280FEE">
          <w:rPr>
            <w:rFonts w:ascii="Times New Roman" w:eastAsia="SimSun" w:hAnsi="Times New Roman" w:cs="Times New Roman"/>
            <w:kern w:val="0"/>
            <w:sz w:val="24"/>
            <w:szCs w:val="24"/>
            <w:rPrChange w:id="157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which </w:delText>
        </w:r>
      </w:del>
      <w:r w:rsidR="00487BE8" w:rsidRPr="0050309E">
        <w:rPr>
          <w:rFonts w:ascii="Times New Roman" w:eastAsia="SimSun" w:hAnsi="Times New Roman" w:cs="Times New Roman"/>
          <w:kern w:val="0"/>
          <w:sz w:val="24"/>
          <w:szCs w:val="24"/>
          <w:rPrChange w:id="15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generated from the </w:t>
      </w:r>
      <w:r w:rsidR="00065BE1" w:rsidRPr="0050309E">
        <w:rPr>
          <w:rFonts w:ascii="Times New Roman" w:eastAsia="SimSun" w:hAnsi="Times New Roman" w:cs="Times New Roman"/>
          <w:kern w:val="0"/>
          <w:sz w:val="24"/>
          <w:szCs w:val="24"/>
          <w:rPrChange w:id="157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damage</w:t>
      </w:r>
      <w:r w:rsidR="00D02675" w:rsidRPr="0050309E">
        <w:rPr>
          <w:rFonts w:ascii="Times New Roman" w:eastAsia="SimSun" w:hAnsi="Times New Roman" w:cs="Times New Roman"/>
          <w:kern w:val="0"/>
          <w:sz w:val="24"/>
          <w:szCs w:val="24"/>
          <w:rPrChange w:id="15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and material remov</w:t>
      </w:r>
      <w:ins w:id="1581" w:author="Ted Linekar" w:date="2018-09-18T10:04:00Z">
        <w:r w:rsidR="00280FEE">
          <w:rPr>
            <w:rFonts w:ascii="Times New Roman" w:eastAsia="SimSun" w:hAnsi="Times New Roman" w:cs="Times New Roman"/>
            <w:kern w:val="0"/>
            <w:sz w:val="24"/>
            <w:szCs w:val="24"/>
          </w:rPr>
          <w:t>al</w:t>
        </w:r>
      </w:ins>
      <w:del w:id="1582" w:author="Ted Linekar" w:date="2018-09-18T10:04:00Z">
        <w:r w:rsidR="00D02675" w:rsidRPr="0050309E" w:rsidDel="00280FEE">
          <w:rPr>
            <w:rFonts w:ascii="Times New Roman" w:eastAsia="SimSun" w:hAnsi="Times New Roman" w:cs="Times New Roman"/>
            <w:kern w:val="0"/>
            <w:sz w:val="24"/>
            <w:szCs w:val="24"/>
            <w:rPrChange w:id="158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ing</w:delText>
        </w:r>
      </w:del>
      <w:r w:rsidR="00D02675" w:rsidRPr="0050309E">
        <w:rPr>
          <w:rFonts w:ascii="Times New Roman" w:eastAsia="SimSun" w:hAnsi="Times New Roman" w:cs="Times New Roman"/>
          <w:kern w:val="0"/>
          <w:sz w:val="24"/>
          <w:szCs w:val="24"/>
          <w:rPrChange w:id="15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of MoS</w:t>
      </w:r>
      <w:r w:rsidR="00D02675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58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del w:id="1586" w:author="Ted Linekar" w:date="2018-09-18T10:06:00Z">
        <w:r w:rsidR="00D02675" w:rsidRPr="0050309E" w:rsidDel="00961F17">
          <w:rPr>
            <w:rFonts w:ascii="Times New Roman" w:eastAsia="SimSun" w:hAnsi="Times New Roman" w:cs="Times New Roman"/>
            <w:kern w:val="0"/>
            <w:sz w:val="24"/>
            <w:szCs w:val="24"/>
            <w:rPrChange w:id="158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 induced </w:delText>
        </w:r>
      </w:del>
      <w:del w:id="1588" w:author="Ted Linekar" w:date="2018-09-18T10:04:00Z">
        <w:r w:rsidR="00D02675" w:rsidRPr="0050309E" w:rsidDel="00280FEE">
          <w:rPr>
            <w:rFonts w:ascii="Times New Roman" w:eastAsia="SimSun" w:hAnsi="Times New Roman" w:cs="Times New Roman"/>
            <w:kern w:val="0"/>
            <w:sz w:val="24"/>
            <w:szCs w:val="24"/>
            <w:rPrChange w:id="158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by</w:delText>
        </w:r>
      </w:del>
      <w:r w:rsidR="00D02675" w:rsidRPr="0050309E">
        <w:rPr>
          <w:rFonts w:ascii="Times New Roman" w:eastAsia="SimSun" w:hAnsi="Times New Roman" w:cs="Times New Roman"/>
          <w:kern w:val="0"/>
          <w:sz w:val="24"/>
          <w:szCs w:val="24"/>
          <w:rPrChange w:id="15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ins w:id="1591" w:author="Ted Linekar" w:date="2018-09-18T10:12:00Z">
        <w:r w:rsidR="00961F17">
          <w:rPr>
            <w:rFonts w:ascii="Times New Roman" w:eastAsia="SimSun" w:hAnsi="Times New Roman" w:cs="Times New Roman"/>
            <w:kern w:val="0"/>
            <w:sz w:val="24"/>
            <w:szCs w:val="24"/>
          </w:rPr>
          <w:t>during</w:t>
        </w:r>
      </w:ins>
      <w:ins w:id="1592" w:author="Ted Linekar" w:date="2018-09-18T10:06:00Z">
        <w:r w:rsidR="00961F17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r w:rsidR="00D02675" w:rsidRPr="0050309E">
        <w:rPr>
          <w:rFonts w:ascii="Times New Roman" w:eastAsia="SimSun" w:hAnsi="Times New Roman" w:cs="Times New Roman"/>
          <w:kern w:val="0"/>
          <w:sz w:val="24"/>
          <w:szCs w:val="24"/>
          <w:rPrChange w:id="159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femtosecond laser pulse</w:t>
      </w:r>
      <w:ins w:id="1594" w:author="Ted Linekar" w:date="2018-09-18T10:12:00Z">
        <w:r w:rsidR="00961F17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writing</w:t>
        </w:r>
      </w:ins>
      <w:del w:id="1595" w:author="Ted Linekar" w:date="2018-09-18T10:12:00Z">
        <w:r w:rsidR="00D02675" w:rsidRPr="0050309E" w:rsidDel="00961F17">
          <w:rPr>
            <w:rFonts w:ascii="Times New Roman" w:eastAsia="SimSun" w:hAnsi="Times New Roman" w:cs="Times New Roman"/>
            <w:kern w:val="0"/>
            <w:sz w:val="24"/>
            <w:szCs w:val="24"/>
            <w:rPrChange w:id="159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s</w:delText>
        </w:r>
      </w:del>
      <w:r w:rsidR="00D02675" w:rsidRPr="0050309E">
        <w:rPr>
          <w:rFonts w:ascii="Times New Roman" w:eastAsia="SimSun" w:hAnsi="Times New Roman" w:cs="Times New Roman"/>
          <w:kern w:val="0"/>
          <w:sz w:val="24"/>
          <w:szCs w:val="24"/>
          <w:rPrChange w:id="159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. </w:t>
      </w:r>
      <w:r w:rsidR="005E521D" w:rsidRPr="0050309E">
        <w:rPr>
          <w:rFonts w:ascii="Times New Roman" w:eastAsia="SimSun" w:hAnsi="Times New Roman" w:cs="Times New Roman"/>
          <w:kern w:val="0"/>
          <w:sz w:val="24"/>
          <w:szCs w:val="24"/>
          <w:rPrChange w:id="159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Figure S1b </w:t>
      </w:r>
      <w:ins w:id="1599" w:author="Ted Linekar" w:date="2018-09-18T10:15:00Z">
        <w:r w:rsidR="00961F17">
          <w:rPr>
            <w:rFonts w:ascii="Times New Roman" w:eastAsia="SimSun" w:hAnsi="Times New Roman" w:cs="Times New Roman"/>
            <w:kern w:val="0"/>
            <w:sz w:val="24"/>
            <w:szCs w:val="24"/>
          </w:rPr>
          <w:t>depicts</w:t>
        </w:r>
      </w:ins>
      <w:del w:id="1600" w:author="Ted Linekar" w:date="2018-09-18T10:15:00Z">
        <w:r w:rsidR="00645C6A" w:rsidRPr="0050309E" w:rsidDel="00961F17">
          <w:rPr>
            <w:rFonts w:ascii="Times New Roman" w:eastAsia="SimSun" w:hAnsi="Times New Roman" w:cs="Times New Roman"/>
            <w:kern w:val="0"/>
            <w:sz w:val="24"/>
            <w:szCs w:val="24"/>
            <w:rPrChange w:id="160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shows</w:delText>
        </w:r>
      </w:del>
      <w:r w:rsidR="00645C6A" w:rsidRPr="0050309E">
        <w:rPr>
          <w:rFonts w:ascii="Times New Roman" w:eastAsia="SimSun" w:hAnsi="Times New Roman" w:cs="Times New Roman"/>
          <w:kern w:val="0"/>
          <w:sz w:val="24"/>
          <w:szCs w:val="24"/>
          <w:rPrChange w:id="16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the O 1s spectra </w:t>
      </w:r>
      <w:del w:id="1603" w:author="Ted Linekar" w:date="2018-09-18T10:15:00Z">
        <w:r w:rsidR="00645C6A" w:rsidRPr="0050309E" w:rsidDel="00961F17">
          <w:rPr>
            <w:rFonts w:ascii="Times New Roman" w:eastAsia="SimSun" w:hAnsi="Times New Roman" w:cs="Times New Roman"/>
            <w:kern w:val="0"/>
            <w:sz w:val="24"/>
            <w:szCs w:val="24"/>
            <w:rPrChange w:id="160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f</w:delText>
        </w:r>
      </w:del>
      <w:r w:rsidR="00645C6A" w:rsidRPr="0050309E">
        <w:rPr>
          <w:rFonts w:ascii="Times New Roman" w:eastAsia="SimSun" w:hAnsi="Times New Roman" w:cs="Times New Roman"/>
          <w:kern w:val="0"/>
          <w:sz w:val="24"/>
          <w:szCs w:val="24"/>
          <w:rPrChange w:id="160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o</w:t>
      </w:r>
      <w:ins w:id="1606" w:author="Ted Linekar" w:date="2018-09-18T10:15:00Z">
        <w:r w:rsidR="00961F17">
          <w:rPr>
            <w:rFonts w:ascii="Times New Roman" w:eastAsia="SimSun" w:hAnsi="Times New Roman" w:cs="Times New Roman"/>
            <w:kern w:val="0"/>
            <w:sz w:val="24"/>
            <w:szCs w:val="24"/>
          </w:rPr>
          <w:t>f</w:t>
        </w:r>
      </w:ins>
      <w:del w:id="1607" w:author="Ted Linekar" w:date="2018-09-18T10:15:00Z">
        <w:r w:rsidR="00645C6A" w:rsidRPr="0050309E" w:rsidDel="00961F17">
          <w:rPr>
            <w:rFonts w:ascii="Times New Roman" w:eastAsia="SimSun" w:hAnsi="Times New Roman" w:cs="Times New Roman"/>
            <w:kern w:val="0"/>
            <w:sz w:val="24"/>
            <w:szCs w:val="24"/>
            <w:rPrChange w:id="160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r</w:delText>
        </w:r>
      </w:del>
      <w:r w:rsidR="00645C6A" w:rsidRPr="0050309E">
        <w:rPr>
          <w:rFonts w:ascii="Times New Roman" w:eastAsia="SimSun" w:hAnsi="Times New Roman" w:cs="Times New Roman"/>
          <w:kern w:val="0"/>
          <w:sz w:val="24"/>
          <w:szCs w:val="24"/>
          <w:rPrChange w:id="160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pristine MoS</w:t>
      </w:r>
      <w:r w:rsidR="00645C6A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61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645C6A" w:rsidRPr="0050309E">
        <w:rPr>
          <w:rFonts w:ascii="Times New Roman" w:eastAsia="SimSun" w:hAnsi="Times New Roman" w:cs="Times New Roman"/>
          <w:kern w:val="0"/>
          <w:sz w:val="24"/>
          <w:szCs w:val="24"/>
          <w:rPrChange w:id="161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, </w:t>
      </w:r>
      <w:r w:rsidR="0089495E" w:rsidRPr="0050309E">
        <w:rPr>
          <w:rFonts w:ascii="Times New Roman" w:eastAsia="SimSun" w:hAnsi="Times New Roman" w:cs="Times New Roman"/>
          <w:kern w:val="0"/>
          <w:sz w:val="24"/>
          <w:szCs w:val="24"/>
          <w:rPrChange w:id="161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which </w:t>
      </w:r>
      <w:ins w:id="1613" w:author="Ted Linekar" w:date="2018-09-18T10:07:00Z">
        <w:r w:rsidR="00961F17">
          <w:rPr>
            <w:rFonts w:ascii="Times New Roman" w:eastAsia="SimSun" w:hAnsi="Times New Roman" w:cs="Times New Roman"/>
            <w:kern w:val="0"/>
            <w:sz w:val="24"/>
            <w:szCs w:val="24"/>
          </w:rPr>
          <w:t>exhibits</w:t>
        </w:r>
      </w:ins>
      <w:del w:id="1614" w:author="Ted Linekar" w:date="2018-09-18T10:07:00Z">
        <w:r w:rsidR="0089495E" w:rsidRPr="0050309E" w:rsidDel="00961F17">
          <w:rPr>
            <w:rFonts w:ascii="Times New Roman" w:eastAsia="SimSun" w:hAnsi="Times New Roman" w:cs="Times New Roman"/>
            <w:kern w:val="0"/>
            <w:sz w:val="24"/>
            <w:szCs w:val="24"/>
            <w:rPrChange w:id="161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shows</w:delText>
        </w:r>
      </w:del>
      <w:r w:rsidR="0089495E" w:rsidRPr="0050309E">
        <w:rPr>
          <w:rFonts w:ascii="Times New Roman" w:eastAsia="SimSun" w:hAnsi="Times New Roman" w:cs="Times New Roman"/>
          <w:kern w:val="0"/>
          <w:sz w:val="24"/>
          <w:szCs w:val="24"/>
          <w:rPrChange w:id="161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r w:rsidR="00F85BE0" w:rsidRPr="0050309E">
        <w:rPr>
          <w:rFonts w:ascii="Times New Roman" w:eastAsia="SimSun" w:hAnsi="Times New Roman" w:cs="Times New Roman"/>
          <w:kern w:val="0"/>
          <w:sz w:val="24"/>
          <w:szCs w:val="24"/>
          <w:rPrChange w:id="161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two</w:t>
      </w:r>
      <w:r w:rsidR="0089495E" w:rsidRPr="0050309E">
        <w:rPr>
          <w:rFonts w:ascii="Times New Roman" w:eastAsia="SimSun" w:hAnsi="Times New Roman" w:cs="Times New Roman"/>
          <w:kern w:val="0"/>
          <w:sz w:val="24"/>
          <w:szCs w:val="24"/>
          <w:rPrChange w:id="161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peak</w:t>
      </w:r>
      <w:ins w:id="1619" w:author="Ted Linekar" w:date="2018-09-18T10:15:00Z">
        <w:r w:rsidR="00961F17">
          <w:rPr>
            <w:rFonts w:ascii="Times New Roman" w:eastAsia="SimSun" w:hAnsi="Times New Roman" w:cs="Times New Roman"/>
            <w:kern w:val="0"/>
            <w:sz w:val="24"/>
            <w:szCs w:val="24"/>
          </w:rPr>
          <w:t>s</w:t>
        </w:r>
      </w:ins>
      <w:r w:rsidR="0089495E" w:rsidRPr="0050309E">
        <w:rPr>
          <w:rFonts w:ascii="Times New Roman" w:eastAsia="SimSun" w:hAnsi="Times New Roman" w:cs="Times New Roman"/>
          <w:kern w:val="0"/>
          <w:sz w:val="24"/>
          <w:szCs w:val="24"/>
          <w:rPrChange w:id="162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at 532.6 </w:t>
      </w:r>
      <w:r w:rsidR="00582D03" w:rsidRPr="0050309E">
        <w:rPr>
          <w:rFonts w:ascii="Times New Roman" w:eastAsia="SimSun" w:hAnsi="Times New Roman" w:cs="Times New Roman"/>
          <w:kern w:val="0"/>
          <w:sz w:val="24"/>
          <w:szCs w:val="24"/>
          <w:rPrChange w:id="162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and 533.4 </w:t>
      </w:r>
      <w:r w:rsidR="0089495E" w:rsidRPr="0050309E">
        <w:rPr>
          <w:rFonts w:ascii="Times New Roman" w:eastAsia="SimSun" w:hAnsi="Times New Roman" w:cs="Times New Roman"/>
          <w:kern w:val="0"/>
          <w:sz w:val="24"/>
          <w:szCs w:val="24"/>
          <w:rPrChange w:id="162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eV, </w:t>
      </w:r>
      <w:r w:rsidR="004C0372" w:rsidRPr="0050309E">
        <w:rPr>
          <w:rFonts w:ascii="Times New Roman" w:eastAsia="SimSun" w:hAnsi="Times New Roman" w:cs="Times New Roman"/>
          <w:kern w:val="0"/>
          <w:sz w:val="24"/>
          <w:szCs w:val="24"/>
          <w:rPrChange w:id="162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attributed to th</w:t>
      </w:r>
      <w:r w:rsidR="00F85BE0" w:rsidRPr="0050309E">
        <w:rPr>
          <w:rFonts w:ascii="Times New Roman" w:eastAsia="SimSun" w:hAnsi="Times New Roman" w:cs="Times New Roman"/>
          <w:kern w:val="0"/>
          <w:sz w:val="24"/>
          <w:szCs w:val="24"/>
          <w:rPrChange w:id="162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e divalent oxygen of Si–O bonds and </w:t>
      </w:r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rPrChange w:id="16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the nonvalent oxygen of oxygen molecules </w:t>
      </w:r>
      <w:bookmarkStart w:id="1626" w:name="OLE_LINK118"/>
      <w:bookmarkStart w:id="1627" w:name="OLE_LINK119"/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rPrChange w:id="162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physically adsorbed on </w:t>
      </w:r>
      <w:ins w:id="1629" w:author="Jane Nicholson" w:date="2018-09-19T16:25:00Z">
        <w:r w:rsidR="00E90A3B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rPrChange w:id="163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MoS</w:t>
      </w:r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6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rPrChange w:id="163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surface</w:t>
      </w:r>
      <w:bookmarkEnd w:id="1626"/>
      <w:bookmarkEnd w:id="1627"/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rPrChange w:id="16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(O</w:t>
      </w:r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63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rPrChange w:id="163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/MoS</w:t>
      </w:r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63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rPrChange w:id="163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)</w:t>
      </w:r>
      <w:r w:rsidR="00621828" w:rsidRPr="0050309E">
        <w:rPr>
          <w:rFonts w:ascii="Times New Roman" w:eastAsia="SimSun" w:hAnsi="Times New Roman" w:cs="Times New Roman"/>
          <w:kern w:val="0"/>
          <w:sz w:val="24"/>
          <w:szCs w:val="24"/>
          <w:rPrChange w:id="16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, respectively</w:t>
      </w:r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rPrChange w:id="16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.</w:t>
      </w:r>
      <w:r w:rsidR="0050309E" w:rsidRPr="0050309E">
        <w:fldChar w:fldCharType="begin"/>
      </w:r>
      <w:r w:rsidR="0050309E" w:rsidRPr="0050309E">
        <w:instrText xml:space="preserve"> HYPERLINK \l "_ENREF_49" \o "Hollinger, 1981 #23" </w:instrText>
      </w:r>
      <w:r w:rsidR="0050309E" w:rsidRPr="0050309E">
        <w:rPr>
          <w:rPrChange w:id="1640" w:author="Ted Linekar" w:date="2018-09-17T10:38:00Z">
            <w:rPr>
              <w:rFonts w:ascii="Times New Roman" w:eastAsia="SimSun" w:hAnsi="Times New Roman" w:cs="Times New Roman"/>
              <w:kern w:val="0"/>
              <w:szCs w:val="21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Cs w:val="21"/>
          <w:rPrChange w:id="1641" w:author="Ted Linekar" w:date="2018-09-17T10:38:00Z">
            <w:rPr>
              <w:rFonts w:ascii="Times New Roman" w:eastAsia="SimSun" w:hAnsi="Times New Roman" w:cs="Times New Roman"/>
              <w:kern w:val="0"/>
              <w:szCs w:val="21"/>
              <w:lang w:val="en-GB"/>
            </w:rPr>
          </w:rPrChange>
        </w:rPr>
        <w:fldChar w:fldCharType="begin">
          <w:fldData xml:space="preserve">PEVuZE5vdGU+PENpdGU+PEF1dGhvcj5Ib2xsaW5nZXI8L0F1dGhvcj48WWVhcj4xOTgxPC9ZZWFy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Cs w:val="21"/>
          <w:rPrChange w:id="1642" w:author="Ted Linekar" w:date="2018-09-17T10:38:00Z">
            <w:rPr>
              <w:rFonts w:ascii="Times New Roman" w:eastAsia="SimSun" w:hAnsi="Times New Roman" w:cs="Times New Roman"/>
              <w:kern w:val="0"/>
              <w:szCs w:val="21"/>
              <w:lang w:val="en-GB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Cs w:val="21"/>
          <w:rPrChange w:id="1643" w:author="Ted Linekar" w:date="2018-09-17T10:38:00Z">
            <w:rPr>
              <w:rFonts w:ascii="Times New Roman" w:eastAsia="SimSun" w:hAnsi="Times New Roman" w:cs="Times New Roman"/>
              <w:kern w:val="0"/>
              <w:szCs w:val="21"/>
              <w:lang w:val="en-GB"/>
            </w:rPr>
          </w:rPrChange>
        </w:rPr>
        <w:fldChar w:fldCharType="begin">
          <w:fldData xml:space="preserve">PEVuZE5vdGU+PENpdGU+PEF1dGhvcj5Ib2xsaW5nZXI8L0F1dGhvcj48WWVhcj4xOTgxPC9ZZWFy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Cs w:val="21"/>
          <w:rPrChange w:id="1644" w:author="Ted Linekar" w:date="2018-09-17T10:38:00Z">
            <w:rPr>
              <w:rFonts w:ascii="Times New Roman" w:eastAsia="SimSun" w:hAnsi="Times New Roman" w:cs="Times New Roman"/>
              <w:kern w:val="0"/>
              <w:szCs w:val="21"/>
              <w:lang w:val="en-GB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Cs w:val="21"/>
          <w:rPrChange w:id="1645" w:author="Ted Linekar" w:date="2018-09-17T10:38:00Z">
            <w:rPr>
              <w:rFonts w:ascii="Times New Roman" w:eastAsia="SimSun" w:hAnsi="Times New Roman" w:cs="Times New Roman"/>
              <w:kern w:val="0"/>
              <w:szCs w:val="21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Cs w:val="21"/>
          <w:rPrChange w:id="1646" w:author="Ted Linekar" w:date="2018-09-17T10:38:00Z">
            <w:rPr>
              <w:rFonts w:ascii="Times New Roman" w:eastAsia="SimSun" w:hAnsi="Times New Roman" w:cs="Times New Roman"/>
              <w:kern w:val="0"/>
              <w:szCs w:val="21"/>
              <w:lang w:val="en-GB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Cs w:val="21"/>
          <w:rPrChange w:id="1647" w:author="Ted Linekar" w:date="2018-09-17T10:38:00Z">
            <w:rPr>
              <w:rFonts w:ascii="Times New Roman" w:eastAsia="SimSun" w:hAnsi="Times New Roman" w:cs="Times New Roman"/>
              <w:kern w:val="0"/>
              <w:szCs w:val="21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Cs w:val="21"/>
          <w:rPrChange w:id="1648" w:author="Ted Linekar" w:date="2018-09-17T10:38:00Z">
            <w:rPr>
              <w:rFonts w:ascii="Times New Roman" w:eastAsia="SimSun" w:hAnsi="Times New Roman" w:cs="Times New Roman"/>
              <w:kern w:val="0"/>
              <w:szCs w:val="21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Cs w:val="21"/>
          <w:vertAlign w:val="superscript"/>
          <w:rPrChange w:id="1649" w:author="Ted Linekar" w:date="2018-09-17T10:38:00Z">
            <w:rPr>
              <w:rFonts w:ascii="Times New Roman" w:eastAsia="SimSun" w:hAnsi="Times New Roman" w:cs="Times New Roman"/>
              <w:noProof/>
              <w:kern w:val="0"/>
              <w:szCs w:val="21"/>
              <w:vertAlign w:val="superscript"/>
              <w:lang w:val="en-GB"/>
            </w:rPr>
          </w:rPrChange>
        </w:rPr>
        <w:t>49</w:t>
      </w:r>
      <w:ins w:id="1650" w:author="Ted Linekar" w:date="2018-09-18T10:20:00Z">
        <w:r w:rsidR="00623407">
          <w:rPr>
            <w:rFonts w:ascii="Times New Roman" w:eastAsia="SimSun" w:hAnsi="Times New Roman" w:cs="Times New Roman"/>
            <w:noProof/>
            <w:kern w:val="0"/>
            <w:szCs w:val="21"/>
            <w:vertAlign w:val="superscript"/>
          </w:rPr>
          <w:t>–</w:t>
        </w:r>
      </w:ins>
      <w:del w:id="1651" w:author="Ted Linekar" w:date="2018-09-18T10:12:00Z">
        <w:r w:rsidR="0093017B" w:rsidRPr="0050309E" w:rsidDel="00961F17">
          <w:rPr>
            <w:rFonts w:ascii="Times New Roman" w:eastAsia="SimSun" w:hAnsi="Times New Roman" w:cs="Times New Roman"/>
            <w:noProof/>
            <w:kern w:val="0"/>
            <w:szCs w:val="21"/>
            <w:vertAlign w:val="superscript"/>
            <w:rPrChange w:id="1652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Cs w:val="21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Cs w:val="21"/>
          <w:vertAlign w:val="superscript"/>
          <w:rPrChange w:id="1653" w:author="Ted Linekar" w:date="2018-09-17T10:38:00Z">
            <w:rPr>
              <w:rFonts w:ascii="Times New Roman" w:eastAsia="SimSun" w:hAnsi="Times New Roman" w:cs="Times New Roman"/>
              <w:noProof/>
              <w:kern w:val="0"/>
              <w:szCs w:val="21"/>
              <w:vertAlign w:val="superscript"/>
              <w:lang w:val="en-GB"/>
            </w:rPr>
          </w:rPrChange>
        </w:rPr>
        <w:t>51</w:t>
      </w:r>
      <w:r w:rsidR="0093017B" w:rsidRPr="0050309E">
        <w:rPr>
          <w:rFonts w:ascii="Times New Roman" w:eastAsia="SimSun" w:hAnsi="Times New Roman" w:cs="Times New Roman"/>
          <w:kern w:val="0"/>
          <w:szCs w:val="21"/>
          <w:rPrChange w:id="1654" w:author="Ted Linekar" w:date="2018-09-17T10:38:00Z">
            <w:rPr>
              <w:rFonts w:ascii="Times New Roman" w:eastAsia="SimSun" w:hAnsi="Times New Roman" w:cs="Times New Roman"/>
              <w:kern w:val="0"/>
              <w:szCs w:val="21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Cs w:val="21"/>
          <w:rPrChange w:id="1655" w:author="Ted Linekar" w:date="2018-09-17T10:38:00Z">
            <w:rPr>
              <w:rFonts w:ascii="Times New Roman" w:eastAsia="SimSun" w:hAnsi="Times New Roman" w:cs="Times New Roman"/>
              <w:kern w:val="0"/>
              <w:szCs w:val="21"/>
            </w:rPr>
          </w:rPrChange>
        </w:rPr>
        <w:fldChar w:fldCharType="end"/>
      </w:r>
      <w:r w:rsidR="004C0372" w:rsidRPr="0050309E">
        <w:rPr>
          <w:rFonts w:ascii="Times New Roman" w:eastAsia="SimSun" w:hAnsi="Times New Roman" w:cs="Times New Roman"/>
          <w:kern w:val="0"/>
          <w:sz w:val="24"/>
          <w:szCs w:val="24"/>
          <w:rPrChange w:id="165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r w:rsidR="00A0641B" w:rsidRPr="0050309E">
        <w:rPr>
          <w:rFonts w:ascii="Times New Roman" w:eastAsia="SimSun" w:hAnsi="Times New Roman" w:cs="Times New Roman"/>
          <w:kern w:val="0"/>
          <w:sz w:val="24"/>
          <w:szCs w:val="24"/>
          <w:rPrChange w:id="165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The divalent oxygen of Si</w:t>
      </w:r>
      <w:ins w:id="1658" w:author="Ted Linekar" w:date="2018-09-18T10:50:00Z">
        <w:r w:rsidR="004A1FB0">
          <w:rPr>
            <w:rFonts w:ascii="Times New Roman" w:eastAsia="SimSun" w:hAnsi="Times New Roman" w:cs="Times New Roman"/>
            <w:kern w:val="0"/>
            <w:sz w:val="24"/>
            <w:szCs w:val="24"/>
          </w:rPr>
          <w:t>–</w:t>
        </w:r>
      </w:ins>
      <w:del w:id="1659" w:author="Ted Linekar" w:date="2018-09-18T10:24:00Z">
        <w:r w:rsidR="00A0641B" w:rsidRPr="0050309E" w:rsidDel="00623407">
          <w:rPr>
            <w:rFonts w:ascii="Times New Roman" w:eastAsia="SimSun" w:hAnsi="Times New Roman" w:cs="Times New Roman"/>
            <w:kern w:val="0"/>
            <w:sz w:val="24"/>
            <w:szCs w:val="24"/>
            <w:rPrChange w:id="166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–</w:delText>
        </w:r>
      </w:del>
      <w:r w:rsidR="00A0641B" w:rsidRPr="0050309E">
        <w:rPr>
          <w:rFonts w:ascii="Times New Roman" w:eastAsia="SimSun" w:hAnsi="Times New Roman" w:cs="Times New Roman"/>
          <w:kern w:val="0"/>
          <w:sz w:val="24"/>
          <w:szCs w:val="24"/>
          <w:rPrChange w:id="166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O bonds was derived from the 300-nm SiO</w:t>
      </w:r>
      <w:r w:rsidR="00A0641B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66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CF30FE" w:rsidRPr="0050309E">
        <w:rPr>
          <w:rFonts w:ascii="Times New Roman" w:eastAsia="SimSun" w:hAnsi="Times New Roman" w:cs="Times New Roman"/>
          <w:kern w:val="0"/>
          <w:sz w:val="24"/>
          <w:szCs w:val="24"/>
          <w:rPrChange w:id="166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/Si substrate, and </w:t>
      </w:r>
      <w:ins w:id="1664" w:author="Ted Linekar" w:date="2018-09-18T10:31:00Z">
        <w:r w:rsidR="00C346A6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="00996912" w:rsidRPr="0050309E">
        <w:rPr>
          <w:rFonts w:ascii="Times New Roman" w:eastAsia="SimSun" w:hAnsi="Times New Roman" w:cs="Times New Roman"/>
          <w:kern w:val="0"/>
          <w:sz w:val="24"/>
          <w:szCs w:val="24"/>
          <w:rPrChange w:id="166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oxygen molecules </w:t>
      </w:r>
      <w:r w:rsidR="00DB5F8B" w:rsidRPr="0050309E">
        <w:rPr>
          <w:rFonts w:ascii="Times New Roman" w:eastAsia="SimSun" w:hAnsi="Times New Roman" w:cs="Times New Roman"/>
          <w:kern w:val="0"/>
          <w:sz w:val="24"/>
          <w:szCs w:val="24"/>
          <w:rPrChange w:id="166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on </w:t>
      </w:r>
      <w:ins w:id="1667" w:author="Jane Nicholson" w:date="2018-09-19T16:27:00Z">
        <w:r w:rsidR="004F3B93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="00DB5F8B" w:rsidRPr="0050309E">
        <w:rPr>
          <w:rFonts w:ascii="Times New Roman" w:eastAsia="SimSun" w:hAnsi="Times New Roman" w:cs="Times New Roman"/>
          <w:kern w:val="0"/>
          <w:sz w:val="24"/>
          <w:szCs w:val="24"/>
          <w:rPrChange w:id="166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MoS</w:t>
      </w:r>
      <w:r w:rsidR="00DB5F8B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66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DB5F8B" w:rsidRPr="0050309E">
        <w:rPr>
          <w:rFonts w:ascii="Times New Roman" w:eastAsia="SimSun" w:hAnsi="Times New Roman" w:cs="Times New Roman"/>
          <w:kern w:val="0"/>
          <w:sz w:val="24"/>
          <w:szCs w:val="24"/>
          <w:rPrChange w:id="167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surface </w:t>
      </w:r>
      <w:ins w:id="1671" w:author="Ted Linekar" w:date="2018-09-18T10:25:00Z">
        <w:r w:rsidR="00623407">
          <w:rPr>
            <w:rFonts w:ascii="Times New Roman" w:eastAsia="SimSun" w:hAnsi="Times New Roman" w:cs="Times New Roman"/>
            <w:kern w:val="0"/>
            <w:sz w:val="24"/>
            <w:szCs w:val="24"/>
          </w:rPr>
          <w:t>could</w:t>
        </w:r>
      </w:ins>
      <w:del w:id="1672" w:author="Ted Linekar" w:date="2018-09-18T10:25:00Z">
        <w:r w:rsidR="00DB5F8B" w:rsidRPr="0050309E" w:rsidDel="00623407">
          <w:rPr>
            <w:rFonts w:ascii="Times New Roman" w:eastAsia="SimSun" w:hAnsi="Times New Roman" w:cs="Times New Roman"/>
            <w:kern w:val="0"/>
            <w:sz w:val="24"/>
            <w:szCs w:val="24"/>
            <w:rPrChange w:id="167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should</w:delText>
        </w:r>
      </w:del>
      <w:r w:rsidR="00DB5F8B" w:rsidRPr="0050309E">
        <w:rPr>
          <w:rFonts w:ascii="Times New Roman" w:eastAsia="SimSun" w:hAnsi="Times New Roman" w:cs="Times New Roman"/>
          <w:kern w:val="0"/>
          <w:sz w:val="24"/>
          <w:szCs w:val="24"/>
          <w:rPrChange w:id="167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be attributed </w:t>
      </w:r>
      <w:r w:rsidR="006B01FF" w:rsidRPr="0050309E">
        <w:rPr>
          <w:rFonts w:ascii="Times New Roman" w:eastAsia="SimSun" w:hAnsi="Times New Roman" w:cs="Times New Roman"/>
          <w:kern w:val="0"/>
          <w:sz w:val="24"/>
          <w:szCs w:val="24"/>
          <w:rPrChange w:id="167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to the </w:t>
      </w:r>
      <w:r w:rsidR="00362A70" w:rsidRPr="0050309E">
        <w:rPr>
          <w:rFonts w:ascii="Times New Roman" w:eastAsia="SimSun" w:hAnsi="Times New Roman" w:cs="Times New Roman"/>
          <w:kern w:val="0"/>
          <w:sz w:val="24"/>
          <w:szCs w:val="24"/>
          <w:rPrChange w:id="167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intrinsic defect</w:t>
      </w:r>
      <w:ins w:id="1677" w:author="Ted Linekar" w:date="2018-09-18T17:01:00Z">
        <w:r w:rsidR="005A051D">
          <w:rPr>
            <w:rFonts w:ascii="Times New Roman" w:eastAsia="SimSun" w:hAnsi="Times New Roman" w:cs="Times New Roman"/>
            <w:kern w:val="0"/>
            <w:sz w:val="24"/>
            <w:szCs w:val="24"/>
          </w:rPr>
          <w:t>s</w:t>
        </w:r>
      </w:ins>
      <w:r w:rsidR="008D099F" w:rsidRPr="0050309E">
        <w:rPr>
          <w:rFonts w:ascii="Times New Roman" w:eastAsia="SimSun" w:hAnsi="Times New Roman" w:cs="Times New Roman"/>
          <w:kern w:val="0"/>
          <w:sz w:val="24"/>
          <w:szCs w:val="24"/>
          <w:rPrChange w:id="16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and edge</w:t>
      </w:r>
      <w:ins w:id="1679" w:author="Ted Linekar" w:date="2018-09-18T17:01:00Z">
        <w:r w:rsidR="005A051D">
          <w:rPr>
            <w:rFonts w:ascii="Times New Roman" w:eastAsia="SimSun" w:hAnsi="Times New Roman" w:cs="Times New Roman"/>
            <w:kern w:val="0"/>
            <w:sz w:val="24"/>
            <w:szCs w:val="24"/>
          </w:rPr>
          <w:t>s</w:t>
        </w:r>
      </w:ins>
      <w:r w:rsidR="008D099F" w:rsidRPr="0050309E">
        <w:rPr>
          <w:rFonts w:ascii="Times New Roman" w:eastAsia="SimSun" w:hAnsi="Times New Roman" w:cs="Times New Roman"/>
          <w:kern w:val="0"/>
          <w:sz w:val="24"/>
          <w:szCs w:val="24"/>
          <w:rPrChange w:id="16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of the flake, which </w:t>
      </w:r>
      <w:r w:rsidR="00D21A9D" w:rsidRPr="0050309E">
        <w:rPr>
          <w:rFonts w:ascii="Times New Roman" w:eastAsia="SimSun" w:hAnsi="Times New Roman" w:cs="Times New Roman"/>
          <w:kern w:val="0"/>
          <w:sz w:val="24"/>
          <w:szCs w:val="24"/>
          <w:rPrChange w:id="168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were active sites </w:t>
      </w:r>
      <w:del w:id="1682" w:author="Jane Nicholson" w:date="2018-09-19T16:27:00Z">
        <w:r w:rsidR="00D21A9D" w:rsidRPr="0050309E" w:rsidDel="004F3B93">
          <w:rPr>
            <w:rFonts w:ascii="Times New Roman" w:eastAsia="SimSun" w:hAnsi="Times New Roman" w:cs="Times New Roman"/>
            <w:kern w:val="0"/>
            <w:sz w:val="24"/>
            <w:szCs w:val="24"/>
            <w:rPrChange w:id="168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with </w:delText>
        </w:r>
      </w:del>
      <w:ins w:id="1684" w:author="Jane Nicholson" w:date="2018-09-19T16:27:00Z">
        <w:r w:rsidR="004F3B93">
          <w:rPr>
            <w:rFonts w:ascii="Times New Roman" w:eastAsia="SimSun" w:hAnsi="Times New Roman" w:cs="Times New Roman"/>
            <w:kern w:val="0"/>
            <w:sz w:val="24"/>
            <w:szCs w:val="24"/>
          </w:rPr>
          <w:t>capable of</w:t>
        </w:r>
        <w:r w:rsidR="004F3B93" w:rsidRPr="0050309E">
          <w:rPr>
            <w:rFonts w:ascii="Times New Roman" w:eastAsia="SimSun" w:hAnsi="Times New Roman" w:cs="Times New Roman"/>
            <w:kern w:val="0"/>
            <w:sz w:val="24"/>
            <w:szCs w:val="24"/>
            <w:rPrChange w:id="168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t xml:space="preserve"> </w:t>
        </w:r>
      </w:ins>
      <w:r w:rsidR="00D21A9D" w:rsidRPr="0050309E">
        <w:rPr>
          <w:rFonts w:ascii="Times New Roman" w:eastAsia="SimSun" w:hAnsi="Times New Roman" w:cs="Times New Roman"/>
          <w:kern w:val="0"/>
          <w:sz w:val="24"/>
          <w:szCs w:val="24"/>
          <w:rPrChange w:id="168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physical adsorption</w:t>
      </w:r>
      <w:del w:id="1687" w:author="Jane Nicholson" w:date="2018-09-19T16:27:00Z">
        <w:r w:rsidR="00D21A9D" w:rsidRPr="0050309E" w:rsidDel="004F3B93">
          <w:rPr>
            <w:rFonts w:ascii="Times New Roman" w:eastAsia="SimSun" w:hAnsi="Times New Roman" w:cs="Times New Roman"/>
            <w:kern w:val="0"/>
            <w:sz w:val="24"/>
            <w:szCs w:val="24"/>
            <w:rPrChange w:id="168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 capacity</w:delText>
        </w:r>
      </w:del>
      <w:r w:rsidR="00D21A9D" w:rsidRPr="0050309E">
        <w:rPr>
          <w:rFonts w:ascii="Times New Roman" w:eastAsia="SimSun" w:hAnsi="Times New Roman" w:cs="Times New Roman"/>
          <w:kern w:val="0"/>
          <w:sz w:val="24"/>
          <w:szCs w:val="24"/>
          <w:rPrChange w:id="168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. </w:t>
      </w:r>
      <w:r w:rsidR="006F2957" w:rsidRPr="0050309E">
        <w:rPr>
          <w:rFonts w:ascii="Times New Roman" w:eastAsia="SimSun" w:hAnsi="Times New Roman" w:cs="Times New Roman"/>
          <w:kern w:val="0"/>
          <w:sz w:val="24"/>
          <w:szCs w:val="24"/>
          <w:rPrChange w:id="16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lastRenderedPageBreak/>
        <w:t>H</w:t>
      </w:r>
      <w:r w:rsidR="008A4C20" w:rsidRPr="0050309E">
        <w:rPr>
          <w:rFonts w:ascii="Times New Roman" w:eastAsia="SimSun" w:hAnsi="Times New Roman" w:cs="Times New Roman"/>
          <w:kern w:val="0"/>
          <w:sz w:val="24"/>
          <w:szCs w:val="24"/>
          <w:rPrChange w:id="169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owever, in O 1s spectra for FL</w:t>
      </w:r>
      <w:r w:rsidR="006F2957" w:rsidRPr="0050309E">
        <w:rPr>
          <w:rFonts w:ascii="Times New Roman" w:eastAsia="SimSun" w:hAnsi="Times New Roman" w:cs="Times New Roman"/>
          <w:kern w:val="0"/>
          <w:sz w:val="24"/>
          <w:szCs w:val="24"/>
          <w:rPrChange w:id="169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P</w:t>
      </w:r>
      <w:r w:rsidR="008A4C20" w:rsidRPr="0050309E">
        <w:rPr>
          <w:rFonts w:ascii="Times New Roman" w:eastAsia="SimSun" w:hAnsi="Times New Roman" w:cs="Times New Roman"/>
          <w:kern w:val="0"/>
          <w:sz w:val="24"/>
          <w:szCs w:val="24"/>
          <w:rPrChange w:id="169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-MoS</w:t>
      </w:r>
      <w:r w:rsidR="008A4C20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69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8A4C20" w:rsidRPr="0050309E">
        <w:rPr>
          <w:rFonts w:ascii="Times New Roman" w:eastAsia="SimSun" w:hAnsi="Times New Roman" w:cs="Times New Roman"/>
          <w:kern w:val="0"/>
          <w:sz w:val="24"/>
          <w:szCs w:val="24"/>
          <w:rPrChange w:id="169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(Figure 4c), </w:t>
      </w:r>
      <w:r w:rsidR="008A4C20" w:rsidRPr="004A1FB0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696" w:author="Ted Linekar" w:date="2018-09-18T10:5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except the </w:t>
      </w:r>
      <w:r w:rsidR="006A78F8" w:rsidRPr="004A1FB0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697" w:author="Ted Linekar" w:date="2018-09-18T10:5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strong and dominant peak assigned to divalent oxygen of Si</w:t>
      </w:r>
      <w:ins w:id="1698" w:author="Ted Linekar" w:date="2018-09-18T10:51:00Z">
        <w:r w:rsidR="004A1FB0" w:rsidRPr="004A1FB0">
          <w:rPr>
            <w:rFonts w:ascii="Times New Roman" w:eastAsia="SimSun" w:hAnsi="Times New Roman" w:cs="Times New Roman"/>
            <w:kern w:val="0"/>
            <w:sz w:val="24"/>
            <w:szCs w:val="24"/>
            <w:highlight w:val="yellow"/>
            <w:rPrChange w:id="1699" w:author="Ted Linekar" w:date="2018-09-18T10:51:00Z">
              <w:rPr>
                <w:rFonts w:ascii="Times New Roman" w:eastAsia="SimSun" w:hAnsi="Times New Roman" w:cs="Times New Roman"/>
                <w:kern w:val="0"/>
                <w:sz w:val="24"/>
                <w:szCs w:val="24"/>
              </w:rPr>
            </w:rPrChange>
          </w:rPr>
          <w:t>–</w:t>
        </w:r>
      </w:ins>
      <w:del w:id="1700" w:author="Ted Linekar" w:date="2018-09-18T10:32:00Z">
        <w:r w:rsidR="006A78F8" w:rsidRPr="004A1FB0" w:rsidDel="003D0036">
          <w:rPr>
            <w:rFonts w:ascii="Times New Roman" w:eastAsia="SimSun" w:hAnsi="Times New Roman" w:cs="Times New Roman"/>
            <w:kern w:val="0"/>
            <w:sz w:val="24"/>
            <w:szCs w:val="24"/>
            <w:highlight w:val="yellow"/>
            <w:rPrChange w:id="1701" w:author="Ted Linekar" w:date="2018-09-18T10:51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–</w:delText>
        </w:r>
      </w:del>
      <w:r w:rsidR="006A78F8" w:rsidRPr="004A1FB0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702" w:author="Ted Linekar" w:date="2018-09-18T10:5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O bonds</w:t>
      </w:r>
      <w:r w:rsidR="004D66B3" w:rsidRPr="004A1FB0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703" w:author="Ted Linekar" w:date="2018-09-18T10:5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as shown in pristine MoS</w:t>
      </w:r>
      <w:r w:rsidR="004D66B3" w:rsidRPr="004A1FB0">
        <w:rPr>
          <w:rFonts w:ascii="Times New Roman" w:eastAsia="SimSun" w:hAnsi="Times New Roman" w:cs="Times New Roman"/>
          <w:kern w:val="0"/>
          <w:sz w:val="24"/>
          <w:szCs w:val="24"/>
          <w:highlight w:val="yellow"/>
          <w:vertAlign w:val="subscript"/>
          <w:rPrChange w:id="1704" w:author="Ted Linekar" w:date="2018-09-18T10:51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4D66B3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705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, </w:t>
      </w:r>
      <w:r w:rsidR="006F2957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706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it revealed stronger peak of nonvalent oxygen of </w:t>
      </w:r>
      <w:r w:rsidR="007D361B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707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O</w:t>
      </w:r>
      <w:r w:rsidR="007D361B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vertAlign w:val="subscript"/>
          <w:rPrChange w:id="1708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7D361B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709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/MoS</w:t>
      </w:r>
      <w:r w:rsidR="007D361B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vertAlign w:val="subscript"/>
          <w:rPrChange w:id="1710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6F2957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711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, </w:t>
      </w:r>
      <w:r w:rsidR="007D361B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712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indicating more oxygen molecules physically adsorbed on MoS</w:t>
      </w:r>
      <w:r w:rsidR="007D361B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vertAlign w:val="subscript"/>
          <w:rPrChange w:id="1713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7D361B" w:rsidRPr="005D23CD">
        <w:rPr>
          <w:rFonts w:ascii="Times New Roman" w:eastAsia="SimSun" w:hAnsi="Times New Roman" w:cs="Times New Roman"/>
          <w:kern w:val="0"/>
          <w:sz w:val="24"/>
          <w:szCs w:val="24"/>
          <w:highlight w:val="yellow"/>
          <w:rPrChange w:id="1714" w:author="Ted Linekar" w:date="2018-09-18T11:01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surface</w:t>
      </w:r>
      <w:ins w:id="1715" w:author="Ted Linekar" w:date="2018-09-18T11:02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>.</w:t>
        </w:r>
      </w:ins>
      <w:commentRangeStart w:id="1716"/>
      <w:del w:id="1717" w:author="Ted Linekar" w:date="2018-09-18T11:02:00Z">
        <w:r w:rsidR="00621828" w:rsidRPr="0050309E" w:rsidDel="005D23CD">
          <w:rPr>
            <w:rFonts w:ascii="Times New Roman" w:eastAsia="SimSun" w:hAnsi="Times New Roman" w:cs="Times New Roman"/>
            <w:kern w:val="0"/>
            <w:sz w:val="24"/>
            <w:szCs w:val="24"/>
            <w:rPrChange w:id="171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,</w:delText>
        </w:r>
      </w:del>
      <w:r w:rsidR="00621828" w:rsidRPr="0050309E">
        <w:rPr>
          <w:rFonts w:ascii="Times New Roman" w:eastAsia="SimSun" w:hAnsi="Times New Roman" w:cs="Times New Roman"/>
          <w:kern w:val="0"/>
          <w:sz w:val="24"/>
          <w:szCs w:val="24"/>
          <w:rPrChange w:id="171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commentRangeEnd w:id="1716"/>
      <w:r w:rsidR="005D23CD">
        <w:rPr>
          <w:rStyle w:val="CommentReference"/>
        </w:rPr>
        <w:commentReference w:id="1716"/>
      </w:r>
      <w:del w:id="1720" w:author="Ted Linekar" w:date="2018-09-18T11:02:00Z">
        <w:r w:rsidR="007536A9" w:rsidRPr="0050309E" w:rsidDel="005D23CD">
          <w:rPr>
            <w:rFonts w:ascii="Times New Roman" w:eastAsia="SimSun" w:hAnsi="Times New Roman" w:cs="Times New Roman"/>
            <w:kern w:val="0"/>
            <w:sz w:val="24"/>
            <w:szCs w:val="24"/>
            <w:rPrChange w:id="172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it </w:delText>
        </w:r>
        <w:r w:rsidR="00621828" w:rsidRPr="0050309E" w:rsidDel="005D23CD">
          <w:rPr>
            <w:rFonts w:ascii="Times New Roman" w:eastAsia="SimSun" w:hAnsi="Times New Roman" w:cs="Times New Roman"/>
            <w:kern w:val="0"/>
            <w:sz w:val="24"/>
            <w:szCs w:val="24"/>
            <w:rPrChange w:id="172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also</w:delText>
        </w:r>
      </w:del>
      <w:r w:rsidR="00621828" w:rsidRPr="0050309E">
        <w:rPr>
          <w:rFonts w:ascii="Times New Roman" w:eastAsia="SimSun" w:hAnsi="Times New Roman" w:cs="Times New Roman"/>
          <w:kern w:val="0"/>
          <w:sz w:val="24"/>
          <w:szCs w:val="24"/>
          <w:rPrChange w:id="172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ins w:id="1724" w:author="Ted Linekar" w:date="2018-09-18T11:02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Moreover, the </w:t>
        </w:r>
      </w:ins>
      <w:ins w:id="1725" w:author="Ted Linekar" w:date="2018-09-18T11:03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spectra </w:t>
        </w:r>
      </w:ins>
      <w:r w:rsidR="007536A9" w:rsidRPr="0050309E">
        <w:rPr>
          <w:rFonts w:ascii="Times New Roman" w:eastAsia="SimSun" w:hAnsi="Times New Roman" w:cs="Times New Roman"/>
          <w:kern w:val="0"/>
          <w:sz w:val="24"/>
          <w:szCs w:val="24"/>
          <w:rPrChange w:id="17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revealed </w:t>
      </w:r>
      <w:r w:rsidR="00621828" w:rsidRPr="0050309E">
        <w:rPr>
          <w:rFonts w:ascii="Times New Roman" w:eastAsia="SimSun" w:hAnsi="Times New Roman" w:cs="Times New Roman"/>
          <w:kern w:val="0"/>
          <w:sz w:val="24"/>
          <w:szCs w:val="24"/>
          <w:rPrChange w:id="172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a new peak</w:t>
      </w:r>
      <w:r w:rsidR="007536A9" w:rsidRPr="0050309E">
        <w:rPr>
          <w:rFonts w:ascii="Times New Roman" w:eastAsia="SimSun" w:hAnsi="Times New Roman" w:cs="Times New Roman"/>
          <w:kern w:val="0"/>
          <w:sz w:val="24"/>
          <w:szCs w:val="24"/>
          <w:rPrChange w:id="172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at approximately </w:t>
      </w:r>
      <w:r w:rsidR="00536AE9" w:rsidRPr="0050309E">
        <w:rPr>
          <w:rFonts w:ascii="Times New Roman" w:eastAsia="SimSun" w:hAnsi="Times New Roman" w:cs="Times New Roman"/>
          <w:kern w:val="0"/>
          <w:sz w:val="24"/>
          <w:szCs w:val="24"/>
          <w:rPrChange w:id="17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530.5 eV</w:t>
      </w:r>
      <w:ins w:id="1730" w:author="Jane Nicholson" w:date="2018-09-19T16:28:00Z">
        <w:r w:rsidR="004F3B93">
          <w:rPr>
            <w:rFonts w:ascii="Times New Roman" w:eastAsia="SimSun" w:hAnsi="Times New Roman" w:cs="Times New Roman"/>
            <w:kern w:val="0"/>
            <w:sz w:val="24"/>
            <w:szCs w:val="24"/>
          </w:rPr>
          <w:t>,</w:t>
        </w:r>
      </w:ins>
      <w:ins w:id="1731" w:author="Ted Linekar" w:date="2018-09-18T11:09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which was</w:t>
        </w:r>
      </w:ins>
      <w:del w:id="1732" w:author="Ted Linekar" w:date="2018-09-18T11:09:00Z">
        <w:r w:rsidR="00536AE9" w:rsidRPr="0050309E" w:rsidDel="005D23CD">
          <w:rPr>
            <w:rFonts w:ascii="Times New Roman" w:eastAsia="SimSun" w:hAnsi="Times New Roman" w:cs="Times New Roman"/>
            <w:kern w:val="0"/>
            <w:sz w:val="24"/>
            <w:szCs w:val="24"/>
            <w:rPrChange w:id="173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,</w:delText>
        </w:r>
      </w:del>
      <w:r w:rsidR="00536AE9" w:rsidRPr="0050309E">
        <w:rPr>
          <w:rFonts w:ascii="Times New Roman" w:eastAsia="SimSun" w:hAnsi="Times New Roman" w:cs="Times New Roman"/>
          <w:kern w:val="0"/>
          <w:sz w:val="24"/>
          <w:szCs w:val="24"/>
          <w:rPrChange w:id="173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r w:rsidR="00B717BF" w:rsidRPr="0050309E">
        <w:rPr>
          <w:rFonts w:ascii="Times New Roman" w:eastAsia="SimSun" w:hAnsi="Times New Roman" w:cs="Times New Roman"/>
          <w:kern w:val="0"/>
          <w:sz w:val="24"/>
          <w:szCs w:val="24"/>
          <w:rPrChange w:id="173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assigned to the divalent oxygen of Mo–O bonds</w:t>
      </w:r>
      <w:del w:id="1736" w:author="Jane Nicholson" w:date="2018-09-19T16:29:00Z">
        <w:r w:rsidR="000A6EF8" w:rsidRPr="0050309E" w:rsidDel="004F3B93">
          <w:rPr>
            <w:rFonts w:ascii="Times New Roman" w:eastAsia="SimSun" w:hAnsi="Times New Roman" w:cs="Times New Roman"/>
            <w:kern w:val="0"/>
            <w:sz w:val="24"/>
            <w:szCs w:val="24"/>
            <w:rPrChange w:id="173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,</w:delText>
        </w:r>
      </w:del>
      <w:r w:rsidR="0050309E" w:rsidRPr="0050309E">
        <w:fldChar w:fldCharType="begin"/>
      </w:r>
      <w:r w:rsidR="0050309E" w:rsidRPr="0050309E">
        <w:instrText xml:space="preserve"> HYPERLINK \l "_ENREF_52" \o "Colton, 1978 #25" </w:instrText>
      </w:r>
      <w:r w:rsidR="0050309E" w:rsidRPr="0050309E">
        <w:rPr>
          <w:rPrChange w:id="17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7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74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instrText xml:space="preserve"> ADDIN EN.CITE &lt;EndNote&gt;&lt;Cite&gt;&lt;Author&gt;Colton&lt;/Author&gt;&lt;Year&gt;1978&lt;/Year&gt;&lt;RecNum&gt;25&lt;/RecNum&gt;&lt;DisplayText&gt;&lt;style face="superscript"&gt;52-53&lt;/style&gt;&lt;/DisplayText&gt;&lt;record&gt;&lt;rec-number&gt;25&lt;/rec-number&gt;&lt;foreign-keys&gt;&lt;key app="EN" db-id="aex2ffs95xfad5epwfvpt0e9v9r2pa02ve5p"&gt;25&lt;/key&gt;&lt;/foreign-keys&gt;&lt;ref-type name="Journal Article"&gt;17&lt;/ref-type&gt;&lt;contributors&gt;&lt;authors&gt;&lt;author&gt;Colton, Richard J&lt;/author&gt;&lt;author&gt;Guzman, Alberto M&lt;/author&gt;&lt;author&gt;Rabalais, J Wayne&lt;/author&gt;&lt;/authors&gt;&lt;/contributors&gt;&lt;titles&gt;&lt;title&gt;Electrochromism in some thin</w:instrText>
      </w:r>
      <w:r w:rsidR="0093017B" w:rsidRPr="0050309E">
        <w:rPr>
          <w:rFonts w:ascii="Times New Roman" w:eastAsia="SimSun" w:hAnsi="Times New Roman" w:cs="Times New Roman" w:hint="eastAsia"/>
          <w:kern w:val="0"/>
          <w:sz w:val="24"/>
          <w:szCs w:val="24"/>
          <w:rPrChange w:id="1741" w:author="Ted Linekar" w:date="2018-09-17T10:38:00Z">
            <w:rPr>
              <w:rFonts w:ascii="Times New Roman" w:eastAsia="SimSun" w:hAnsi="Times New Roman" w:cs="Times New Roman" w:hint="eastAsia"/>
              <w:kern w:val="0"/>
              <w:sz w:val="24"/>
              <w:szCs w:val="24"/>
              <w:lang w:val="en-GB"/>
            </w:rPr>
          </w:rPrChange>
        </w:rPr>
        <w:instrText>‐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74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instrText>film transition</w:instrText>
      </w:r>
      <w:r w:rsidR="0093017B" w:rsidRPr="0050309E">
        <w:rPr>
          <w:rFonts w:ascii="Times New Roman" w:eastAsia="SimSun" w:hAnsi="Times New Roman" w:cs="Times New Roman" w:hint="eastAsia"/>
          <w:kern w:val="0"/>
          <w:sz w:val="24"/>
          <w:szCs w:val="24"/>
          <w:rPrChange w:id="1743" w:author="Ted Linekar" w:date="2018-09-17T10:38:00Z">
            <w:rPr>
              <w:rFonts w:ascii="Times New Roman" w:eastAsia="SimSun" w:hAnsi="Times New Roman" w:cs="Times New Roman" w:hint="eastAsia"/>
              <w:kern w:val="0"/>
              <w:sz w:val="24"/>
              <w:szCs w:val="24"/>
              <w:lang w:val="en-GB"/>
            </w:rPr>
          </w:rPrChange>
        </w:rPr>
        <w:instrText>‐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74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instrText>metal oxides characterized by x</w:instrText>
      </w:r>
      <w:r w:rsidR="0093017B" w:rsidRPr="0050309E">
        <w:rPr>
          <w:rFonts w:ascii="Times New Roman" w:eastAsia="SimSun" w:hAnsi="Times New Roman" w:cs="Times New Roman" w:hint="eastAsia"/>
          <w:kern w:val="0"/>
          <w:sz w:val="24"/>
          <w:szCs w:val="24"/>
          <w:rPrChange w:id="1745" w:author="Ted Linekar" w:date="2018-09-17T10:38:00Z">
            <w:rPr>
              <w:rFonts w:ascii="Times New Roman" w:eastAsia="SimSun" w:hAnsi="Times New Roman" w:cs="Times New Roman" w:hint="eastAsia"/>
              <w:kern w:val="0"/>
              <w:sz w:val="24"/>
              <w:szCs w:val="24"/>
              <w:lang w:val="en-GB"/>
            </w:rPr>
          </w:rPrChange>
        </w:rPr>
        <w:instrText>‐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74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instrText>ray electron spectroscopy&lt;/title&gt;&lt;secondary-title&gt;Journal of Applied Physics&lt;/secondary-title&gt;&lt;/titles&gt;&lt;periodical&gt;&lt;full-title&gt;Journal of Applied Physics&lt;/full-title&gt;&lt;abbr-1&gt;J. Appl. Phys.&lt;/abbr-1&gt;&lt;/periodical&gt;&lt;pages&gt;409-416&lt;/pages&gt;&lt;volume&gt;49&lt;/volume&gt;&lt;number&gt;1&lt;/number&gt;&lt;dates&gt;&lt;year&gt;1978&lt;/year&gt;&lt;/dates&gt;&lt;isbn&gt;0021-8979&lt;/isbn&gt;&lt;urls&gt;&lt;/urls&gt;&lt;/record&gt;&lt;/Cite&gt;&lt;Cite&gt;&lt;Author&gt;Chowdari&lt;/Author&gt;&lt;Year&gt;1990&lt;/Year&gt;&lt;RecNum&gt;26&lt;/RecNum&gt;&lt;record&gt;&lt;rec-number&gt;26&lt;/rec-number&gt;&lt;foreign-keys&gt;&lt;key app="EN" db-id="aex2ffs95xfad5epwfvpt0e9v9r2pa02ve5p"&gt;26&lt;/key&gt;&lt;/foreign-keys&gt;&lt;ref-type name="Journal Article"&gt;17&lt;/ref-type&gt;&lt;contributors&gt;&lt;authors&gt;&lt;author&gt;Chowdari, BVR&lt;/author&gt;&lt;author&gt;Tan, KL&lt;/author&gt;&lt;author&gt;Chia, WT&lt;/author&gt;&lt;author&gt;Gopalakrishnan, R&lt;/author&gt;&lt;/authors&gt;&lt;/contributors&gt;&lt;titles&gt;&lt;title&gt;X-ray photoelectron spectroscopic studies of molybdenum phosphate glassy system&lt;/title&gt;&lt;secondary-title&gt;Journal of non-crystalline solids&lt;/secondary-title&gt;&lt;/titles&gt;&lt;periodical&gt;&lt;full-title&gt;Journal of non-crystalline solids&lt;/full-title&gt;&lt;abbr-1&gt;J. Non-cryst. Solids&lt;/abbr-1&gt;&lt;/periodical&gt;&lt;pages&gt;95-102&lt;/pages&gt;&lt;volume&gt;119&lt;/volume&gt;&lt;number&gt;1&lt;/number&gt;&lt;dates&gt;&lt;year&gt;1990&lt;/year&gt;&lt;/dates&gt;&lt;isbn&gt;0022-3093&lt;/isbn&gt;&lt;urls&gt;&lt;/urls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7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  <w:rPrChange w:id="1748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4"/>
              <w:vertAlign w:val="superscript"/>
              <w:lang w:val="en-GB"/>
            </w:rPr>
          </w:rPrChange>
        </w:rPr>
        <w:t>52</w:t>
      </w:r>
      <w:ins w:id="1749" w:author="Ted Linekar" w:date="2018-09-18T11:06:00Z">
        <w:r w:rsidR="005D23CD">
          <w:rPr>
            <w:rFonts w:ascii="Times New Roman" w:eastAsia="SimSun" w:hAnsi="Times New Roman" w:cs="Times New Roman"/>
            <w:noProof/>
            <w:kern w:val="0"/>
            <w:sz w:val="24"/>
            <w:szCs w:val="24"/>
            <w:vertAlign w:val="superscript"/>
          </w:rPr>
          <w:t xml:space="preserve">, </w:t>
        </w:r>
      </w:ins>
      <w:del w:id="1750" w:author="Ted Linekar" w:date="2018-09-18T11:06:00Z">
        <w:r w:rsidR="0093017B" w:rsidRPr="0050309E" w:rsidDel="005D23CD">
          <w:rPr>
            <w:rFonts w:ascii="Times New Roman" w:eastAsia="SimSun" w:hAnsi="Times New Roman" w:cs="Times New Roman"/>
            <w:noProof/>
            <w:kern w:val="0"/>
            <w:sz w:val="24"/>
            <w:szCs w:val="24"/>
            <w:vertAlign w:val="superscript"/>
            <w:rPrChange w:id="1751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4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  <w:rPrChange w:id="1752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4"/>
              <w:vertAlign w:val="superscript"/>
              <w:lang w:val="en-GB"/>
            </w:rPr>
          </w:rPrChange>
        </w:rPr>
        <w:t>53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75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4"/>
          <w:rPrChange w:id="175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end"/>
      </w:r>
      <w:ins w:id="1755" w:author="Jane Nicholson" w:date="2018-09-19T16:29:00Z">
        <w:r w:rsidR="004F3B93">
          <w:rPr>
            <w:rFonts w:ascii="Times New Roman" w:eastAsia="SimSun" w:hAnsi="Times New Roman" w:cs="Times New Roman"/>
            <w:kern w:val="0"/>
            <w:sz w:val="24"/>
            <w:szCs w:val="24"/>
          </w:rPr>
          <w:t>;</w:t>
        </w:r>
      </w:ins>
      <w:r w:rsidR="00D310E7"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ins w:id="1756" w:author="Ted Linekar" w:date="2018-09-18T11:09:00Z">
        <w:del w:id="1757" w:author="Jane Nicholson" w:date="2018-09-19T16:29:00Z">
          <w:r w:rsidR="005D23CD" w:rsidDel="004F3B93">
            <w:rPr>
              <w:rFonts w:ascii="Times New Roman" w:eastAsia="SimSun" w:hAnsi="Times New Roman" w:cs="Times New Roman"/>
              <w:kern w:val="0"/>
              <w:sz w:val="24"/>
              <w:szCs w:val="24"/>
            </w:rPr>
            <w:delText>and</w:delText>
          </w:r>
        </w:del>
      </w:ins>
      <w:ins w:id="1758" w:author="Jane Nicholson" w:date="2018-09-19T16:29:00Z">
        <w:r w:rsidR="004F3B93">
          <w:rPr>
            <w:rFonts w:ascii="Times New Roman" w:eastAsia="SimSun" w:hAnsi="Times New Roman" w:cs="Times New Roman"/>
            <w:kern w:val="0"/>
            <w:sz w:val="24"/>
            <w:szCs w:val="24"/>
          </w:rPr>
          <w:t>this finding was</w:t>
        </w:r>
      </w:ins>
      <w:ins w:id="1759" w:author="Ted Linekar" w:date="2018-09-18T11:09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del w:id="1760" w:author="Ted Linekar" w:date="2018-09-18T11:09:00Z">
        <w:r w:rsidR="000A6EF8" w:rsidRPr="0050309E" w:rsidDel="005D23CD">
          <w:rPr>
            <w:rFonts w:ascii="Times New Roman" w:eastAsia="SimSun" w:hAnsi="Times New Roman" w:cs="Times New Roman"/>
            <w:kern w:val="0"/>
            <w:sz w:val="24"/>
            <w:szCs w:val="24"/>
          </w:rPr>
          <w:delText>which was</w:delText>
        </w:r>
      </w:del>
      <w:r w:rsidR="000A6EF8" w:rsidRPr="0050309E">
        <w:t xml:space="preserve"> </w:t>
      </w:r>
      <w:r w:rsidR="000A6EF8"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consistent with the result of </w:t>
      </w:r>
      <w:ins w:id="1761" w:author="Ted Linekar" w:date="2018-09-18T11:09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="000A6EF8" w:rsidRPr="0050309E">
        <w:rPr>
          <w:rFonts w:ascii="Times New Roman" w:eastAsia="SimSun" w:hAnsi="Times New Roman" w:cs="Times New Roman"/>
          <w:kern w:val="0"/>
          <w:sz w:val="24"/>
          <w:szCs w:val="24"/>
        </w:rPr>
        <w:t>XPS Mo 3d spectra</w:t>
      </w:r>
      <w:r w:rsidR="00D310E7" w:rsidRPr="0050309E">
        <w:rPr>
          <w:rFonts w:ascii="Times New Roman" w:eastAsia="SimSun" w:hAnsi="Times New Roman" w:cs="Times New Roman"/>
          <w:kern w:val="0"/>
          <w:sz w:val="24"/>
          <w:szCs w:val="24"/>
          <w:rPrChange w:id="176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.</w:t>
      </w:r>
      <w:r w:rsidR="002E3D3F"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="00F92E9D"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These results indicated that </w:t>
      </w:r>
      <w:r w:rsidR="00E24C87" w:rsidRPr="006E03E6">
        <w:rPr>
          <w:rFonts w:ascii="Times New Roman" w:eastAsia="SimSun" w:hAnsi="Times New Roman" w:cs="Times New Roman"/>
          <w:kern w:val="0"/>
          <w:sz w:val="24"/>
          <w:szCs w:val="24"/>
        </w:rPr>
        <w:t>more</w:t>
      </w:r>
      <w:r w:rsidR="003C138D" w:rsidRPr="009B5FE5">
        <w:rPr>
          <w:rFonts w:ascii="Times New Roman" w:eastAsia="SimSun" w:hAnsi="Times New Roman" w:cs="Times New Roman"/>
          <w:kern w:val="0"/>
          <w:sz w:val="24"/>
          <w:szCs w:val="24"/>
        </w:rPr>
        <w:t xml:space="preserve"> oxygen atoms</w:t>
      </w:r>
      <w:ins w:id="1763" w:author="Ted Linekar" w:date="2018-09-18T11:07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and </w:t>
        </w:r>
      </w:ins>
      <w:del w:id="1764" w:author="Ted Linekar" w:date="2018-09-18T11:07:00Z">
        <w:r w:rsidR="00E24C87" w:rsidRPr="009B5FE5" w:rsidDel="005D23CD">
          <w:rPr>
            <w:rFonts w:ascii="Times New Roman" w:eastAsia="SimSun" w:hAnsi="Times New Roman" w:cs="Times New Roman"/>
            <w:kern w:val="0"/>
            <w:sz w:val="24"/>
            <w:szCs w:val="24"/>
          </w:rPr>
          <w:delText>/</w:delText>
        </w:r>
      </w:del>
      <w:r w:rsidR="00E24C87" w:rsidRPr="009B5FE5">
        <w:rPr>
          <w:rFonts w:ascii="Times New Roman" w:eastAsia="SimSun" w:hAnsi="Times New Roman" w:cs="Times New Roman"/>
          <w:kern w:val="0"/>
          <w:sz w:val="24"/>
          <w:szCs w:val="24"/>
        </w:rPr>
        <w:t>molecules</w:t>
      </w:r>
      <w:r w:rsidR="003C138D" w:rsidRPr="002C70B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ins w:id="1765" w:author="Ted Linekar" w:date="2018-09-18T11:07:00Z">
        <w:r w:rsidR="005D23CD" w:rsidRPr="00E34728">
          <w:rPr>
            <w:rFonts w:ascii="Times New Roman" w:eastAsia="SimSun" w:hAnsi="Times New Roman" w:cs="Times New Roman"/>
            <w:kern w:val="0"/>
            <w:sz w:val="24"/>
            <w:szCs w:val="24"/>
          </w:rPr>
          <w:t>bonded</w:t>
        </w:r>
        <w:r w:rsidR="005D23CD" w:rsidRPr="002C70BE" w:rsidDel="005D23CD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del w:id="1766" w:author="Ted Linekar" w:date="2018-09-18T11:07:00Z">
        <w:r w:rsidR="003C138D" w:rsidRPr="002C70BE" w:rsidDel="005D23CD">
          <w:rPr>
            <w:rFonts w:ascii="Times New Roman" w:eastAsia="SimSun" w:hAnsi="Times New Roman" w:cs="Times New Roman"/>
            <w:kern w:val="0"/>
            <w:sz w:val="24"/>
            <w:szCs w:val="24"/>
          </w:rPr>
          <w:delText>were</w:delText>
        </w:r>
      </w:del>
      <w:r w:rsidR="003C138D" w:rsidRPr="002C70BE">
        <w:rPr>
          <w:rFonts w:ascii="Times New Roman" w:eastAsia="SimSun" w:hAnsi="Times New Roman" w:cs="Times New Roman"/>
          <w:kern w:val="0"/>
          <w:sz w:val="24"/>
          <w:szCs w:val="24"/>
        </w:rPr>
        <w:t xml:space="preserve"> chemical</w:t>
      </w:r>
      <w:ins w:id="1767" w:author="Ted Linekar" w:date="2018-09-18T11:07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>ly</w:t>
        </w:r>
      </w:ins>
      <w:r w:rsidR="003C138D" w:rsidRPr="002C70BE">
        <w:rPr>
          <w:rFonts w:ascii="Times New Roman" w:eastAsia="SimSun" w:hAnsi="Times New Roman" w:cs="Times New Roman"/>
          <w:kern w:val="0"/>
          <w:sz w:val="24"/>
          <w:szCs w:val="24"/>
        </w:rPr>
        <w:t xml:space="preserve"> and physical</w:t>
      </w:r>
      <w:ins w:id="1768" w:author="Ted Linekar" w:date="2018-09-18T11:07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>ly</w:t>
        </w:r>
      </w:ins>
      <w:r w:rsidR="003C138D" w:rsidRPr="002C70B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del w:id="1769" w:author="Ted Linekar" w:date="2018-09-18T11:07:00Z">
        <w:r w:rsidR="003D2D5A" w:rsidRPr="00E34728" w:rsidDel="005D23CD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bonded </w:delText>
        </w:r>
      </w:del>
      <w:r w:rsidR="003D2D5A" w:rsidRPr="00E34728">
        <w:rPr>
          <w:rFonts w:ascii="Times New Roman" w:eastAsia="SimSun" w:hAnsi="Times New Roman" w:cs="Times New Roman"/>
          <w:kern w:val="0"/>
          <w:sz w:val="24"/>
          <w:szCs w:val="24"/>
        </w:rPr>
        <w:t xml:space="preserve">to </w:t>
      </w:r>
      <w:r w:rsidR="003D2D5A" w:rsidRPr="0050309E">
        <w:rPr>
          <w:rFonts w:ascii="Times New Roman" w:eastAsia="SimSun" w:hAnsi="Times New Roman" w:cs="Times New Roman"/>
          <w:kern w:val="0"/>
          <w:sz w:val="24"/>
          <w:szCs w:val="24"/>
          <w:rPrChange w:id="177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FL</w:t>
      </w:r>
      <w:r w:rsidR="00E24C87" w:rsidRPr="0050309E">
        <w:rPr>
          <w:rFonts w:ascii="Times New Roman" w:eastAsia="SimSun" w:hAnsi="Times New Roman" w:cs="Times New Roman"/>
          <w:kern w:val="0"/>
          <w:sz w:val="24"/>
          <w:szCs w:val="24"/>
          <w:rPrChange w:id="177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P</w:t>
      </w:r>
      <w:r w:rsidR="003D2D5A" w:rsidRPr="0050309E">
        <w:rPr>
          <w:rFonts w:ascii="Times New Roman" w:eastAsia="SimSun" w:hAnsi="Times New Roman" w:cs="Times New Roman"/>
          <w:kern w:val="0"/>
          <w:sz w:val="24"/>
          <w:szCs w:val="24"/>
          <w:rPrChange w:id="177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-MoS</w:t>
      </w:r>
      <w:r w:rsidR="003D2D5A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77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3D2D5A" w:rsidRPr="0050309E">
        <w:rPr>
          <w:rFonts w:ascii="Times New Roman" w:eastAsia="SimSun" w:hAnsi="Times New Roman" w:cs="Times New Roman"/>
          <w:kern w:val="0"/>
          <w:sz w:val="24"/>
          <w:szCs w:val="24"/>
          <w:rPrChange w:id="177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. </w:t>
      </w:r>
      <w:r w:rsidR="00475714" w:rsidRPr="0050309E">
        <w:rPr>
          <w:rFonts w:ascii="Times New Roman" w:eastAsia="SimSun" w:hAnsi="Times New Roman" w:cs="Times New Roman"/>
          <w:kern w:val="0"/>
          <w:sz w:val="24"/>
          <w:szCs w:val="24"/>
          <w:rPrChange w:id="177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This can be attributed to the </w:t>
      </w:r>
      <w:r w:rsidR="004E7BC4" w:rsidRPr="0050309E">
        <w:rPr>
          <w:rFonts w:ascii="Times New Roman" w:eastAsia="SimSun" w:hAnsi="Times New Roman" w:cs="Times New Roman"/>
          <w:kern w:val="0"/>
          <w:sz w:val="24"/>
          <w:szCs w:val="24"/>
          <w:rPrChange w:id="177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roughness </w:t>
      </w:r>
      <w:ins w:id="1777" w:author="Ted Linekar" w:date="2018-09-18T11:11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of the </w:t>
        </w:r>
      </w:ins>
      <w:r w:rsidR="00475714" w:rsidRPr="0050309E">
        <w:rPr>
          <w:rFonts w:ascii="Times New Roman" w:eastAsia="SimSun" w:hAnsi="Times New Roman" w:cs="Times New Roman"/>
          <w:kern w:val="0"/>
          <w:sz w:val="24"/>
          <w:szCs w:val="24"/>
          <w:rPrChange w:id="177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defect sites on </w:t>
      </w:r>
      <w:ins w:id="1779" w:author="Ted Linekar" w:date="2018-09-18T11:12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="00475714" w:rsidRPr="0050309E">
        <w:rPr>
          <w:rFonts w:ascii="Times New Roman" w:eastAsia="SimSun" w:hAnsi="Times New Roman" w:cs="Times New Roman"/>
          <w:kern w:val="0"/>
          <w:sz w:val="24"/>
          <w:szCs w:val="24"/>
          <w:rPrChange w:id="178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MoS</w:t>
      </w:r>
      <w:r w:rsidR="00475714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78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475714" w:rsidRPr="0050309E">
        <w:rPr>
          <w:rFonts w:ascii="Times New Roman" w:eastAsia="SimSun" w:hAnsi="Times New Roman" w:cs="Times New Roman"/>
          <w:kern w:val="0"/>
          <w:sz w:val="24"/>
          <w:szCs w:val="24"/>
          <w:rPrChange w:id="178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nano</w:t>
      </w:r>
      <w:r w:rsidR="00371ECD" w:rsidRPr="0050309E">
        <w:rPr>
          <w:rFonts w:ascii="Times New Roman" w:eastAsia="SimSun" w:hAnsi="Times New Roman" w:cs="Times New Roman"/>
          <w:kern w:val="0"/>
          <w:sz w:val="24"/>
          <w:szCs w:val="24"/>
          <w:rPrChange w:id="178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ribbon</w:t>
      </w:r>
      <w:r w:rsidR="006844FD" w:rsidRPr="0050309E">
        <w:rPr>
          <w:rFonts w:ascii="Times New Roman" w:eastAsia="SimSun" w:hAnsi="Times New Roman" w:cs="Times New Roman"/>
          <w:kern w:val="0"/>
          <w:sz w:val="24"/>
          <w:szCs w:val="24"/>
          <w:rPrChange w:id="178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s</w:t>
      </w:r>
      <w:r w:rsidR="004E7BC4" w:rsidRPr="0050309E">
        <w:rPr>
          <w:rFonts w:ascii="Times New Roman" w:eastAsia="SimSun" w:hAnsi="Times New Roman" w:cs="Times New Roman"/>
          <w:kern w:val="0"/>
          <w:sz w:val="24"/>
          <w:szCs w:val="24"/>
          <w:rPrChange w:id="178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and the </w:t>
      </w:r>
      <w:r w:rsidR="00F22B41" w:rsidRPr="0050309E">
        <w:rPr>
          <w:rFonts w:ascii="Times New Roman" w:eastAsia="SimSun" w:hAnsi="Times New Roman" w:cs="Times New Roman"/>
          <w:kern w:val="0"/>
          <w:sz w:val="24"/>
          <w:szCs w:val="24"/>
          <w:rPrChange w:id="178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long </w:t>
      </w:r>
      <w:r w:rsidR="00371ECD" w:rsidRPr="0050309E">
        <w:rPr>
          <w:rFonts w:ascii="Times New Roman" w:eastAsia="SimSun" w:hAnsi="Times New Roman" w:cs="Times New Roman"/>
          <w:kern w:val="0"/>
          <w:sz w:val="24"/>
          <w:szCs w:val="24"/>
          <w:rPrChange w:id="178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edge</w:t>
      </w:r>
      <w:r w:rsidR="004E7BC4" w:rsidRPr="0050309E">
        <w:rPr>
          <w:rFonts w:ascii="Times New Roman" w:eastAsia="SimSun" w:hAnsi="Times New Roman" w:cs="Times New Roman"/>
          <w:kern w:val="0"/>
          <w:sz w:val="24"/>
          <w:szCs w:val="24"/>
          <w:rPrChange w:id="178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s of the nanoribbons, which </w:t>
      </w:r>
      <w:r w:rsidR="00CD2CEF" w:rsidRPr="0050309E">
        <w:rPr>
          <w:rFonts w:ascii="Times New Roman" w:eastAsia="SimSun" w:hAnsi="Times New Roman" w:cs="Times New Roman"/>
          <w:kern w:val="0"/>
          <w:sz w:val="24"/>
          <w:szCs w:val="24"/>
          <w:rPrChange w:id="178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contained </w:t>
      </w:r>
      <w:r w:rsidR="00F22B41" w:rsidRPr="0050309E">
        <w:rPr>
          <w:rFonts w:ascii="Times New Roman" w:eastAsia="SimSun" w:hAnsi="Times New Roman" w:cs="Times New Roman"/>
          <w:kern w:val="0"/>
          <w:sz w:val="24"/>
          <w:szCs w:val="24"/>
          <w:rPrChange w:id="179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numerous unsaturated edge sit</w:t>
      </w:r>
      <w:ins w:id="1791" w:author="Ted Linekar" w:date="2018-09-18T11:10:00Z">
        <w:r w:rsidR="005D23CD">
          <w:rPr>
            <w:rFonts w:ascii="Times New Roman" w:eastAsia="SimSun" w:hAnsi="Times New Roman" w:cs="Times New Roman"/>
            <w:kern w:val="0"/>
            <w:sz w:val="24"/>
            <w:szCs w:val="24"/>
          </w:rPr>
          <w:t>es</w:t>
        </w:r>
      </w:ins>
      <w:ins w:id="1792" w:author="Ted Linekar" w:date="2018-09-18T11:13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. </w:t>
        </w:r>
      </w:ins>
      <w:del w:id="1793" w:author="Ted Linekar" w:date="2018-09-18T11:10:00Z">
        <w:r w:rsidR="00F22B41" w:rsidRPr="0050309E" w:rsidDel="005D23CD">
          <w:rPr>
            <w:rFonts w:ascii="Times New Roman" w:eastAsia="SimSun" w:hAnsi="Times New Roman" w:cs="Times New Roman"/>
            <w:kern w:val="0"/>
            <w:sz w:val="24"/>
            <w:szCs w:val="24"/>
            <w:rPrChange w:id="179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s</w:delText>
        </w:r>
      </w:del>
      <w:del w:id="1795" w:author="Ted Linekar" w:date="2018-09-18T11:13:00Z">
        <w:r w:rsidR="00D146C7" w:rsidRPr="0050309E" w:rsidDel="00371EB5">
          <w:rPr>
            <w:rFonts w:ascii="Times New Roman" w:eastAsia="SimSun" w:hAnsi="Times New Roman" w:cs="Times New Roman"/>
            <w:kern w:val="0"/>
            <w:sz w:val="24"/>
            <w:szCs w:val="24"/>
            <w:rPrChange w:id="179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 and </w:delText>
        </w:r>
      </w:del>
      <w:ins w:id="1797" w:author="Ted Linekar" w:date="2018-09-18T11:13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These </w:t>
        </w:r>
      </w:ins>
      <w:del w:id="1798" w:author="Ted Linekar" w:date="2018-09-18T11:13:00Z">
        <w:r w:rsidR="009A53C2" w:rsidRPr="0050309E" w:rsidDel="00371EB5">
          <w:rPr>
            <w:rFonts w:ascii="Times New Roman" w:eastAsia="SimSun" w:hAnsi="Times New Roman" w:cs="Times New Roman"/>
            <w:kern w:val="0"/>
            <w:sz w:val="24"/>
            <w:szCs w:val="24"/>
            <w:rPrChange w:id="1799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were </w:delText>
        </w:r>
      </w:del>
      <w:del w:id="1800" w:author="Ted Linekar" w:date="2018-09-18T11:11:00Z">
        <w:r w:rsidR="009B014A" w:rsidRPr="0050309E" w:rsidDel="00371EB5">
          <w:rPr>
            <w:rFonts w:ascii="Times New Roman" w:eastAsia="SimSun" w:hAnsi="Times New Roman" w:cs="Times New Roman"/>
            <w:kern w:val="0"/>
            <w:sz w:val="24"/>
            <w:szCs w:val="24"/>
            <w:rPrChange w:id="180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numerous </w:delText>
        </w:r>
      </w:del>
      <w:r w:rsidR="00D146C7" w:rsidRPr="0050309E">
        <w:rPr>
          <w:rFonts w:ascii="Times New Roman" w:eastAsia="SimSun" w:hAnsi="Times New Roman" w:cs="Times New Roman"/>
          <w:kern w:val="0"/>
          <w:sz w:val="24"/>
          <w:szCs w:val="24"/>
          <w:rPrChange w:id="18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highly active centers </w:t>
      </w:r>
      <w:del w:id="1803" w:author="Ted Linekar" w:date="2018-09-18T11:13:00Z">
        <w:r w:rsidR="009B014A" w:rsidRPr="0050309E" w:rsidDel="00371EB5">
          <w:rPr>
            <w:rFonts w:ascii="Times New Roman" w:eastAsia="SimSun" w:hAnsi="Times New Roman" w:cs="Times New Roman"/>
            <w:kern w:val="0"/>
            <w:sz w:val="24"/>
            <w:szCs w:val="24"/>
            <w:rPrChange w:id="180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which </w:delText>
        </w:r>
      </w:del>
      <w:r w:rsidR="009B014A" w:rsidRPr="0050309E">
        <w:rPr>
          <w:rFonts w:ascii="Times New Roman" w:eastAsia="SimSun" w:hAnsi="Times New Roman" w:cs="Times New Roman"/>
          <w:kern w:val="0"/>
          <w:sz w:val="24"/>
          <w:szCs w:val="24"/>
          <w:rPrChange w:id="180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can </w:t>
      </w:r>
      <w:r w:rsidR="00D146C7" w:rsidRPr="0050309E">
        <w:rPr>
          <w:rFonts w:ascii="Times New Roman" w:eastAsia="SimSun" w:hAnsi="Times New Roman" w:cs="Times New Roman"/>
          <w:kern w:val="0"/>
          <w:sz w:val="24"/>
          <w:szCs w:val="24"/>
          <w:rPrChange w:id="180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physically and chemically bond with adsorbates</w:t>
      </w:r>
      <w:r w:rsidR="009B014A" w:rsidRPr="0050309E">
        <w:rPr>
          <w:rFonts w:ascii="Times New Roman" w:eastAsia="SimSun" w:hAnsi="Times New Roman" w:cs="Times New Roman"/>
          <w:kern w:val="0"/>
          <w:sz w:val="24"/>
          <w:szCs w:val="24"/>
          <w:rPrChange w:id="180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such as O</w:t>
      </w:r>
      <w:r w:rsidR="009B014A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80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9B014A" w:rsidRPr="0050309E">
        <w:rPr>
          <w:rFonts w:ascii="Times New Roman" w:eastAsia="SimSun" w:hAnsi="Times New Roman" w:cs="Times New Roman"/>
          <w:kern w:val="0"/>
          <w:sz w:val="24"/>
          <w:szCs w:val="24"/>
          <w:rPrChange w:id="180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molecules</w:t>
      </w:r>
      <w:r w:rsidR="00200183" w:rsidRPr="0050309E">
        <w:rPr>
          <w:rFonts w:ascii="Times New Roman" w:eastAsia="SimSun" w:hAnsi="Times New Roman" w:cs="Times New Roman"/>
          <w:kern w:val="0"/>
          <w:sz w:val="24"/>
          <w:szCs w:val="24"/>
          <w:rPrChange w:id="181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.</w:t>
      </w:r>
      <w:r w:rsidR="0050309E" w:rsidRPr="0050309E">
        <w:fldChar w:fldCharType="begin"/>
      </w:r>
      <w:r w:rsidR="0050309E" w:rsidRPr="0050309E">
        <w:instrText xml:space="preserve"> HYPERLINK \l "_ENREF_54" \o "Nan, 2014 #15" </w:instrText>
      </w:r>
      <w:r w:rsidR="0050309E" w:rsidRPr="0050309E">
        <w:rPr>
          <w:rPrChange w:id="181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1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fldChar w:fldCharType="begin">
          <w:fldData xml:space="preserve">PEVuZE5vdGU+PENpdGU+PEF1dGhvcj5OYW48L0F1dGhvcj48WWVhcj4yMDE0PC9ZZWFyPjxSZWNO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1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instrText xml:space="preserve"> ADDIN EN.CITE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1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fldChar w:fldCharType="begin">
          <w:fldData xml:space="preserve">PEVuZE5vdGU+PENpdGU+PEF1dGhvcj5OYW48L0F1dGhvcj48WWVhcj4yMDE0PC9ZZWFyPjxSZWNO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</w:fldData>
        </w:fldCha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1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instrText xml:space="preserve"> ADDIN EN.CITE.DATA 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1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1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fldChar w:fldCharType="end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1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1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  <w:rPrChange w:id="1820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4"/>
              <w:vertAlign w:val="superscript"/>
              <w:lang w:val="en-GB"/>
            </w:rPr>
          </w:rPrChange>
        </w:rPr>
        <w:t>54</w:t>
      </w:r>
      <w:ins w:id="1821" w:author="Ted Linekar" w:date="2018-09-18T11:13:00Z">
        <w:r w:rsidR="00371EB5">
          <w:rPr>
            <w:rFonts w:ascii="Times New Roman" w:eastAsia="SimSun" w:hAnsi="Times New Roman" w:cs="Times New Roman"/>
            <w:noProof/>
            <w:kern w:val="0"/>
            <w:sz w:val="24"/>
            <w:szCs w:val="24"/>
            <w:vertAlign w:val="superscript"/>
          </w:rPr>
          <w:t>–</w:t>
        </w:r>
      </w:ins>
      <w:del w:id="1822" w:author="Ted Linekar" w:date="2018-09-18T11:13:00Z">
        <w:r w:rsidR="0093017B" w:rsidRPr="0050309E" w:rsidDel="00371EB5">
          <w:rPr>
            <w:rFonts w:ascii="Times New Roman" w:eastAsia="SimSun" w:hAnsi="Times New Roman" w:cs="Times New Roman"/>
            <w:noProof/>
            <w:kern w:val="0"/>
            <w:sz w:val="24"/>
            <w:szCs w:val="24"/>
            <w:vertAlign w:val="superscript"/>
            <w:rPrChange w:id="1823" w:author="Ted Linekar" w:date="2018-09-17T10:38:00Z">
              <w:rPr>
                <w:rFonts w:ascii="Times New Roman" w:eastAsia="SimSun" w:hAnsi="Times New Roman" w:cs="Times New Roman"/>
                <w:noProof/>
                <w:kern w:val="0"/>
                <w:sz w:val="24"/>
                <w:szCs w:val="24"/>
                <w:vertAlign w:val="superscript"/>
                <w:lang w:val="en-GB"/>
              </w:rPr>
            </w:rPrChange>
          </w:rPr>
          <w:delText>-</w:delText>
        </w:r>
      </w:del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  <w:rPrChange w:id="1824" w:author="Ted Linekar" w:date="2018-09-17T10:38:00Z">
            <w:rPr>
              <w:rFonts w:ascii="Times New Roman" w:eastAsia="SimSun" w:hAnsi="Times New Roman" w:cs="Times New Roman"/>
              <w:noProof/>
              <w:kern w:val="0"/>
              <w:sz w:val="24"/>
              <w:szCs w:val="24"/>
              <w:vertAlign w:val="superscript"/>
              <w:lang w:val="en-GB"/>
            </w:rPr>
          </w:rPrChange>
        </w:rPr>
        <w:t>56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2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4"/>
          <w:rPrChange w:id="182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end"/>
      </w:r>
      <w:r w:rsidR="00D146C7" w:rsidRPr="0050309E">
        <w:rPr>
          <w:rFonts w:ascii="Times New Roman" w:eastAsia="SimSun" w:hAnsi="Times New Roman" w:cs="Times New Roman"/>
          <w:kern w:val="0"/>
          <w:sz w:val="24"/>
          <w:szCs w:val="24"/>
          <w:rPrChange w:id="182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r w:rsidR="00616347" w:rsidRPr="0050309E">
        <w:rPr>
          <w:rFonts w:ascii="Times New Roman" w:eastAsia="SimSun" w:hAnsi="Times New Roman" w:cs="Times New Roman"/>
          <w:kern w:val="0"/>
          <w:sz w:val="24"/>
          <w:szCs w:val="24"/>
          <w:rPrChange w:id="182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T</w:t>
      </w:r>
      <w:r w:rsidR="006844FD" w:rsidRPr="0050309E">
        <w:rPr>
          <w:rFonts w:ascii="Times New Roman" w:eastAsia="SimSun" w:hAnsi="Times New Roman" w:cs="Times New Roman"/>
          <w:kern w:val="0"/>
          <w:sz w:val="24"/>
          <w:szCs w:val="24"/>
          <w:rPrChange w:id="182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he oxygen absorption on MoS</w:t>
      </w:r>
      <w:r w:rsidR="006844FD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83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6844FD" w:rsidRPr="0050309E">
        <w:rPr>
          <w:rFonts w:ascii="Times New Roman" w:eastAsia="SimSun" w:hAnsi="Times New Roman" w:cs="Times New Roman"/>
          <w:kern w:val="0"/>
          <w:sz w:val="24"/>
          <w:szCs w:val="24"/>
          <w:rPrChange w:id="18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ins w:id="1832" w:author="Ted Linekar" w:date="2018-09-18T11:14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can </w:t>
        </w:r>
      </w:ins>
      <w:r w:rsidR="00616347" w:rsidRPr="0050309E">
        <w:rPr>
          <w:rFonts w:ascii="Times New Roman" w:eastAsia="SimSun" w:hAnsi="Times New Roman" w:cs="Times New Roman"/>
          <w:kern w:val="0"/>
          <w:sz w:val="24"/>
          <w:szCs w:val="24"/>
          <w:rPrChange w:id="18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not only</w:t>
      </w:r>
      <w:del w:id="1834" w:author="Ted Linekar" w:date="2018-09-18T17:01:00Z">
        <w:r w:rsidR="00616347" w:rsidRPr="0050309E" w:rsidDel="005A051D">
          <w:rPr>
            <w:rFonts w:ascii="Times New Roman" w:eastAsia="SimSun" w:hAnsi="Times New Roman" w:cs="Times New Roman"/>
            <w:kern w:val="0"/>
            <w:sz w:val="24"/>
            <w:szCs w:val="24"/>
            <w:rPrChange w:id="183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 xml:space="preserve"> </w:delText>
        </w:r>
      </w:del>
      <w:del w:id="1836" w:author="Ted Linekar" w:date="2018-09-18T11:14:00Z">
        <w:r w:rsidR="00616347" w:rsidRPr="0050309E" w:rsidDel="00371EB5">
          <w:rPr>
            <w:rFonts w:ascii="Times New Roman" w:eastAsia="SimSun" w:hAnsi="Times New Roman" w:cs="Times New Roman"/>
            <w:kern w:val="0"/>
            <w:sz w:val="24"/>
            <w:szCs w:val="24"/>
            <w:rPrChange w:id="1837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led to the</w:delText>
        </w:r>
      </w:del>
      <w:r w:rsidR="00616347" w:rsidRPr="0050309E">
        <w:rPr>
          <w:rFonts w:ascii="Times New Roman" w:eastAsia="SimSun" w:hAnsi="Times New Roman" w:cs="Times New Roman"/>
          <w:kern w:val="0"/>
          <w:sz w:val="24"/>
          <w:szCs w:val="24"/>
          <w:rPrChange w:id="183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change </w:t>
      </w:r>
      <w:ins w:id="1839" w:author="Ted Linekar" w:date="2018-09-18T11:14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>the</w:t>
        </w:r>
      </w:ins>
      <w:del w:id="1840" w:author="Ted Linekar" w:date="2018-09-18T11:14:00Z">
        <w:r w:rsidR="00616347" w:rsidRPr="0050309E" w:rsidDel="00371EB5">
          <w:rPr>
            <w:rFonts w:ascii="Times New Roman" w:eastAsia="SimSun" w:hAnsi="Times New Roman" w:cs="Times New Roman"/>
            <w:kern w:val="0"/>
            <w:sz w:val="24"/>
            <w:szCs w:val="24"/>
            <w:rPrChange w:id="1841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of</w:delText>
        </w:r>
      </w:del>
      <w:r w:rsidR="00616347" w:rsidRPr="0050309E">
        <w:rPr>
          <w:rFonts w:ascii="Times New Roman" w:eastAsia="SimSun" w:hAnsi="Times New Roman" w:cs="Times New Roman"/>
          <w:kern w:val="0"/>
          <w:sz w:val="24"/>
          <w:szCs w:val="24"/>
          <w:rPrChange w:id="184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chemical valence of MoS</w:t>
      </w:r>
      <w:r w:rsidR="00616347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84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616347" w:rsidRPr="0050309E">
        <w:rPr>
          <w:rFonts w:ascii="Times New Roman" w:eastAsia="SimSun" w:hAnsi="Times New Roman" w:cs="Times New Roman"/>
          <w:kern w:val="0"/>
          <w:sz w:val="24"/>
          <w:szCs w:val="24"/>
          <w:rPrChange w:id="184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, but also, according to previous reports, </w:t>
      </w:r>
      <w:r w:rsidR="00C07473" w:rsidRPr="0050309E">
        <w:rPr>
          <w:rFonts w:ascii="Times New Roman" w:eastAsia="SimSun" w:hAnsi="Times New Roman" w:cs="Times New Roman"/>
          <w:kern w:val="0"/>
          <w:sz w:val="24"/>
          <w:szCs w:val="24"/>
          <w:rPrChange w:id="184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can lead </w:t>
      </w:r>
      <w:ins w:id="1846" w:author="Ted Linekar" w:date="2018-09-18T11:15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to </w:t>
        </w:r>
      </w:ins>
      <w:r w:rsidR="00C07473" w:rsidRPr="0050309E">
        <w:rPr>
          <w:rFonts w:ascii="Times New Roman" w:eastAsia="SimSun" w:hAnsi="Times New Roman" w:cs="Times New Roman"/>
          <w:kern w:val="0"/>
          <w:sz w:val="24"/>
          <w:szCs w:val="24"/>
          <w:rPrChange w:id="18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p-type doping effect on MoS</w:t>
      </w:r>
      <w:r w:rsidR="00C07473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84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C07473" w:rsidRPr="0050309E">
        <w:rPr>
          <w:rFonts w:ascii="Times New Roman" w:eastAsia="SimSun" w:hAnsi="Times New Roman" w:cs="Times New Roman"/>
          <w:kern w:val="0"/>
          <w:sz w:val="24"/>
          <w:szCs w:val="24"/>
          <w:rPrChange w:id="184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with </w:t>
      </w:r>
      <w:r w:rsidR="00833241" w:rsidRPr="0050309E">
        <w:rPr>
          <w:rFonts w:ascii="Times New Roman" w:eastAsia="SimSun" w:hAnsi="Times New Roman" w:cs="Times New Roman"/>
          <w:kern w:val="0"/>
          <w:sz w:val="24"/>
          <w:szCs w:val="24"/>
          <w:rPrChange w:id="185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O</w:t>
      </w:r>
      <w:r w:rsidR="00833241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85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833241" w:rsidRPr="0050309E">
        <w:rPr>
          <w:rFonts w:ascii="Times New Roman" w:eastAsia="SimSun" w:hAnsi="Times New Roman" w:cs="Times New Roman"/>
          <w:kern w:val="0"/>
          <w:sz w:val="24"/>
          <w:szCs w:val="24"/>
          <w:rPrChange w:id="185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as </w:t>
      </w:r>
      <w:ins w:id="1853" w:author="Ted Linekar" w:date="2018-09-18T11:15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an </w:t>
        </w:r>
      </w:ins>
      <w:r w:rsidR="00833241" w:rsidRPr="0050309E">
        <w:rPr>
          <w:rFonts w:ascii="Times New Roman" w:eastAsia="SimSun" w:hAnsi="Times New Roman" w:cs="Times New Roman"/>
          <w:kern w:val="0"/>
          <w:sz w:val="24"/>
          <w:szCs w:val="24"/>
          <w:rPrChange w:id="185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electron acceptor</w:t>
      </w:r>
      <w:r w:rsidR="006610A5" w:rsidRPr="0050309E">
        <w:rPr>
          <w:rFonts w:ascii="Times New Roman" w:eastAsia="SimSun" w:hAnsi="Times New Roman" w:cs="Times New Roman"/>
          <w:kern w:val="0"/>
          <w:sz w:val="24"/>
          <w:szCs w:val="24"/>
          <w:rPrChange w:id="185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</w:t>
      </w:r>
      <w:ins w:id="1856" w:author="Ted Linekar" w:date="2018-09-18T11:15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>and</w:t>
        </w:r>
      </w:ins>
      <w:del w:id="1857" w:author="Ted Linekar" w:date="2018-09-18T11:15:00Z">
        <w:r w:rsidR="006610A5" w:rsidRPr="0050309E" w:rsidDel="00371EB5">
          <w:rPr>
            <w:rFonts w:ascii="Times New Roman" w:eastAsia="SimSun" w:hAnsi="Times New Roman" w:cs="Times New Roman"/>
            <w:kern w:val="0"/>
            <w:sz w:val="24"/>
            <w:szCs w:val="24"/>
            <w:rPrChange w:id="1858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while</w:delText>
        </w:r>
      </w:del>
      <w:r w:rsidR="006610A5" w:rsidRPr="0050309E">
        <w:rPr>
          <w:rFonts w:ascii="Times New Roman" w:eastAsia="SimSun" w:hAnsi="Times New Roman" w:cs="Times New Roman"/>
          <w:kern w:val="0"/>
          <w:sz w:val="24"/>
          <w:szCs w:val="24"/>
          <w:rPrChange w:id="185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MoS</w:t>
      </w:r>
      <w:r w:rsidR="006610A5"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  <w:rPrChange w:id="186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vertAlign w:val="subscript"/>
              <w:lang w:val="en-GB"/>
            </w:rPr>
          </w:rPrChange>
        </w:rPr>
        <w:t>2</w:t>
      </w:r>
      <w:r w:rsidR="006610A5" w:rsidRPr="0050309E">
        <w:rPr>
          <w:rFonts w:ascii="Times New Roman" w:eastAsia="SimSun" w:hAnsi="Times New Roman" w:cs="Times New Roman"/>
          <w:kern w:val="0"/>
          <w:sz w:val="24"/>
          <w:szCs w:val="24"/>
          <w:rPrChange w:id="186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 xml:space="preserve"> as </w:t>
      </w:r>
      <w:ins w:id="1862" w:author="Ted Linekar" w:date="2018-09-18T11:15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an </w:t>
        </w:r>
      </w:ins>
      <w:r w:rsidR="006610A5" w:rsidRPr="0050309E">
        <w:rPr>
          <w:rFonts w:ascii="Times New Roman" w:eastAsia="SimSun" w:hAnsi="Times New Roman" w:cs="Times New Roman"/>
          <w:kern w:val="0"/>
          <w:sz w:val="24"/>
          <w:szCs w:val="24"/>
          <w:rPrChange w:id="186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t>electron don</w:t>
      </w:r>
      <w:ins w:id="1864" w:author="Ted Linekar" w:date="2018-09-18T11:16:00Z">
        <w:r w:rsidR="00371EB5">
          <w:rPr>
            <w:rFonts w:ascii="Times New Roman" w:eastAsia="SimSun" w:hAnsi="Times New Roman" w:cs="Times New Roman"/>
            <w:kern w:val="0"/>
            <w:sz w:val="24"/>
            <w:szCs w:val="24"/>
          </w:rPr>
          <w:t>or</w:t>
        </w:r>
      </w:ins>
      <w:del w:id="1865" w:author="Ted Linekar" w:date="2018-09-18T11:15:00Z">
        <w:r w:rsidR="006610A5" w:rsidRPr="0050309E" w:rsidDel="00371EB5">
          <w:rPr>
            <w:rFonts w:ascii="Times New Roman" w:eastAsia="SimSun" w:hAnsi="Times New Roman" w:cs="Times New Roman"/>
            <w:kern w:val="0"/>
            <w:sz w:val="24"/>
            <w:szCs w:val="24"/>
            <w:rPrChange w:id="1866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4"/>
                <w:lang w:val="en-GB"/>
              </w:rPr>
            </w:rPrChange>
          </w:rPr>
          <w:delText>ator</w:delText>
        </w:r>
      </w:del>
      <w:r w:rsidR="00616347" w:rsidRPr="0050309E">
        <w:rPr>
          <w:rFonts w:ascii="Times New Roman" w:eastAsia="SimSun" w:hAnsi="Times New Roman" w:cs="Times New Roman"/>
          <w:kern w:val="0"/>
          <w:sz w:val="24"/>
          <w:szCs w:val="24"/>
        </w:rPr>
        <w:t>.</w:t>
      </w:r>
      <w:r w:rsidR="0050309E" w:rsidRPr="0050309E">
        <w:fldChar w:fldCharType="begin"/>
      </w:r>
      <w:r w:rsidR="0050309E" w:rsidRPr="0050309E">
        <w:instrText xml:space="preserve"> HYPERLINK \l "_ENREF_54" \o "Nan, 2014 #15" </w:instrText>
      </w:r>
      <w:r w:rsidR="0050309E" w:rsidRPr="0050309E">
        <w:rPr>
          <w:rPrChange w:id="18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</w:rPr>
        <w:instrText xml:space="preserve"> ADDIN EN.CITE &lt;EndNote&gt;&lt;Cite&gt;&lt;Author&gt;Nan&lt;/Author&gt;&lt;Year&gt;2014&lt;/Year&gt;&lt;RecNum&gt;15&lt;/RecNum&gt;&lt;DisplayText&gt;&lt;style face="superscript"&gt;54&lt;/style&gt;&lt;/DisplayText&gt;&lt;record&gt;&lt;rec-number&gt;15&lt;/rec-number&gt;&lt;foreign-keys&gt;&lt;key app="EN" db-id="aex2ffs95xfad5epwfvpt0e9v9r2pa02ve5p"&gt;15&lt;/key&gt;&lt;/foreign-keys&gt;&lt;ref-type name="Journal Article"&gt;17&lt;/ref-type&gt;&lt;contributors&gt;&lt;authors&gt;&lt;author&gt;Nan, Haiyan&lt;/author&gt;&lt;author&gt;Wang, Zilu&lt;/author&gt;&lt;author&gt;Wang, Wenhui&lt;/author&gt;&lt;author&gt;Liang, Zheng&lt;/author&gt;&lt;author&gt;Lu, Yan&lt;/author&gt;&lt;author&gt;Chen, Qian&lt;/author&gt;&lt;author&gt;He, Daowei&lt;/author&gt;&lt;author&gt;Tan, Pingheng&lt;/author&gt;&lt;author&gt;Miao, Feng&lt;/author&gt;&lt;author&gt;Wang, Xinran&lt;/author&gt;&lt;/authors&gt;&lt;/contributors&gt;&lt;titles&gt;&lt;title&gt;Strong photoluminescence enhancement of MoS2 through defect engineering and oxygen bonding&lt;/title&gt;&lt;secondary-title&gt;ACS nano&lt;/secondary-title&gt;&lt;/titles&gt;&lt;periodical&gt;&lt;full-title&gt;ACS nano&lt;/full-title&gt;&lt;abbr-1&gt;ACS Nano&lt;/abbr-1&gt;&lt;/periodical&gt;&lt;pages&gt;5738-5745&lt;/pages&gt;&lt;volume&gt;8&lt;/volume&gt;&lt;number&gt;6&lt;/number&gt;&lt;dates&gt;&lt;year&gt;2014&lt;/year&gt;&lt;/dates&gt;&lt;isbn&gt;1936-0851&lt;/isbn&gt;&lt;urls&gt;&lt;/urls&gt;&lt;/record&gt;&lt;/Cite&gt;&lt;/EndNote&gt;</w:instrTex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6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</w:rPr>
        <w:t>54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  <w:rPrChange w:id="186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fldChar w:fldCharType="end"/>
      </w:r>
      <w:r w:rsidR="0050309E" w:rsidRPr="0050309E">
        <w:rPr>
          <w:rFonts w:ascii="Times New Roman" w:eastAsia="SimSun" w:hAnsi="Times New Roman" w:cs="Times New Roman"/>
          <w:kern w:val="0"/>
          <w:sz w:val="24"/>
          <w:szCs w:val="24"/>
          <w:rPrChange w:id="187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  <w:lang w:val="en-GB"/>
            </w:rPr>
          </w:rPrChange>
        </w:rPr>
        <w:fldChar w:fldCharType="end"/>
      </w:r>
    </w:p>
    <w:p w14:paraId="5C6B79AF" w14:textId="029B458F" w:rsidR="003620A5" w:rsidRPr="0050309E" w:rsidRDefault="003620A5" w:rsidP="006528A6">
      <w:pPr>
        <w:spacing w:line="480" w:lineRule="auto"/>
        <w:jc w:val="center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r w:rsidRPr="002E3097">
        <w:rPr>
          <w:rFonts w:ascii="Times New Roman" w:eastAsia="SimSun" w:hAnsi="Times New Roman" w:cs="Times New Roman"/>
          <w:noProof/>
          <w:kern w:val="0"/>
          <w:sz w:val="24"/>
          <w:szCs w:val="20"/>
          <w:lang w:eastAsia="en-US"/>
        </w:rPr>
        <w:drawing>
          <wp:inline distT="0" distB="0" distL="0" distR="0" wp14:anchorId="0A93EF3D" wp14:editId="398F8EEF">
            <wp:extent cx="5292000" cy="1535679"/>
            <wp:effectExtent l="0" t="0" r="444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4.tif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" t="7659" r="2612"/>
                    <a:stretch/>
                  </pic:blipFill>
                  <pic:spPr bwMode="auto">
                    <a:xfrm>
                      <a:off x="0" y="0"/>
                      <a:ext cx="5292000" cy="153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B368C" w14:textId="41329357" w:rsidR="006528A6" w:rsidRPr="000A4283" w:rsidRDefault="006528A6" w:rsidP="006528A6">
      <w:pPr>
        <w:spacing w:line="480" w:lineRule="auto"/>
        <w:rPr>
          <w:rFonts w:ascii="Times New Roman" w:eastAsia="SimSun" w:hAnsi="Times New Roman" w:cs="Times New Roman"/>
          <w:kern w:val="0"/>
          <w:szCs w:val="21"/>
        </w:rPr>
      </w:pPr>
      <w:r w:rsidRPr="006E03E6">
        <w:rPr>
          <w:rFonts w:ascii="Times New Roman" w:eastAsia="SimSun" w:hAnsi="Times New Roman" w:cs="Times New Roman"/>
          <w:kern w:val="0"/>
          <w:szCs w:val="21"/>
        </w:rPr>
        <w:t>Figure 4. Raman and XPS spectra of FLP-MoS</w:t>
      </w:r>
      <w:r w:rsidRPr="009B5FE5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Pr="009B5FE5">
        <w:rPr>
          <w:rFonts w:ascii="Times New Roman" w:eastAsia="SimSun" w:hAnsi="Times New Roman" w:cs="Times New Roman"/>
          <w:kern w:val="0"/>
          <w:szCs w:val="21"/>
        </w:rPr>
        <w:t xml:space="preserve">. </w:t>
      </w:r>
      <w:r w:rsidR="00366079" w:rsidRPr="002C70BE">
        <w:rPr>
          <w:rFonts w:ascii="Times New Roman" w:eastAsia="SimSun" w:hAnsi="Times New Roman" w:cs="Times New Roman"/>
          <w:kern w:val="0"/>
          <w:szCs w:val="21"/>
        </w:rPr>
        <w:t>a) Raman spectra of pristine MoS</w:t>
      </w:r>
      <w:r w:rsidR="00366079" w:rsidRPr="00E34728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366079" w:rsidRPr="0048348D">
        <w:rPr>
          <w:rFonts w:ascii="Times New Roman" w:eastAsia="SimSun" w:hAnsi="Times New Roman" w:cs="Times New Roman"/>
          <w:kern w:val="0"/>
          <w:szCs w:val="21"/>
        </w:rPr>
        <w:t xml:space="preserve"> (black line) and FLP-MoS</w:t>
      </w:r>
      <w:r w:rsidR="00366079" w:rsidRPr="008D5935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366079" w:rsidRPr="008D5935">
        <w:rPr>
          <w:rFonts w:ascii="Times New Roman" w:eastAsia="SimSun" w:hAnsi="Times New Roman" w:cs="Times New Roman"/>
          <w:kern w:val="0"/>
          <w:szCs w:val="21"/>
        </w:rPr>
        <w:t xml:space="preserve"> (red line). </w:t>
      </w:r>
      <w:r w:rsidR="0001616C" w:rsidRPr="006744A6">
        <w:rPr>
          <w:rFonts w:ascii="Times New Roman" w:eastAsia="SimSun" w:hAnsi="Times New Roman" w:cs="Times New Roman"/>
          <w:kern w:val="0"/>
          <w:szCs w:val="21"/>
        </w:rPr>
        <w:t>XPS</w:t>
      </w:r>
      <w:r w:rsidR="00671238" w:rsidRPr="006744A6">
        <w:rPr>
          <w:rFonts w:ascii="Times New Roman" w:eastAsia="SimSun" w:hAnsi="Times New Roman" w:cs="Times New Roman"/>
          <w:kern w:val="0"/>
          <w:szCs w:val="21"/>
        </w:rPr>
        <w:t xml:space="preserve"> peak-split result</w:t>
      </w:r>
      <w:r w:rsidR="006F2318" w:rsidRPr="009F65A5">
        <w:rPr>
          <w:rFonts w:ascii="Times New Roman" w:eastAsia="SimSun" w:hAnsi="Times New Roman" w:cs="Times New Roman"/>
          <w:kern w:val="0"/>
          <w:szCs w:val="21"/>
        </w:rPr>
        <w:t>s</w:t>
      </w:r>
      <w:r w:rsidR="00671238" w:rsidRPr="009F65A5">
        <w:rPr>
          <w:rFonts w:ascii="Times New Roman" w:eastAsia="SimSun" w:hAnsi="Times New Roman" w:cs="Times New Roman"/>
          <w:kern w:val="0"/>
          <w:szCs w:val="21"/>
        </w:rPr>
        <w:t xml:space="preserve"> of</w:t>
      </w:r>
      <w:r w:rsidR="0001616C" w:rsidRPr="00CC5CC3">
        <w:rPr>
          <w:rFonts w:ascii="Times New Roman" w:eastAsia="SimSun" w:hAnsi="Times New Roman" w:cs="Times New Roman"/>
          <w:kern w:val="0"/>
          <w:szCs w:val="21"/>
        </w:rPr>
        <w:t xml:space="preserve"> b) Mo 3d and c) O 1s spectr</w:t>
      </w:r>
      <w:r w:rsidR="0001616C" w:rsidRPr="00DD2FAC">
        <w:rPr>
          <w:rFonts w:ascii="Times New Roman" w:eastAsia="SimSun" w:hAnsi="Times New Roman" w:cs="Times New Roman"/>
          <w:kern w:val="0"/>
          <w:szCs w:val="21"/>
        </w:rPr>
        <w:t xml:space="preserve">a of </w:t>
      </w:r>
      <w:r w:rsidR="006F2318" w:rsidRPr="00DD2FAC">
        <w:rPr>
          <w:rFonts w:ascii="Times New Roman" w:eastAsia="SimSun" w:hAnsi="Times New Roman" w:cs="Times New Roman"/>
          <w:kern w:val="0"/>
          <w:szCs w:val="21"/>
        </w:rPr>
        <w:t>FLP-MoS</w:t>
      </w:r>
      <w:r w:rsidR="006F2318" w:rsidRPr="000A4283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6F2318" w:rsidRPr="000A4283">
        <w:rPr>
          <w:rFonts w:ascii="Times New Roman" w:eastAsia="SimSun" w:hAnsi="Times New Roman" w:cs="Times New Roman"/>
          <w:kern w:val="0"/>
          <w:szCs w:val="21"/>
        </w:rPr>
        <w:t>.</w:t>
      </w:r>
    </w:p>
    <w:p w14:paraId="36269C87" w14:textId="39A59C7F" w:rsidR="00ED7FA8" w:rsidRPr="0050309E" w:rsidRDefault="00F8654A" w:rsidP="007211DF">
      <w:pPr>
        <w:spacing w:line="480" w:lineRule="auto"/>
        <w:ind w:firstLine="480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2D23C1">
        <w:rPr>
          <w:rFonts w:ascii="Times New Roman" w:eastAsia="SimSun" w:hAnsi="Times New Roman" w:cs="Times New Roman"/>
          <w:kern w:val="0"/>
          <w:sz w:val="24"/>
          <w:szCs w:val="20"/>
        </w:rPr>
        <w:t xml:space="preserve">To </w:t>
      </w:r>
      <w:r w:rsidR="0025064C" w:rsidRPr="002D23C1">
        <w:rPr>
          <w:rFonts w:ascii="Times New Roman" w:eastAsia="SimSun" w:hAnsi="Times New Roman" w:cs="Times New Roman"/>
          <w:kern w:val="0"/>
          <w:sz w:val="24"/>
          <w:szCs w:val="20"/>
        </w:rPr>
        <w:t>evaluate</w:t>
      </w:r>
      <w:r w:rsidRPr="00CD7FE4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</w:t>
      </w:r>
      <w:r w:rsidR="00DB66E5" w:rsidRPr="00631001">
        <w:rPr>
          <w:rFonts w:ascii="Times New Roman" w:eastAsia="SimSun" w:hAnsi="Times New Roman" w:cs="Times New Roman"/>
          <w:kern w:val="0"/>
          <w:sz w:val="24"/>
          <w:szCs w:val="20"/>
        </w:rPr>
        <w:t>electronic properties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 </w:t>
      </w:r>
      <w:ins w:id="1871" w:author="Ted Linekar" w:date="2018-09-18T11:33:00Z">
        <w:r w:rsidR="002B74D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resultant </w:t>
        </w:r>
      </w:ins>
      <w:del w:id="1872" w:author="Ted Linekar" w:date="2018-09-18T11:33:00Z">
        <w:r w:rsidR="00DB66E5" w:rsidRPr="001E79FA" w:rsidDel="002B74D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prepared </w:delText>
        </w:r>
      </w:del>
      <w:r w:rsidRPr="001E79FA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 arrays, </w:t>
      </w:r>
      <w:r w:rsidR="00DB66E5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we </w:t>
      </w:r>
      <w:r w:rsidR="0025064C" w:rsidRPr="00CD168E">
        <w:rPr>
          <w:rFonts w:ascii="Times New Roman" w:eastAsia="SimSun" w:hAnsi="Times New Roman" w:cs="Times New Roman"/>
          <w:kern w:val="0"/>
          <w:sz w:val="24"/>
          <w:szCs w:val="20"/>
        </w:rPr>
        <w:t xml:space="preserve">fabricated </w:t>
      </w:r>
      <w:ins w:id="1873" w:author="Ted Linekar" w:date="2018-09-18T11:35:00Z">
        <w:r w:rsidR="002B74D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D910DB" w:rsidRPr="00CD168E">
        <w:rPr>
          <w:rFonts w:ascii="Times New Roman" w:eastAsia="SimSun" w:hAnsi="Times New Roman" w:cs="Times New Roman"/>
          <w:kern w:val="0"/>
          <w:sz w:val="24"/>
          <w:szCs w:val="20"/>
        </w:rPr>
        <w:t xml:space="preserve">back gate </w:t>
      </w:r>
      <w:r w:rsidR="0025064C" w:rsidRPr="00033BE6">
        <w:rPr>
          <w:rFonts w:ascii="Times New Roman" w:eastAsia="SimSun" w:hAnsi="Times New Roman" w:cs="Times New Roman"/>
          <w:kern w:val="0"/>
          <w:sz w:val="24"/>
          <w:szCs w:val="20"/>
        </w:rPr>
        <w:t>FET</w:t>
      </w:r>
      <w:r w:rsidR="00DB66E5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by using MoS</w:t>
      </w:r>
      <w:r w:rsidR="00DB66E5" w:rsidRPr="00033BE6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DB66E5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 arrays </w:t>
      </w:r>
      <w:r w:rsidR="009106BB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(NbA) </w:t>
      </w:r>
      <w:r w:rsidR="00DB66E5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on SiO2/p+ Si </w:t>
      </w:r>
      <w:r w:rsidR="00DB66E5" w:rsidRPr="00C451BA">
        <w:rPr>
          <w:rFonts w:ascii="Times New Roman" w:eastAsia="SimSun" w:hAnsi="Times New Roman" w:cs="Times New Roman"/>
          <w:kern w:val="0"/>
          <w:sz w:val="24"/>
          <w:szCs w:val="20"/>
        </w:rPr>
        <w:lastRenderedPageBreak/>
        <w:t xml:space="preserve">substrates </w:t>
      </w:r>
      <w:r w:rsidR="00296A09" w:rsidRPr="006D1C67">
        <w:rPr>
          <w:rFonts w:ascii="Times New Roman" w:eastAsia="SimSun" w:hAnsi="Times New Roman" w:cs="Times New Roman"/>
          <w:kern w:val="0"/>
          <w:sz w:val="24"/>
          <w:szCs w:val="20"/>
        </w:rPr>
        <w:t xml:space="preserve">as </w:t>
      </w:r>
      <w:ins w:id="1874" w:author="Ted Linekar" w:date="2018-09-18T11:35:00Z">
        <w:r w:rsidR="002B74D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D23E1A" w:rsidRPr="006D1C67">
        <w:rPr>
          <w:rFonts w:ascii="Times New Roman" w:eastAsia="SimSun" w:hAnsi="Times New Roman" w:cs="Times New Roman"/>
          <w:kern w:val="0"/>
          <w:sz w:val="24"/>
          <w:szCs w:val="20"/>
        </w:rPr>
        <w:t>channel</w:t>
      </w:r>
      <w:r w:rsidR="00341514" w:rsidRPr="0050309E">
        <w:rPr>
          <w:rFonts w:ascii="Times New Roman" w:eastAsia="SimSun" w:hAnsi="Times New Roman" w:cs="Times New Roman"/>
          <w:kern w:val="0"/>
          <w:sz w:val="24"/>
          <w:szCs w:val="20"/>
        </w:rPr>
        <w:t>, with 5 nm Ti</w:t>
      </w:r>
      <w:del w:id="1875" w:author="Ted Linekar" w:date="2018-09-18T11:36:00Z">
        <w:r w:rsidR="00341514" w:rsidRPr="0050309E" w:rsidDel="002B74D6">
          <w:rPr>
            <w:rFonts w:ascii="Times New Roman" w:eastAsia="SimSun" w:hAnsi="Times New Roman" w:cs="Times New Roman"/>
            <w:kern w:val="0"/>
            <w:sz w:val="24"/>
            <w:szCs w:val="20"/>
          </w:rPr>
          <w:delText>/</w:delText>
        </w:r>
      </w:del>
      <w:r w:rsidR="0034151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876" w:author="Ted Linekar" w:date="2018-09-18T11:36:00Z">
        <w:r w:rsidR="002B74D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and </w:t>
        </w:r>
      </w:ins>
      <w:r w:rsidR="0034151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75 nm Au as </w:t>
      </w:r>
      <w:ins w:id="1877" w:author="Ted Linekar" w:date="2018-09-18T11:35:00Z">
        <w:r w:rsidR="002B74D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34151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source and drain </w:t>
      </w:r>
      <w:r w:rsidR="00662BF8" w:rsidRPr="0050309E">
        <w:rPr>
          <w:rFonts w:ascii="Times New Roman" w:eastAsia="SimSun" w:hAnsi="Times New Roman" w:cs="Times New Roman"/>
          <w:kern w:val="0"/>
          <w:sz w:val="24"/>
          <w:szCs w:val="20"/>
        </w:rPr>
        <w:t>electrodes</w:t>
      </w:r>
      <w:r w:rsidR="00D526CF" w:rsidRPr="0050309E">
        <w:rPr>
          <w:rFonts w:ascii="Times New Roman" w:eastAsia="SimSun" w:hAnsi="Times New Roman" w:cs="Times New Roman"/>
          <w:kern w:val="0"/>
          <w:sz w:val="24"/>
          <w:szCs w:val="20"/>
        </w:rPr>
        <w:t>,</w:t>
      </w:r>
      <w:ins w:id="1878" w:author="Ted Linekar" w:date="2018-09-18T11:36:00Z">
        <w:r w:rsidR="002B74D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respectively,</w:t>
        </w:r>
      </w:ins>
      <w:r w:rsidR="00ED7FA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EF512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through </w:t>
      </w:r>
      <w:del w:id="1879" w:author="Ted Linekar" w:date="2018-09-18T11:37:00Z">
        <w:r w:rsidR="00D526CF" w:rsidRPr="0050309E" w:rsidDel="002B74D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technologies of </w:delText>
        </w:r>
      </w:del>
      <w:r w:rsidR="00D526CF" w:rsidRPr="0050309E">
        <w:rPr>
          <w:rFonts w:ascii="Times New Roman" w:eastAsia="SimSun" w:hAnsi="Times New Roman" w:cs="Times New Roman"/>
          <w:kern w:val="0"/>
          <w:sz w:val="24"/>
          <w:szCs w:val="20"/>
        </w:rPr>
        <w:t>electron beam lithography</w:t>
      </w:r>
      <w:r w:rsidR="00622EA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(EBL)</w:t>
      </w:r>
      <w:r w:rsidR="00D526CF" w:rsidRPr="0050309E">
        <w:rPr>
          <w:rFonts w:ascii="Times New Roman" w:eastAsia="SimSun" w:hAnsi="Times New Roman" w:cs="Times New Roman"/>
          <w:kern w:val="0"/>
          <w:sz w:val="24"/>
          <w:szCs w:val="20"/>
        </w:rPr>
        <w:t>, metal evaporation deposition</w:t>
      </w:r>
      <w:r w:rsidR="009F6D3F" w:rsidRPr="0050309E">
        <w:rPr>
          <w:rFonts w:ascii="Times New Roman" w:eastAsia="SimSun" w:hAnsi="Times New Roman" w:cs="Times New Roman"/>
          <w:kern w:val="0"/>
          <w:sz w:val="24"/>
          <w:szCs w:val="20"/>
        </w:rPr>
        <w:t>,</w:t>
      </w:r>
      <w:r w:rsidR="00D526C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and </w:t>
      </w:r>
      <w:r w:rsidR="00542898" w:rsidRPr="0050309E">
        <w:rPr>
          <w:rFonts w:ascii="Times New Roman" w:eastAsia="SimSun" w:hAnsi="Times New Roman" w:cs="Times New Roman"/>
          <w:kern w:val="0"/>
          <w:sz w:val="24"/>
          <w:szCs w:val="20"/>
        </w:rPr>
        <w:t>a</w:t>
      </w:r>
      <w:r w:rsidR="00D526C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lift-off process</w:t>
      </w:r>
      <w:r w:rsidR="009F6D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FF17B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electrical measurements </w:t>
      </w:r>
      <w:r w:rsidR="00C67AF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of </w:t>
      </w:r>
      <w:ins w:id="1880" w:author="Ted Linekar" w:date="2018-09-18T11:38:00Z">
        <w:r w:rsidR="002B74D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C67AF5" w:rsidRPr="0050309E">
        <w:rPr>
          <w:rFonts w:ascii="Times New Roman" w:eastAsia="SimSun" w:hAnsi="Times New Roman" w:cs="Times New Roman"/>
          <w:kern w:val="0"/>
          <w:sz w:val="24"/>
          <w:szCs w:val="20"/>
        </w:rPr>
        <w:t>fabricated</w:t>
      </w:r>
      <w:r w:rsidR="00FF17B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CF2AA7" w:rsidRPr="0050309E">
        <w:rPr>
          <w:rFonts w:ascii="Times New Roman" w:eastAsia="SimSun" w:hAnsi="Times New Roman" w:cs="Times New Roman"/>
          <w:kern w:val="0"/>
          <w:sz w:val="24"/>
          <w:szCs w:val="20"/>
        </w:rPr>
        <w:t>FET</w:t>
      </w:r>
      <w:r w:rsidR="00FF17B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were </w:t>
      </w:r>
      <w:del w:id="1881" w:author="Jane Nicholson" w:date="2018-09-19T16:52:00Z">
        <w:r w:rsidR="00CF2AA7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>performed</w:delText>
        </w:r>
        <w:r w:rsidR="00FF17BF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ins w:id="1882" w:author="Jane Nicholson" w:date="2018-09-19T16:52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recorded</w:t>
        </w:r>
        <w:r w:rsidR="004B6884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del w:id="1883" w:author="Jane Nicholson" w:date="2018-09-19T16:52:00Z">
        <w:r w:rsidR="00FF17BF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by </w:delText>
        </w:r>
      </w:del>
      <w:r w:rsidR="00CF2AA7" w:rsidRPr="0050309E">
        <w:rPr>
          <w:rFonts w:ascii="Times New Roman" w:eastAsia="SimSun" w:hAnsi="Times New Roman" w:cs="Times New Roman"/>
          <w:kern w:val="0"/>
          <w:sz w:val="24"/>
          <w:szCs w:val="20"/>
        </w:rPr>
        <w:t>using a</w:t>
      </w:r>
      <w:r w:rsidR="00FF17B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Keithley 4200 semiconductor characterization system in air</w:t>
      </w:r>
      <w:r w:rsidR="00CF2AA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and</w:t>
      </w:r>
      <w:r w:rsidR="00FF17B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at room temperature.</w:t>
      </w:r>
      <w:r w:rsidR="00CF2AA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schematic </w:t>
      </w:r>
      <w:del w:id="1884" w:author="Jane Nicholson" w:date="2018-09-19T16:52:00Z">
        <w:r w:rsidR="00CF2AA7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diagram </w:delText>
        </w:r>
      </w:del>
      <w:r w:rsidR="00CF2AA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of </w:t>
      </w:r>
      <w:ins w:id="1885" w:author="Jane Nicholson" w:date="2018-09-19T16:52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CF2AA7" w:rsidRPr="0050309E">
        <w:rPr>
          <w:rFonts w:ascii="Times New Roman" w:eastAsia="SimSun" w:hAnsi="Times New Roman" w:cs="Times New Roman"/>
          <w:kern w:val="0"/>
          <w:sz w:val="24"/>
          <w:szCs w:val="20"/>
        </w:rPr>
        <w:t>structure and measurement</w:t>
      </w:r>
      <w:r w:rsidR="001958F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 </w:t>
      </w:r>
      <w:ins w:id="1886" w:author="Ted Linekar" w:date="2018-09-18T11:39:00Z">
        <w:r w:rsidR="002B74D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9845FC" w:rsidRPr="0050309E">
        <w:rPr>
          <w:rFonts w:ascii="Times New Roman" w:eastAsia="SimSun" w:hAnsi="Times New Roman" w:cs="Times New Roman"/>
          <w:kern w:val="0"/>
          <w:sz w:val="24"/>
          <w:szCs w:val="20"/>
        </w:rPr>
        <w:t>fabricated MoS</w:t>
      </w:r>
      <w:r w:rsidR="009845FC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9845FC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9106BB" w:rsidRPr="0050309E">
        <w:rPr>
          <w:rFonts w:ascii="Times New Roman" w:eastAsia="SimSun" w:hAnsi="Times New Roman" w:cs="Times New Roman"/>
          <w:kern w:val="0"/>
          <w:sz w:val="24"/>
          <w:szCs w:val="20"/>
        </w:rPr>
        <w:t>NbA-</w:t>
      </w:r>
      <w:r w:rsidR="009845FC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FET </w:t>
      </w:r>
      <w:del w:id="1887" w:author="Ted Linekar" w:date="2018-09-18T11:39:00Z">
        <w:r w:rsidR="009845FC" w:rsidRPr="0050309E" w:rsidDel="002B74D6">
          <w:rPr>
            <w:rFonts w:ascii="Times New Roman" w:eastAsia="SimSun" w:hAnsi="Times New Roman" w:cs="Times New Roman"/>
            <w:kern w:val="0"/>
            <w:sz w:val="24"/>
            <w:szCs w:val="20"/>
          </w:rPr>
          <w:delText>wa</w:delText>
        </w:r>
      </w:del>
      <w:ins w:id="1888" w:author="Ted Linekar" w:date="2018-09-18T11:39:00Z">
        <w:r w:rsidR="002B74D6">
          <w:rPr>
            <w:rFonts w:ascii="Times New Roman" w:eastAsia="SimSun" w:hAnsi="Times New Roman" w:cs="Times New Roman"/>
            <w:kern w:val="0"/>
            <w:sz w:val="24"/>
            <w:szCs w:val="20"/>
          </w:rPr>
          <w:t>i</w:t>
        </w:r>
      </w:ins>
      <w:r w:rsidR="009845FC" w:rsidRPr="0050309E">
        <w:rPr>
          <w:rFonts w:ascii="Times New Roman" w:eastAsia="SimSun" w:hAnsi="Times New Roman" w:cs="Times New Roman"/>
          <w:kern w:val="0"/>
          <w:sz w:val="24"/>
          <w:szCs w:val="20"/>
        </w:rPr>
        <w:t>s shown in Figure 5a.</w:t>
      </w:r>
      <w:r w:rsidR="00EE1D0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Figure 5b</w:t>
      </w:r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889" w:author="Ted Linekar" w:date="2018-09-18T11:40:00Z">
        <w:del w:id="1890" w:author="Jane Nicholson" w:date="2018-09-19T16:53:00Z">
          <w:r w:rsidR="002B74D6" w:rsidDel="004B6884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illustrates</w:delText>
          </w:r>
        </w:del>
      </w:ins>
      <w:del w:id="1891" w:author="Jane Nicholson" w:date="2018-09-19T16:53:00Z">
        <w:r w:rsidR="00F3183F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>shows</w:delText>
        </w:r>
      </w:del>
      <w:ins w:id="1892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presents</w:t>
        </w:r>
      </w:ins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SEM image of </w:t>
      </w:r>
      <w:ins w:id="1893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0109F6" w:rsidRPr="0050309E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0109F6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0109F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 array</w:t>
      </w:r>
      <w:r w:rsidR="004E6588" w:rsidRPr="0050309E">
        <w:rPr>
          <w:rFonts w:ascii="Times New Roman" w:eastAsia="SimSun" w:hAnsi="Times New Roman" w:cs="Times New Roman"/>
          <w:kern w:val="0"/>
          <w:sz w:val="24"/>
          <w:szCs w:val="20"/>
        </w:rPr>
        <w:t>s</w:t>
      </w:r>
      <w:r w:rsidR="000109F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used </w:t>
      </w:r>
      <w:del w:id="1894" w:author="Jane Nicholson" w:date="2018-09-19T16:53:00Z">
        <w:r w:rsidR="000109F6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to </w:delText>
        </w:r>
      </w:del>
      <w:ins w:id="1895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for</w:t>
        </w:r>
        <w:r w:rsidR="004B6884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del w:id="1896" w:author="Jane Nicholson" w:date="2018-09-19T16:53:00Z">
        <w:r w:rsidR="000109F6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fabricate </w:delText>
        </w:r>
      </w:del>
      <w:ins w:id="1897" w:author="Jane Nicholson" w:date="2018-09-19T16:53:00Z">
        <w:r w:rsidR="004B6884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>fabricat</w:t>
        </w:r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ing</w:t>
        </w:r>
        <w:r w:rsidR="004B6884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FET with </w:t>
      </w:r>
      <w:ins w:id="1898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>channel length</w:t>
      </w:r>
      <w:ins w:id="1899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900" w:author="Jane Nicholson" w:date="2018-09-19T16:53:00Z">
        <w:r w:rsidR="00F3183F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of </w:delText>
        </w:r>
      </w:del>
      <w:r w:rsidR="00F3183F" w:rsidRPr="00D27370">
        <w:rPr>
          <w:rFonts w:ascii="Times New Roman" w:eastAsia="SimSun" w:hAnsi="Times New Roman" w:cs="Times New Roman"/>
          <w:i/>
          <w:kern w:val="0"/>
          <w:sz w:val="24"/>
          <w:szCs w:val="20"/>
          <w:rPrChange w:id="1901" w:author="Ted Linekar" w:date="2018-09-18T11:56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t>L</w:t>
      </w:r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80410E" w:rsidRPr="0050309E">
        <w:rPr>
          <w:rFonts w:ascii="Times New Roman" w:eastAsia="SimSun" w:hAnsi="Times New Roman" w:cs="Times New Roman" w:hint="eastAsia"/>
          <w:kern w:val="0"/>
          <w:sz w:val="24"/>
          <w:szCs w:val="20"/>
        </w:rPr>
        <w:t>≈</w:t>
      </w:r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80410E" w:rsidRPr="0050309E">
        <w:rPr>
          <w:rFonts w:ascii="Times New Roman" w:eastAsia="SimSun" w:hAnsi="Times New Roman" w:cs="Times New Roman"/>
          <w:kern w:val="0"/>
          <w:sz w:val="24"/>
          <w:szCs w:val="20"/>
        </w:rPr>
        <w:t>7.3</w:t>
      </w:r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μm</w:t>
      </w:r>
      <w:del w:id="1902" w:author="Jane Nicholson" w:date="2018-09-19T16:53:00Z">
        <w:r w:rsidR="00F3183F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  <w:r w:rsidR="00960CD7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ins w:id="1903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;</w:t>
        </w:r>
        <w:r w:rsidR="004B6884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5F5D42" w:rsidRPr="0050309E">
        <w:rPr>
          <w:rFonts w:ascii="Times New Roman" w:eastAsia="SimSun" w:hAnsi="Times New Roman" w:cs="Times New Roman" w:hint="eastAsia"/>
          <w:kern w:val="0"/>
          <w:sz w:val="24"/>
          <w:szCs w:val="20"/>
        </w:rPr>
        <w:t>integral channel width</w:t>
      </w:r>
      <w:ins w:id="1904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r w:rsidR="005F5D42" w:rsidRPr="0050309E">
        <w:rPr>
          <w:rFonts w:ascii="Times New Roman" w:eastAsia="SimSun" w:hAnsi="Times New Roman" w:cs="Times New Roman" w:hint="eastAsia"/>
          <w:kern w:val="0"/>
          <w:sz w:val="24"/>
          <w:szCs w:val="20"/>
        </w:rPr>
        <w:t xml:space="preserve"> </w:t>
      </w:r>
      <w:del w:id="1905" w:author="Jane Nicholson" w:date="2018-09-19T16:53:00Z">
        <w:r w:rsidR="005F5D42" w:rsidRPr="0050309E" w:rsidDel="004B6884">
          <w:rPr>
            <w:rFonts w:ascii="Times New Roman" w:eastAsia="SimSun" w:hAnsi="Times New Roman" w:cs="Times New Roman" w:hint="eastAsia"/>
            <w:kern w:val="0"/>
            <w:sz w:val="24"/>
            <w:szCs w:val="20"/>
          </w:rPr>
          <w:delText xml:space="preserve">of </w:delText>
        </w:r>
      </w:del>
      <w:r w:rsidR="005F5D42" w:rsidRPr="00D27370">
        <w:rPr>
          <w:rFonts w:ascii="Times New Roman" w:eastAsia="SimSun" w:hAnsi="Times New Roman" w:cs="Times New Roman"/>
          <w:i/>
          <w:kern w:val="0"/>
          <w:sz w:val="24"/>
          <w:szCs w:val="20"/>
          <w:rPrChange w:id="1906" w:author="Ted Linekar" w:date="2018-09-18T11:56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t>W</w:t>
      </w:r>
      <w:r w:rsidR="005F5D42" w:rsidRPr="0050309E">
        <w:rPr>
          <w:rFonts w:ascii="Times New Roman" w:eastAsia="SimSun" w:hAnsi="Times New Roman" w:cs="Times New Roman" w:hint="eastAsia"/>
          <w:kern w:val="0"/>
          <w:sz w:val="24"/>
          <w:szCs w:val="20"/>
        </w:rPr>
        <w:t xml:space="preserve"> </w:t>
      </w:r>
      <w:r w:rsidR="005F5D42" w:rsidRPr="0050309E">
        <w:rPr>
          <w:rFonts w:ascii="Times New Roman" w:eastAsia="SimSun" w:hAnsi="Times New Roman" w:cs="Times New Roman" w:hint="eastAsia"/>
          <w:kern w:val="0"/>
          <w:sz w:val="24"/>
          <w:szCs w:val="20"/>
        </w:rPr>
        <w:t>≈</w:t>
      </w:r>
      <w:r w:rsidR="005F5D42" w:rsidRPr="0050309E">
        <w:rPr>
          <w:rFonts w:ascii="Times New Roman" w:eastAsia="SimSun" w:hAnsi="Times New Roman" w:cs="Times New Roman" w:hint="eastAsia"/>
          <w:kern w:val="0"/>
          <w:sz w:val="24"/>
          <w:szCs w:val="20"/>
        </w:rPr>
        <w:t xml:space="preserve"> 3.6 </w:t>
      </w:r>
      <w:ins w:id="1907" w:author="Ted Linekar" w:date="2018-09-18T11:42:00Z">
        <w:r w:rsidR="002B74D6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>μm</w:t>
        </w:r>
      </w:ins>
      <w:del w:id="1908" w:author="Ted Linekar" w:date="2018-09-18T11:42:00Z">
        <w:r w:rsidR="005F5D42" w:rsidRPr="0050309E" w:rsidDel="002B74D6">
          <w:rPr>
            <w:rFonts w:ascii="Times New Roman" w:eastAsia="SimSun" w:hAnsi="Times New Roman" w:cs="Times New Roman" w:hint="eastAsia"/>
            <w:kern w:val="0"/>
            <w:sz w:val="24"/>
            <w:szCs w:val="20"/>
          </w:rPr>
          <w:delText>μ</w:delText>
        </w:r>
        <w:r w:rsidR="005F5D42" w:rsidRPr="0050309E" w:rsidDel="002B74D6">
          <w:rPr>
            <w:rFonts w:ascii="Times New Roman" w:eastAsia="SimSun" w:hAnsi="Times New Roman" w:cs="Times New Roman" w:hint="eastAsia"/>
            <w:kern w:val="0"/>
            <w:sz w:val="24"/>
            <w:szCs w:val="20"/>
          </w:rPr>
          <w:delText>m</w:delText>
        </w:r>
      </w:del>
      <w:del w:id="1909" w:author="Jane Nicholson" w:date="2018-09-19T16:53:00Z">
        <w:r w:rsidR="005F5D42" w:rsidRPr="0050309E" w:rsidDel="004B6884">
          <w:rPr>
            <w:rFonts w:ascii="Times New Roman" w:eastAsia="SimSun" w:hAnsi="Times New Roman" w:cs="Times New Roman" w:hint="eastAsia"/>
            <w:kern w:val="0"/>
            <w:sz w:val="24"/>
            <w:szCs w:val="20"/>
          </w:rPr>
          <w:delText xml:space="preserve">, </w:delText>
        </w:r>
      </w:del>
      <w:ins w:id="1910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;</w:t>
        </w:r>
        <w:r w:rsidR="004B6884" w:rsidRPr="0050309E">
          <w:rPr>
            <w:rFonts w:ascii="Times New Roman" w:eastAsia="SimSun" w:hAnsi="Times New Roman" w:cs="Times New Roman" w:hint="eastAsia"/>
            <w:kern w:val="0"/>
            <w:sz w:val="24"/>
            <w:szCs w:val="20"/>
          </w:rPr>
          <w:t xml:space="preserve"> </w:t>
        </w:r>
      </w:ins>
      <w:ins w:id="1911" w:author="Ted Linekar" w:date="2018-09-18T11:47:00Z">
        <w:r w:rsidR="004140E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9A405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ribbon number of </w:t>
      </w:r>
      <w:ins w:id="1912" w:author="Ted Linekar" w:date="2018-09-18T11:42:00Z">
        <w:r w:rsidR="004140E6">
          <w:rPr>
            <w:rFonts w:ascii="Times New Roman" w:eastAsia="SimSun" w:hAnsi="Times New Roman" w:cs="Times New Roman"/>
            <w:kern w:val="0"/>
            <w:sz w:val="24"/>
            <w:szCs w:val="20"/>
          </w:rPr>
          <w:t>approximately</w:t>
        </w:r>
      </w:ins>
      <w:del w:id="1913" w:author="Ted Linekar" w:date="2018-09-18T11:42:00Z">
        <w:r w:rsidR="00CE025A" w:rsidRPr="0050309E" w:rsidDel="002B74D6">
          <w:rPr>
            <w:rFonts w:ascii="Times New Roman" w:eastAsia="SimSun" w:hAnsi="Times New Roman" w:cs="Times New Roman"/>
            <w:kern w:val="0"/>
            <w:sz w:val="24"/>
            <w:szCs w:val="20"/>
          </w:rPr>
          <w:delText>about</w:delText>
        </w:r>
      </w:del>
      <w:r w:rsidR="00CE025A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38</w:t>
      </w:r>
      <w:del w:id="1914" w:author="Jane Nicholson" w:date="2018-09-19T16:53:00Z">
        <w:r w:rsidR="000429BE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, </w:delText>
        </w:r>
      </w:del>
      <w:ins w:id="1915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;</w:t>
        </w:r>
        <w:r w:rsidR="004B6884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>and gate dielectric thickness</w:t>
      </w:r>
      <w:ins w:id="1916" w:author="Jane Nicholson" w:date="2018-09-19T16:53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917" w:author="Jane Nicholson" w:date="2018-09-19T16:53:00Z">
        <w:r w:rsidR="00F3183F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of </w:delText>
        </w:r>
      </w:del>
      <w:r w:rsidR="00F3183F" w:rsidRPr="004140E6">
        <w:rPr>
          <w:rFonts w:ascii="Times New Roman" w:eastAsia="SimSun" w:hAnsi="Times New Roman" w:cs="Times New Roman"/>
          <w:i/>
          <w:kern w:val="0"/>
          <w:sz w:val="24"/>
          <w:szCs w:val="20"/>
          <w:rPrChange w:id="1918" w:author="Ted Linekar" w:date="2018-09-18T11:42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t>d</w:t>
      </w:r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= 3</w:t>
      </w:r>
      <w:r w:rsidR="00960CD7" w:rsidRPr="0050309E">
        <w:rPr>
          <w:rFonts w:ascii="Times New Roman" w:eastAsia="SimSun" w:hAnsi="Times New Roman" w:cs="Times New Roman"/>
          <w:kern w:val="0"/>
          <w:sz w:val="24"/>
          <w:szCs w:val="20"/>
        </w:rPr>
        <w:t>00</w:t>
      </w:r>
      <w:r w:rsidR="00F3183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nm.</w:t>
      </w:r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919" w:author="Ted Linekar" w:date="2018-09-18T11:52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>Moreover,</w:t>
        </w:r>
      </w:ins>
      <w:del w:id="1920" w:author="Ted Linekar" w:date="2018-09-18T11:42:00Z">
        <w:r w:rsidR="003C090E" w:rsidRPr="0050309E" w:rsidDel="004140E6">
          <w:rPr>
            <w:rFonts w:ascii="Times New Roman" w:eastAsia="SimSun" w:hAnsi="Times New Roman" w:cs="Times New Roman"/>
            <w:kern w:val="0"/>
            <w:sz w:val="24"/>
            <w:szCs w:val="20"/>
          </w:rPr>
          <w:delText>As comparison,</w:delText>
        </w:r>
        <w:r w:rsidR="00C45831" w:rsidRPr="0050309E" w:rsidDel="004140E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  <w:r w:rsidR="003C090E" w:rsidRPr="0050309E" w:rsidDel="004140E6">
          <w:rPr>
            <w:rFonts w:ascii="Times New Roman" w:eastAsia="SimSun" w:hAnsi="Times New Roman" w:cs="Times New Roman"/>
            <w:kern w:val="0"/>
            <w:sz w:val="24"/>
            <w:szCs w:val="20"/>
          </w:rPr>
          <w:delText>p</w:delText>
        </w:r>
      </w:del>
      <w:ins w:id="1921" w:author="Ted Linekar" w:date="2018-09-18T11:52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ins w:id="1922" w:author="Jane Nicholson" w:date="2018-09-19T16:54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for comparison, </w:t>
        </w:r>
      </w:ins>
      <w:ins w:id="1923" w:author="Ted Linekar" w:date="2018-09-18T11:52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>a</w:t>
        </w:r>
      </w:ins>
      <w:ins w:id="1924" w:author="Ted Linekar" w:date="2018-09-18T11:44:00Z">
        <w:r w:rsidR="004140E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ins w:id="1925" w:author="Ted Linekar" w:date="2018-09-18T11:52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>p</w:t>
        </w:r>
      </w:ins>
      <w:r w:rsidR="003C090E" w:rsidRPr="0050309E">
        <w:rPr>
          <w:rFonts w:ascii="Times New Roman" w:eastAsia="SimSun" w:hAnsi="Times New Roman" w:cs="Times New Roman"/>
          <w:kern w:val="0"/>
          <w:sz w:val="24"/>
          <w:szCs w:val="20"/>
        </w:rPr>
        <w:t>ristine MoS</w:t>
      </w:r>
      <w:r w:rsidR="003C090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3C090E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 was </w:t>
      </w:r>
      <w:del w:id="1926" w:author="Ted Linekar" w:date="2018-09-18T11:43:00Z">
        <w:r w:rsidR="003C090E" w:rsidRPr="0050309E" w:rsidDel="004140E6">
          <w:rPr>
            <w:rFonts w:ascii="Times New Roman" w:eastAsia="SimSun" w:hAnsi="Times New Roman" w:cs="Times New Roman"/>
            <w:kern w:val="0"/>
            <w:sz w:val="24"/>
            <w:szCs w:val="20"/>
          </w:rPr>
          <w:delText>also be</w:delText>
        </w:r>
      </w:del>
      <w:del w:id="1927" w:author="Ted Linekar" w:date="2018-09-18T11:45:00Z">
        <w:r w:rsidR="003C090E" w:rsidRPr="0050309E" w:rsidDel="004140E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3C090E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fabricated </w:t>
      </w:r>
      <w:ins w:id="1928" w:author="Ted Linekar" w:date="2018-09-18T11:53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as </w:t>
        </w:r>
      </w:ins>
      <w:del w:id="1929" w:author="Ted Linekar" w:date="2018-09-18T11:53:00Z">
        <w:r w:rsidR="003C090E" w:rsidRPr="0050309E" w:rsidDel="00D27370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to be </w:delText>
        </w:r>
      </w:del>
      <w:r w:rsidR="00C45831" w:rsidRPr="0050309E">
        <w:rPr>
          <w:rFonts w:ascii="Times New Roman" w:eastAsia="SimSun" w:hAnsi="Times New Roman" w:cs="Times New Roman"/>
          <w:kern w:val="0"/>
          <w:sz w:val="24"/>
          <w:szCs w:val="20"/>
        </w:rPr>
        <w:t>a back-gated FET</w:t>
      </w:r>
      <w:ins w:id="1930" w:author="Ted Linekar" w:date="2018-09-18T11:43:00Z">
        <w:del w:id="1931" w:author="Jane Nicholson" w:date="2018-09-19T16:54:00Z">
          <w:r w:rsidR="004140E6" w:rsidDel="004B6884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 xml:space="preserve"> to com</w:delText>
          </w:r>
          <w:r w:rsidR="00D27370" w:rsidDel="004B6884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pare</w:delText>
          </w:r>
        </w:del>
      </w:ins>
      <w:ins w:id="1932" w:author="Ted Linekar" w:date="2018-09-18T11:44:00Z">
        <w:del w:id="1933" w:author="Jane Nicholson" w:date="2018-09-19T16:54:00Z">
          <w:r w:rsidR="004140E6" w:rsidDel="004B6884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 xml:space="preserve"> the</w:delText>
          </w:r>
        </w:del>
      </w:ins>
      <w:ins w:id="1934" w:author="Ted Linekar" w:date="2018-09-18T11:43:00Z">
        <w:del w:id="1935" w:author="Jane Nicholson" w:date="2018-09-19T16:54:00Z">
          <w:r w:rsidR="004140E6" w:rsidDel="004B6884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 xml:space="preserve"> performance </w:delText>
          </w:r>
        </w:del>
      </w:ins>
      <w:ins w:id="1936" w:author="Ted Linekar" w:date="2018-09-18T11:44:00Z">
        <w:del w:id="1937" w:author="Jane Nicholson" w:date="2018-09-19T16:54:00Z">
          <w:r w:rsidR="004140E6" w:rsidDel="004B6884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 xml:space="preserve">levels </w:delText>
          </w:r>
        </w:del>
      </w:ins>
      <w:ins w:id="1938" w:author="Ted Linekar" w:date="2018-09-18T11:43:00Z">
        <w:del w:id="1939" w:author="Jane Nicholson" w:date="2018-09-19T16:54:00Z">
          <w:r w:rsidR="004140E6" w:rsidDel="004B6884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of the modified</w:delText>
          </w:r>
        </w:del>
      </w:ins>
      <w:ins w:id="1940" w:author="Ted Linekar" w:date="2018-09-18T11:44:00Z">
        <w:del w:id="1941" w:author="Jane Nicholson" w:date="2018-09-19T16:54:00Z">
          <w:r w:rsidR="004140E6" w:rsidDel="004B6884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 xml:space="preserve"> </w:delText>
          </w:r>
          <w:r w:rsidR="004140E6" w:rsidRPr="0050309E" w:rsidDel="004B6884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NbA-FET</w:delText>
          </w:r>
        </w:del>
      </w:ins>
      <w:r w:rsidR="00C45831" w:rsidRPr="0050309E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7211DF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>Figure 5c shows the drain</w:t>
      </w:r>
      <w:del w:id="1942" w:author="Jane Nicholson" w:date="2018-09-19T16:54:00Z">
        <w:r w:rsidR="0046670B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943" w:author="Jane Nicholson" w:date="2018-09-19T16:54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>source current (</w:t>
      </w:r>
      <w:r w:rsidR="00A30D89" w:rsidRPr="0050309E">
        <w:rPr>
          <w:rFonts w:ascii="Times New Roman" w:eastAsia="SimSun" w:hAnsi="Times New Roman" w:cs="Times New Roman"/>
          <w:i/>
          <w:kern w:val="0"/>
          <w:sz w:val="24"/>
          <w:szCs w:val="20"/>
        </w:rPr>
        <w:t>I</w:t>
      </w:r>
      <w:r w:rsidR="00A30D89" w:rsidRPr="0050309E">
        <w:rPr>
          <w:rFonts w:ascii="Times New Roman" w:eastAsia="SimSun" w:hAnsi="Times New Roman" w:cs="Times New Roman"/>
          <w:i/>
          <w:kern w:val="0"/>
          <w:sz w:val="24"/>
          <w:szCs w:val="20"/>
          <w:vertAlign w:val="subscript"/>
        </w:rPr>
        <w:t>DS</w:t>
      </w:r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>) versus drain</w:t>
      </w:r>
      <w:del w:id="1944" w:author="Jane Nicholson" w:date="2018-09-19T16:54:00Z">
        <w:r w:rsidR="0046670B" w:rsidRPr="0050309E" w:rsidDel="004B6884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945" w:author="Jane Nicholson" w:date="2018-09-19T16:54:00Z">
        <w:r w:rsidR="004B6884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>source voltage</w:t>
      </w:r>
      <w:r w:rsidR="0046670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>(</w:t>
      </w:r>
      <w:r w:rsidR="00A30D89" w:rsidRPr="0050309E">
        <w:rPr>
          <w:rFonts w:ascii="Times New Roman" w:eastAsia="SimSun" w:hAnsi="Times New Roman" w:cs="Times New Roman"/>
          <w:i/>
          <w:kern w:val="0"/>
          <w:sz w:val="24"/>
          <w:szCs w:val="20"/>
        </w:rPr>
        <w:t>V</w:t>
      </w:r>
      <w:r w:rsidR="00A30D89" w:rsidRPr="0050309E">
        <w:rPr>
          <w:rFonts w:ascii="Times New Roman" w:eastAsia="SimSun" w:hAnsi="Times New Roman" w:cs="Times New Roman"/>
          <w:i/>
          <w:kern w:val="0"/>
          <w:sz w:val="24"/>
          <w:szCs w:val="20"/>
          <w:vertAlign w:val="subscript"/>
        </w:rPr>
        <w:t>DS</w:t>
      </w:r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) characteristics of this </w:t>
      </w:r>
      <w:r w:rsidR="00D92A5A" w:rsidRPr="0050309E">
        <w:rPr>
          <w:rFonts w:ascii="Times New Roman" w:eastAsia="SimSun" w:hAnsi="Times New Roman" w:cs="Times New Roman"/>
          <w:kern w:val="0"/>
          <w:sz w:val="24"/>
          <w:szCs w:val="20"/>
        </w:rPr>
        <w:t>NbA-</w:t>
      </w:r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>FET under different gate voltages (</w:t>
      </w:r>
      <w:r w:rsidR="00A30D89" w:rsidRPr="0050309E">
        <w:rPr>
          <w:rFonts w:ascii="Times New Roman" w:eastAsia="SimSun" w:hAnsi="Times New Roman" w:cs="Times New Roman"/>
          <w:i/>
          <w:kern w:val="0"/>
          <w:sz w:val="24"/>
          <w:szCs w:val="20"/>
        </w:rPr>
        <w:t>V</w:t>
      </w:r>
      <w:r w:rsidR="00A30D89" w:rsidRPr="0050309E">
        <w:rPr>
          <w:rFonts w:ascii="Times New Roman" w:eastAsia="SimSun" w:hAnsi="Times New Roman" w:cs="Times New Roman"/>
          <w:i/>
          <w:kern w:val="0"/>
          <w:sz w:val="24"/>
          <w:szCs w:val="20"/>
          <w:vertAlign w:val="subscript"/>
        </w:rPr>
        <w:t>G</w:t>
      </w:r>
      <w:r w:rsidR="00D92A5A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) ranging from </w:t>
      </w:r>
      <w:ins w:id="1946" w:author="Ted Linekar" w:date="2018-09-18T11:45:00Z">
        <w:r w:rsidR="004140E6">
          <w:rPr>
            <w:rFonts w:ascii="Times New Roman" w:eastAsia="SimSun" w:hAnsi="Times New Roman" w:cs="Times New Roman"/>
            <w:kern w:val="0"/>
            <w:sz w:val="24"/>
            <w:szCs w:val="20"/>
          </w:rPr>
          <w:t>−</w:t>
        </w:r>
      </w:ins>
      <w:del w:id="1947" w:author="Ted Linekar" w:date="2018-09-18T11:45:00Z">
        <w:r w:rsidR="00D92A5A" w:rsidRPr="0050309E" w:rsidDel="004140E6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r w:rsidR="00D92A5A" w:rsidRPr="0050309E">
        <w:rPr>
          <w:rFonts w:ascii="Times New Roman" w:eastAsia="SimSun" w:hAnsi="Times New Roman" w:cs="Times New Roman"/>
          <w:kern w:val="0"/>
          <w:sz w:val="24"/>
          <w:szCs w:val="20"/>
        </w:rPr>
        <w:t>1</w:t>
      </w:r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5 to </w:t>
      </w:r>
      <w:r w:rsidR="00D92A5A" w:rsidRPr="0050309E">
        <w:rPr>
          <w:rFonts w:ascii="Times New Roman" w:eastAsia="SimSun" w:hAnsi="Times New Roman" w:cs="Times New Roman"/>
          <w:kern w:val="0"/>
          <w:sz w:val="24"/>
          <w:szCs w:val="20"/>
        </w:rPr>
        <w:t>15</w:t>
      </w:r>
      <w:r w:rsidR="00A30D8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V.</w:t>
      </w:r>
      <w:r w:rsidR="00D92A5A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95024C" w:rsidRPr="0050309E">
        <w:rPr>
          <w:rFonts w:ascii="Times New Roman" w:eastAsia="SimSun" w:hAnsi="Times New Roman" w:cs="Times New Roman"/>
          <w:kern w:val="0"/>
          <w:sz w:val="24"/>
          <w:szCs w:val="20"/>
        </w:rPr>
        <w:t>For this output characteristic curve</w:t>
      </w:r>
      <w:r w:rsidR="003B03D4" w:rsidRPr="0050309E">
        <w:rPr>
          <w:rFonts w:ascii="Times New Roman" w:eastAsia="SimSun" w:hAnsi="Times New Roman" w:cs="Times New Roman"/>
          <w:kern w:val="0"/>
          <w:sz w:val="24"/>
          <w:szCs w:val="20"/>
        </w:rPr>
        <w:t>, the drain</w:t>
      </w:r>
      <w:del w:id="1948" w:author="Jane Nicholson" w:date="2018-09-19T16:54:00Z">
        <w:r w:rsidR="003B03D4" w:rsidRPr="0050309E" w:rsidDel="006620A0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949" w:author="Jane Nicholson" w:date="2018-09-19T16:54:00Z">
        <w:r w:rsidR="006620A0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3B03D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source current </w:t>
      </w:r>
      <w:r w:rsidR="007977B3" w:rsidRPr="0050309E">
        <w:rPr>
          <w:rFonts w:ascii="Times New Roman" w:eastAsia="SimSun" w:hAnsi="Times New Roman" w:cs="Times New Roman"/>
          <w:kern w:val="0"/>
          <w:sz w:val="24"/>
          <w:szCs w:val="20"/>
        </w:rPr>
        <w:t>changed linearly with the drain</w:t>
      </w:r>
      <w:del w:id="1950" w:author="Jane Nicholson" w:date="2018-09-19T16:54:00Z">
        <w:r w:rsidR="007977B3" w:rsidRPr="0050309E" w:rsidDel="006620A0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951" w:author="Jane Nicholson" w:date="2018-09-19T16:54:00Z">
        <w:r w:rsidR="006620A0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7977B3" w:rsidRPr="0050309E">
        <w:rPr>
          <w:rFonts w:ascii="Times New Roman" w:eastAsia="SimSun" w:hAnsi="Times New Roman" w:cs="Times New Roman"/>
          <w:kern w:val="0"/>
          <w:sz w:val="24"/>
          <w:szCs w:val="20"/>
        </w:rPr>
        <w:t>source voltage</w:t>
      </w:r>
      <w:r w:rsidR="00482F0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, </w:t>
      </w:r>
      <w:ins w:id="1952" w:author="Ted Linekar" w:date="2018-09-18T12:03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which </w:t>
        </w:r>
      </w:ins>
      <w:r w:rsidR="00482F02" w:rsidRPr="0050309E">
        <w:rPr>
          <w:rFonts w:ascii="Times New Roman" w:eastAsia="SimSun" w:hAnsi="Times New Roman" w:cs="Times New Roman"/>
          <w:kern w:val="0"/>
          <w:sz w:val="24"/>
          <w:szCs w:val="20"/>
        </w:rPr>
        <w:t>indicat</w:t>
      </w:r>
      <w:ins w:id="1953" w:author="Ted Linekar" w:date="2018-09-18T12:03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>ed</w:t>
        </w:r>
      </w:ins>
      <w:del w:id="1954" w:author="Ted Linekar" w:date="2018-09-18T12:03:00Z">
        <w:r w:rsidR="00482F02" w:rsidRPr="0050309E" w:rsidDel="00D27370">
          <w:rPr>
            <w:rFonts w:ascii="Times New Roman" w:eastAsia="SimSun" w:hAnsi="Times New Roman" w:cs="Times New Roman"/>
            <w:kern w:val="0"/>
            <w:sz w:val="24"/>
            <w:szCs w:val="20"/>
          </w:rPr>
          <w:delText>ing</w:delText>
        </w:r>
      </w:del>
      <w:r w:rsidR="00482F02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1955" w:author="Ted Linekar" w:date="2018-09-18T11:58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482F02" w:rsidRPr="0050309E">
        <w:rPr>
          <w:rFonts w:ascii="Times New Roman" w:eastAsia="SimSun" w:hAnsi="Times New Roman" w:cs="Times New Roman"/>
          <w:kern w:val="0"/>
          <w:sz w:val="24"/>
          <w:szCs w:val="20"/>
        </w:rPr>
        <w:t>nearly ohmic contact for this FET device</w:t>
      </w:r>
      <w:r w:rsidR="00D24D0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. In addition, the output curve </w:t>
      </w:r>
      <w:r w:rsidR="00D131F9" w:rsidRPr="0050309E">
        <w:rPr>
          <w:rFonts w:ascii="Times New Roman" w:eastAsia="SimSun" w:hAnsi="Times New Roman" w:cs="Times New Roman"/>
          <w:kern w:val="0"/>
          <w:sz w:val="24"/>
          <w:szCs w:val="20"/>
        </w:rPr>
        <w:t>did not go through zero and exhibited</w:t>
      </w:r>
      <w:r w:rsidR="001F38C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 strong rectification of the </w:t>
      </w:r>
      <w:r w:rsidR="00D131F9" w:rsidRPr="0050309E">
        <w:rPr>
          <w:rFonts w:ascii="Times New Roman" w:eastAsia="SimSun" w:hAnsi="Times New Roman" w:cs="Times New Roman"/>
          <w:kern w:val="0"/>
          <w:sz w:val="24"/>
          <w:szCs w:val="20"/>
        </w:rPr>
        <w:t>drain</w:t>
      </w:r>
      <w:del w:id="1956" w:author="Jane Nicholson" w:date="2018-09-19T16:54:00Z">
        <w:r w:rsidR="001F38C3" w:rsidRPr="0050309E" w:rsidDel="006620A0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957" w:author="Jane Nicholson" w:date="2018-09-19T16:54:00Z">
        <w:r w:rsidR="006620A0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1F38C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source current, which </w:t>
      </w:r>
      <w:r w:rsidR="00845477" w:rsidRPr="0050309E">
        <w:rPr>
          <w:rFonts w:ascii="Times New Roman" w:eastAsia="SimSun" w:hAnsi="Times New Roman" w:cs="Times New Roman"/>
          <w:kern w:val="0"/>
          <w:sz w:val="24"/>
          <w:szCs w:val="20"/>
        </w:rPr>
        <w:t>was</w:t>
      </w:r>
      <w:r w:rsidR="001F38C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different from the </w:t>
      </w:r>
      <w:r w:rsidR="00656F7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output characteristic curve </w:t>
      </w:r>
      <w:r w:rsidR="007539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of the FET fabricated </w:t>
      </w:r>
      <w:del w:id="1958" w:author="Jane Nicholson" w:date="2018-09-19T16:54:00Z">
        <w:r w:rsidR="007539F8" w:rsidRPr="0050309E" w:rsidDel="006620A0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by </w:delText>
        </w:r>
      </w:del>
      <w:r w:rsidR="007539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using </w:t>
      </w:r>
      <w:ins w:id="1959" w:author="Ted Linekar" w:date="2018-09-18T11:59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656F78" w:rsidRPr="0050309E">
        <w:rPr>
          <w:rFonts w:ascii="Times New Roman" w:eastAsia="SimSun" w:hAnsi="Times New Roman" w:cs="Times New Roman"/>
          <w:kern w:val="0"/>
          <w:sz w:val="24"/>
          <w:szCs w:val="20"/>
        </w:rPr>
        <w:t>pristine</w:t>
      </w:r>
      <w:ins w:id="1960" w:author="Ted Linekar" w:date="2018-09-18T11:59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or </w:t>
        </w:r>
      </w:ins>
      <w:del w:id="1961" w:author="Ted Linekar" w:date="2018-09-18T11:59:00Z">
        <w:r w:rsidR="00656F78" w:rsidRPr="0050309E" w:rsidDel="00D27370">
          <w:rPr>
            <w:rFonts w:ascii="Times New Roman" w:eastAsia="SimSun" w:hAnsi="Times New Roman" w:cs="Times New Roman"/>
            <w:kern w:val="0"/>
            <w:sz w:val="24"/>
            <w:szCs w:val="20"/>
          </w:rPr>
          <w:delText>/</w:delText>
        </w:r>
      </w:del>
      <w:r w:rsidR="00656F78" w:rsidRPr="0050309E">
        <w:rPr>
          <w:rFonts w:ascii="Times New Roman" w:eastAsia="SimSun" w:hAnsi="Times New Roman" w:cs="Times New Roman"/>
          <w:kern w:val="0"/>
          <w:sz w:val="24"/>
          <w:szCs w:val="20"/>
        </w:rPr>
        <w:t>undamaged MoS</w:t>
      </w:r>
      <w:r w:rsidR="00656F78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656F7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</w:t>
      </w:r>
      <w:ins w:id="1962" w:author="Jane Nicholson" w:date="2018-09-19T16:54:00Z">
        <w:r w:rsidR="006620A0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</w:ins>
      <w:r w:rsidR="007539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as shown in Figure S</w:t>
      </w:r>
      <w:r w:rsidR="00845477" w:rsidRPr="0050309E">
        <w:rPr>
          <w:rFonts w:ascii="Times New Roman" w:eastAsia="SimSun" w:hAnsi="Times New Roman" w:cs="Times New Roman"/>
          <w:kern w:val="0"/>
          <w:sz w:val="24"/>
          <w:szCs w:val="20"/>
        </w:rPr>
        <w:t>3a</w:t>
      </w:r>
      <w:r w:rsidR="007539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. This </w:t>
      </w:r>
      <w:ins w:id="1963" w:author="Ted Linekar" w:date="2018-09-18T12:04:00Z">
        <w:r w:rsidR="00CB51CB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change </w:t>
        </w:r>
      </w:ins>
      <w:r w:rsidR="009F7AB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may be attributed </w:t>
      </w:r>
      <w:ins w:id="1964" w:author="Ted Linekar" w:date="2018-09-18T12:00:00Z">
        <w:r w:rsidR="00D2737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to </w:t>
        </w:r>
      </w:ins>
      <w:r w:rsidR="009F7AB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</w:t>
      </w:r>
      <w:r w:rsidR="001C118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p-type chemical doping of </w:t>
      </w:r>
      <w:r w:rsidR="00D06BB4" w:rsidRPr="0050309E">
        <w:rPr>
          <w:rFonts w:ascii="Times New Roman" w:eastAsia="SimSun" w:hAnsi="Times New Roman" w:cs="Times New Roman"/>
          <w:kern w:val="0"/>
          <w:sz w:val="24"/>
          <w:szCs w:val="20"/>
        </w:rPr>
        <w:t>oxygen</w:t>
      </w:r>
      <w:r w:rsidR="001C118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molecules on MoS</w:t>
      </w:r>
      <w:r w:rsidR="001C1187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1C1187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</w:t>
      </w:r>
      <w:r w:rsidR="00D06BB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arrays, which </w:t>
      </w:r>
      <w:r w:rsidR="00845477" w:rsidRPr="0050309E">
        <w:rPr>
          <w:rFonts w:ascii="Times New Roman" w:eastAsia="SimSun" w:hAnsi="Times New Roman" w:cs="Times New Roman"/>
          <w:kern w:val="0"/>
          <w:sz w:val="24"/>
          <w:szCs w:val="20"/>
        </w:rPr>
        <w:t>might</w:t>
      </w:r>
      <w:r w:rsidR="00D06BB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cause transition of n-type channel to p-type channel</w:t>
      </w:r>
      <w:r w:rsidR="00FF581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or </w:t>
      </w:r>
      <w:r w:rsidR="00906272" w:rsidRPr="0050309E">
        <w:rPr>
          <w:rFonts w:ascii="Times New Roman" w:eastAsia="SimSun" w:hAnsi="Times New Roman" w:cs="Times New Roman"/>
          <w:kern w:val="0"/>
          <w:sz w:val="24"/>
          <w:szCs w:val="20"/>
        </w:rPr>
        <w:t>properties</w:t>
      </w:r>
      <w:r w:rsidR="00FF581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63576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similar </w:t>
      </w:r>
      <w:r w:rsidR="00FF581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to </w:t>
      </w:r>
      <w:ins w:id="1965" w:author="Jane Nicholson" w:date="2018-09-19T16:56:00Z">
        <w:r w:rsidR="00D61DC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635768" w:rsidRPr="0050309E">
        <w:rPr>
          <w:rFonts w:ascii="Times New Roman" w:eastAsia="SimSun" w:hAnsi="Times New Roman" w:cs="Times New Roman"/>
          <w:kern w:val="0"/>
          <w:sz w:val="24"/>
          <w:szCs w:val="20"/>
        </w:rPr>
        <w:t>pn junction</w:t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50309E" w:rsidRPr="002E3097">
        <w:fldChar w:fldCharType="begin"/>
      </w:r>
      <w:r w:rsidR="0050309E" w:rsidRPr="0050309E">
        <w:instrText xml:space="preserve"> HYPERLINK \l "_ENREF_3" \o "Nam, 2013 #2" </w:instrText>
      </w:r>
      <w:r w:rsidR="0050309E" w:rsidRPr="002E3097">
        <w:rPr>
          <w:rPrChange w:id="196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</w:rPr>
        <w:instrText xml:space="preserve"> ADDIN EN.CITE &lt;EndNote&gt;&lt;Cite&gt;&lt;Author&gt;Nam&lt;/Author&gt;&lt;Year&gt;2013&lt;/Year&gt;&lt;RecNum&gt;2&lt;/RecNum&gt;&lt;DisplayText&gt;&lt;style face="superscript"&gt;3&lt;/style&gt;&lt;/DisplayText&gt;&lt;record&gt;&lt;rec-number&gt;2&lt;/rec-number&gt;&lt;foreign-keys&gt;&lt;key app="EN" db-id="d5wrwa9efewz2pe5eexxpvsowap5sz2trede"&gt;2&lt;/key&gt;&lt;/foreign-keys&gt;&lt;ref-type name="Journal Article"&gt;17&lt;/ref-type&gt;&lt;contributors&gt;&lt;authors&gt;&lt;author&gt;Nam, Hongsuk&lt;/author&gt;&lt;author&gt;Wi, Sungjin&lt;/author&gt;&lt;author&gt;Rokni, Hossein&lt;/author&gt;&lt;author&gt;Chen, Mikai&lt;/author&gt;&lt;author&gt;Priessnitz, Greg&lt;/author&gt;&lt;author&gt;Lu, Wei&lt;/author&gt;&lt;author&gt;Liang, Xiaogan&lt;/author&gt;&lt;/authors&gt;&lt;/contributors&gt;&lt;titles&gt;&lt;title&gt;MoS2 Transistors Fabricated via Plasma-Assisted Nanoprinting of Few-Layer MoS2 Flakes into Large-Area Arrays&lt;/title&gt;&lt;secondary-title&gt;ACS Nano&lt;/secondary-title&gt;&lt;/titles&gt;&lt;periodical&gt;&lt;full-title&gt;ACS Nano&lt;/full-title&gt;&lt;/periodical&gt;&lt;pages&gt;5870-5881&lt;/pages&gt;&lt;volume&gt;7&lt;/volume&gt;&lt;number&gt;7&lt;/number&gt;&lt;dates&gt;&lt;year&gt;2013&lt;/year&gt;&lt;pub-dates&gt;&lt;date&gt;2013/07/23&lt;/date&gt;&lt;/pub-dates&gt;&lt;/dates&gt;&lt;publisher&gt;American Chemical Society&lt;/publisher&gt;&lt;isbn&gt;1936-0851&lt;/isbn&gt;&lt;urls&gt;&lt;related-urls&gt;&lt;url&gt;https://doi.org/10.1021/nn401093u&lt;/url&gt;&lt;/related-urls&gt;&lt;/urls&gt;&lt;electronic-resource-num&gt;10.1021/nn401093u&lt;/electronic-resource-num&gt;&lt;/record&gt;&lt;/Cite&gt;&lt;/EndNote&gt;</w:instrTex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rPrChange w:id="196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>3</w: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50309E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</w:p>
    <w:p w14:paraId="34DA2FD7" w14:textId="6A49611C" w:rsidR="0023562B" w:rsidRPr="0050309E" w:rsidRDefault="00B90C55" w:rsidP="0023562B">
      <w:pPr>
        <w:spacing w:line="480" w:lineRule="auto"/>
        <w:ind w:firstLine="480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6E03E6">
        <w:rPr>
          <w:rFonts w:ascii="Times New Roman" w:eastAsia="SimSun" w:hAnsi="Times New Roman" w:cs="Times New Roman"/>
          <w:kern w:val="0"/>
          <w:sz w:val="24"/>
          <w:szCs w:val="20"/>
        </w:rPr>
        <w:t xml:space="preserve">Figure 5d shows the </w:t>
      </w:r>
      <w:r w:rsidR="00DB77D0" w:rsidRPr="009B5FE5">
        <w:rPr>
          <w:rFonts w:ascii="Times New Roman" w:eastAsia="SimSun" w:hAnsi="Times New Roman" w:cs="Times New Roman"/>
          <w:kern w:val="0"/>
          <w:sz w:val="24"/>
          <w:szCs w:val="20"/>
        </w:rPr>
        <w:t>drain</w:t>
      </w:r>
      <w:del w:id="1968" w:author="Jane Nicholson" w:date="2018-09-19T16:58:00Z">
        <w:r w:rsidR="00DB77D0" w:rsidRPr="009B5FE5" w:rsidDel="00D80179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969" w:author="Jane Nicholson" w:date="2018-09-19T16:58:00Z">
        <w:r w:rsidR="00D80179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DB77D0" w:rsidRPr="009B5FE5">
        <w:rPr>
          <w:rFonts w:ascii="Times New Roman" w:eastAsia="SimSun" w:hAnsi="Times New Roman" w:cs="Times New Roman"/>
          <w:kern w:val="0"/>
          <w:sz w:val="24"/>
          <w:szCs w:val="20"/>
        </w:rPr>
        <w:t>source current (</w:t>
      </w:r>
      <w:r w:rsidR="00DB77D0" w:rsidRPr="009B5FE5">
        <w:rPr>
          <w:rFonts w:ascii="Times New Roman" w:eastAsia="SimSun" w:hAnsi="Times New Roman" w:cs="Times New Roman"/>
          <w:i/>
          <w:kern w:val="0"/>
          <w:sz w:val="24"/>
          <w:szCs w:val="20"/>
        </w:rPr>
        <w:t>I</w:t>
      </w:r>
      <w:r w:rsidR="00DB77D0" w:rsidRPr="002C70BE">
        <w:rPr>
          <w:rFonts w:ascii="Times New Roman" w:eastAsia="SimSun" w:hAnsi="Times New Roman" w:cs="Times New Roman"/>
          <w:i/>
          <w:kern w:val="0"/>
          <w:sz w:val="24"/>
          <w:szCs w:val="20"/>
          <w:vertAlign w:val="subscript"/>
        </w:rPr>
        <w:t>DS</w:t>
      </w:r>
      <w:r w:rsidR="00DB77D0" w:rsidRPr="00E34728">
        <w:rPr>
          <w:rFonts w:ascii="Times New Roman" w:eastAsia="SimSun" w:hAnsi="Times New Roman" w:cs="Times New Roman"/>
          <w:kern w:val="0"/>
          <w:sz w:val="24"/>
          <w:szCs w:val="20"/>
        </w:rPr>
        <w:t>) versus gate voltage</w:t>
      </w:r>
      <w:del w:id="1970" w:author="Jane Nicholson" w:date="2018-09-19T16:58:00Z">
        <w:r w:rsidR="00DB77D0" w:rsidRPr="00E34728" w:rsidDel="00D80179">
          <w:rPr>
            <w:rFonts w:ascii="Times New Roman" w:eastAsia="SimSun" w:hAnsi="Times New Roman" w:cs="Times New Roman"/>
            <w:kern w:val="0"/>
            <w:sz w:val="24"/>
            <w:szCs w:val="20"/>
          </w:rPr>
          <w:delText>s</w:delText>
        </w:r>
      </w:del>
      <w:r w:rsidR="00DB77D0" w:rsidRPr="00E34728">
        <w:rPr>
          <w:rFonts w:ascii="Times New Roman" w:eastAsia="SimSun" w:hAnsi="Times New Roman" w:cs="Times New Roman"/>
          <w:kern w:val="0"/>
          <w:sz w:val="24"/>
          <w:szCs w:val="20"/>
        </w:rPr>
        <w:t xml:space="preserve"> (</w:t>
      </w:r>
      <w:r w:rsidR="00DB77D0" w:rsidRPr="0048348D">
        <w:rPr>
          <w:rFonts w:ascii="Times New Roman" w:eastAsia="SimSun" w:hAnsi="Times New Roman" w:cs="Times New Roman"/>
          <w:i/>
          <w:kern w:val="0"/>
          <w:sz w:val="24"/>
          <w:szCs w:val="20"/>
        </w:rPr>
        <w:t>V</w:t>
      </w:r>
      <w:r w:rsidR="00DB77D0" w:rsidRPr="008D5935">
        <w:rPr>
          <w:rFonts w:ascii="Times New Roman" w:eastAsia="SimSun" w:hAnsi="Times New Roman" w:cs="Times New Roman"/>
          <w:i/>
          <w:kern w:val="0"/>
          <w:sz w:val="24"/>
          <w:szCs w:val="20"/>
          <w:vertAlign w:val="subscript"/>
        </w:rPr>
        <w:t>G</w:t>
      </w:r>
      <w:r w:rsidR="00DB77D0" w:rsidRPr="008D5935">
        <w:rPr>
          <w:rFonts w:ascii="Times New Roman" w:eastAsia="SimSun" w:hAnsi="Times New Roman" w:cs="Times New Roman"/>
          <w:kern w:val="0"/>
          <w:sz w:val="24"/>
          <w:szCs w:val="20"/>
        </w:rPr>
        <w:t>) characteristics of this N</w:t>
      </w:r>
      <w:r w:rsidR="00DB77D0" w:rsidRPr="006744A6">
        <w:rPr>
          <w:rFonts w:ascii="Times New Roman" w:eastAsia="SimSun" w:hAnsi="Times New Roman" w:cs="Times New Roman"/>
          <w:kern w:val="0"/>
          <w:sz w:val="24"/>
          <w:szCs w:val="20"/>
        </w:rPr>
        <w:t>bA-FET under different drain</w:t>
      </w:r>
      <w:del w:id="1971" w:author="Jane Nicholson" w:date="2018-09-19T16:58:00Z">
        <w:r w:rsidR="00DB77D0" w:rsidRPr="006744A6" w:rsidDel="00D80179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972" w:author="Jane Nicholson" w:date="2018-09-19T16:58:00Z">
        <w:r w:rsidR="00D80179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DB77D0" w:rsidRPr="006744A6">
        <w:rPr>
          <w:rFonts w:ascii="Times New Roman" w:eastAsia="SimSun" w:hAnsi="Times New Roman" w:cs="Times New Roman"/>
          <w:kern w:val="0"/>
          <w:sz w:val="24"/>
          <w:szCs w:val="20"/>
        </w:rPr>
        <w:t>source voltage</w:t>
      </w:r>
      <w:ins w:id="1973" w:author="Jane Nicholson" w:date="2018-09-19T16:58:00Z">
        <w:r w:rsidR="00D80179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r w:rsidR="00DB77D0" w:rsidRPr="006744A6">
        <w:rPr>
          <w:rFonts w:ascii="Times New Roman" w:eastAsia="SimSun" w:hAnsi="Times New Roman" w:cs="Times New Roman"/>
          <w:kern w:val="0"/>
          <w:sz w:val="24"/>
          <w:szCs w:val="20"/>
        </w:rPr>
        <w:t xml:space="preserve"> (</w:t>
      </w:r>
      <w:r w:rsidR="00DB77D0" w:rsidRPr="006744A6">
        <w:rPr>
          <w:rFonts w:ascii="Times New Roman" w:eastAsia="SimSun" w:hAnsi="Times New Roman" w:cs="Times New Roman"/>
          <w:i/>
          <w:kern w:val="0"/>
          <w:sz w:val="24"/>
          <w:szCs w:val="20"/>
        </w:rPr>
        <w:t>V</w:t>
      </w:r>
      <w:r w:rsidR="00DB77D0" w:rsidRPr="009F65A5">
        <w:rPr>
          <w:rFonts w:ascii="Times New Roman" w:eastAsia="SimSun" w:hAnsi="Times New Roman" w:cs="Times New Roman"/>
          <w:i/>
          <w:kern w:val="0"/>
          <w:sz w:val="24"/>
          <w:szCs w:val="20"/>
          <w:vertAlign w:val="subscript"/>
        </w:rPr>
        <w:t>DS</w:t>
      </w:r>
      <w:r w:rsidR="00DB77D0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) ranging </w:t>
      </w:r>
      <w:r w:rsidR="00DB77D0" w:rsidRPr="009F65A5">
        <w:rPr>
          <w:rFonts w:ascii="Times New Roman" w:eastAsia="SimSun" w:hAnsi="Times New Roman" w:cs="Times New Roman"/>
          <w:kern w:val="0"/>
          <w:sz w:val="24"/>
          <w:szCs w:val="20"/>
        </w:rPr>
        <w:lastRenderedPageBreak/>
        <w:t xml:space="preserve">from </w:t>
      </w:r>
      <w:r w:rsidR="00525004" w:rsidRPr="00CC5CC3">
        <w:rPr>
          <w:rFonts w:ascii="Times New Roman" w:eastAsia="SimSun" w:hAnsi="Times New Roman" w:cs="Times New Roman"/>
          <w:kern w:val="0"/>
          <w:sz w:val="24"/>
          <w:szCs w:val="20"/>
        </w:rPr>
        <w:t>6</w:t>
      </w:r>
      <w:r w:rsidR="00DB77D0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 to 1</w:t>
      </w:r>
      <w:r w:rsidR="00525004" w:rsidRPr="00DD2FAC">
        <w:rPr>
          <w:rFonts w:ascii="Times New Roman" w:eastAsia="SimSun" w:hAnsi="Times New Roman" w:cs="Times New Roman"/>
          <w:kern w:val="0"/>
          <w:sz w:val="24"/>
          <w:szCs w:val="20"/>
        </w:rPr>
        <w:t>0</w:t>
      </w:r>
      <w:r w:rsidR="00DB77D0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 V.</w:t>
      </w:r>
      <w:r w:rsidR="00525004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AF5057" w:rsidRPr="000A4283">
        <w:rPr>
          <w:rFonts w:ascii="Times New Roman" w:eastAsia="SimSun" w:hAnsi="Times New Roman" w:cs="Times New Roman"/>
          <w:kern w:val="0"/>
          <w:sz w:val="24"/>
          <w:szCs w:val="20"/>
        </w:rPr>
        <w:t>Th</w:t>
      </w:r>
      <w:r w:rsidR="00974F89" w:rsidRPr="002D23C1">
        <w:rPr>
          <w:rFonts w:ascii="Times New Roman" w:eastAsia="SimSun" w:hAnsi="Times New Roman" w:cs="Times New Roman"/>
          <w:kern w:val="0"/>
          <w:sz w:val="24"/>
          <w:szCs w:val="20"/>
        </w:rPr>
        <w:t>e</w:t>
      </w:r>
      <w:r w:rsidR="00AF5057" w:rsidRPr="002D23C1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1974" w:author="Ted Linekar" w:date="2018-09-18T12:57:00Z">
        <w:r w:rsidR="00974F89" w:rsidRPr="00CD7FE4" w:rsidDel="000C5FE5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trend of this </w:delText>
        </w:r>
      </w:del>
      <w:r w:rsidR="00AF5057" w:rsidRPr="00631001">
        <w:rPr>
          <w:rFonts w:ascii="Times New Roman" w:eastAsia="SimSun" w:hAnsi="Times New Roman" w:cs="Times New Roman"/>
          <w:kern w:val="0"/>
          <w:sz w:val="24"/>
          <w:szCs w:val="20"/>
        </w:rPr>
        <w:t xml:space="preserve">transfer curve </w:t>
      </w:r>
      <w:ins w:id="1975" w:author="Ted Linekar" w:date="2018-09-18T12:58:00Z">
        <w:r w:rsidR="000C5FE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of </w:t>
        </w:r>
      </w:ins>
      <w:ins w:id="1976" w:author="Jane Nicholson" w:date="2018-09-19T16:58:00Z">
        <w:r w:rsidR="00D80179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ins w:id="1977" w:author="Ted Linekar" w:date="2018-09-18T12:58:00Z">
        <w:r w:rsidR="000C5FE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NbA-FET </w:t>
        </w:r>
      </w:ins>
      <w:r w:rsidR="00AF5057" w:rsidRPr="00631001">
        <w:rPr>
          <w:rFonts w:ascii="Times New Roman" w:eastAsia="SimSun" w:hAnsi="Times New Roman" w:cs="Times New Roman"/>
          <w:kern w:val="0"/>
          <w:sz w:val="24"/>
          <w:szCs w:val="20"/>
        </w:rPr>
        <w:t xml:space="preserve">was </w:t>
      </w:r>
      <w:ins w:id="1978" w:author="Ted Linekar" w:date="2018-09-18T13:01:00Z">
        <w:r w:rsidR="000C5FE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r w:rsidR="00AF5057" w:rsidRPr="00631001">
        <w:rPr>
          <w:rFonts w:ascii="Times New Roman" w:eastAsia="SimSun" w:hAnsi="Times New Roman" w:cs="Times New Roman"/>
          <w:kern w:val="0"/>
          <w:sz w:val="24"/>
          <w:szCs w:val="20"/>
        </w:rPr>
        <w:t>non</w:t>
      </w:r>
      <w:del w:id="1979" w:author="Jane Nicholson" w:date="2018-09-19T16:58:00Z">
        <w:r w:rsidR="00AF5057" w:rsidRPr="00631001" w:rsidDel="00D80179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r w:rsidR="00AF5057" w:rsidRPr="00631001">
        <w:rPr>
          <w:rFonts w:ascii="Times New Roman" w:eastAsia="SimSun" w:hAnsi="Times New Roman" w:cs="Times New Roman"/>
          <w:kern w:val="0"/>
          <w:sz w:val="24"/>
          <w:szCs w:val="20"/>
        </w:rPr>
        <w:t>monotone variation</w:t>
      </w:r>
      <w:r w:rsidR="00974F89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and exhibited a strong rectification of the drain</w:t>
      </w:r>
      <w:del w:id="1980" w:author="Jane Nicholson" w:date="2018-09-19T16:58:00Z">
        <w:r w:rsidR="00974F89" w:rsidRPr="001E79FA" w:rsidDel="00D80179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1981" w:author="Jane Nicholson" w:date="2018-09-19T16:58:00Z">
        <w:r w:rsidR="00D80179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974F89" w:rsidRPr="001E79FA">
        <w:rPr>
          <w:rFonts w:ascii="Times New Roman" w:eastAsia="SimSun" w:hAnsi="Times New Roman" w:cs="Times New Roman"/>
          <w:kern w:val="0"/>
          <w:sz w:val="24"/>
          <w:szCs w:val="20"/>
        </w:rPr>
        <w:t>source current</w:t>
      </w:r>
      <w:r w:rsidR="001D45E9" w:rsidRPr="00CD168E">
        <w:rPr>
          <w:rFonts w:ascii="Times New Roman" w:eastAsia="SimSun" w:hAnsi="Times New Roman" w:cs="Times New Roman"/>
          <w:kern w:val="0"/>
          <w:sz w:val="24"/>
          <w:szCs w:val="20"/>
        </w:rPr>
        <w:t xml:space="preserve">, which </w:t>
      </w:r>
      <w:r w:rsidR="009D7FAB" w:rsidRPr="00CD168E">
        <w:rPr>
          <w:rFonts w:ascii="Times New Roman" w:eastAsia="SimSun" w:hAnsi="Times New Roman" w:cs="Times New Roman"/>
          <w:kern w:val="0"/>
          <w:sz w:val="24"/>
          <w:szCs w:val="20"/>
        </w:rPr>
        <w:t>was</w:t>
      </w:r>
      <w:r w:rsidR="001D45E9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different from the transfer characteristic curve of the FET fabricated </w:t>
      </w:r>
      <w:del w:id="1982" w:author="Ted Linekar" w:date="2018-09-18T12:58:00Z">
        <w:r w:rsidR="001D45E9" w:rsidRPr="00033BE6" w:rsidDel="000C5FE5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by </w:delText>
        </w:r>
      </w:del>
      <w:r w:rsidR="001D45E9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using </w:t>
      </w:r>
      <w:ins w:id="1983" w:author="Ted Linekar" w:date="2018-09-18T12:59:00Z">
        <w:r w:rsidR="000C5FE5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1D45E9" w:rsidRPr="00033BE6">
        <w:rPr>
          <w:rFonts w:ascii="Times New Roman" w:eastAsia="SimSun" w:hAnsi="Times New Roman" w:cs="Times New Roman"/>
          <w:kern w:val="0"/>
          <w:sz w:val="24"/>
          <w:szCs w:val="20"/>
        </w:rPr>
        <w:t>pristine/undamaged MoS</w:t>
      </w:r>
      <w:r w:rsidR="001D45E9" w:rsidRPr="00C451B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1D45E9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</w:t>
      </w:r>
      <w:r w:rsidR="00E40623" w:rsidRPr="00C451BA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1D45E9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E40623" w:rsidRPr="00C451BA">
        <w:rPr>
          <w:rFonts w:ascii="Times New Roman" w:eastAsia="SimSun" w:hAnsi="Times New Roman" w:cs="Times New Roman"/>
          <w:kern w:val="0"/>
          <w:sz w:val="24"/>
          <w:szCs w:val="20"/>
        </w:rPr>
        <w:t>A</w:t>
      </w:r>
      <w:r w:rsidR="001D45E9" w:rsidRPr="00A66C17">
        <w:rPr>
          <w:rFonts w:ascii="Times New Roman" w:eastAsia="SimSun" w:hAnsi="Times New Roman" w:cs="Times New Roman"/>
          <w:kern w:val="0"/>
          <w:sz w:val="24"/>
          <w:szCs w:val="20"/>
        </w:rPr>
        <w:t>s shown in Figure S3</w:t>
      </w:r>
      <w:r w:rsidR="009D7FAB" w:rsidRPr="006E689A">
        <w:rPr>
          <w:rFonts w:ascii="Times New Roman" w:eastAsia="SimSun" w:hAnsi="Times New Roman" w:cs="Times New Roman"/>
          <w:kern w:val="0"/>
          <w:sz w:val="24"/>
          <w:szCs w:val="20"/>
        </w:rPr>
        <w:t>b</w:t>
      </w:r>
      <w:r w:rsidR="00E40623" w:rsidRPr="0001390E">
        <w:rPr>
          <w:rFonts w:ascii="Times New Roman" w:eastAsia="SimSun" w:hAnsi="Times New Roman" w:cs="Times New Roman"/>
          <w:kern w:val="0"/>
          <w:sz w:val="24"/>
          <w:szCs w:val="20"/>
        </w:rPr>
        <w:t>, t</w:t>
      </w:r>
      <w:r w:rsidR="00BE1635" w:rsidRPr="006D1C67">
        <w:rPr>
          <w:rFonts w:ascii="Times New Roman" w:eastAsia="SimSun" w:hAnsi="Times New Roman" w:cs="Times New Roman"/>
          <w:kern w:val="0"/>
          <w:sz w:val="24"/>
          <w:szCs w:val="20"/>
        </w:rPr>
        <w:t xml:space="preserve">he transfer characteristic curve of </w:t>
      </w:r>
      <w:ins w:id="1984" w:author="Jane Nicholson" w:date="2018-09-19T16:59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BE1635" w:rsidRPr="006D1C67">
        <w:rPr>
          <w:rFonts w:ascii="Times New Roman" w:eastAsia="SimSun" w:hAnsi="Times New Roman" w:cs="Times New Roman"/>
          <w:kern w:val="0"/>
          <w:sz w:val="24"/>
          <w:szCs w:val="20"/>
        </w:rPr>
        <w:t>pristine</w:t>
      </w:r>
      <w:ins w:id="1985" w:author="Ted Linekar" w:date="2018-09-18T13:02:00Z">
        <w:r w:rsidR="00B0461A">
          <w:rPr>
            <w:rFonts w:ascii="Times New Roman" w:eastAsia="SimSun" w:hAnsi="Times New Roman" w:cs="Times New Roman"/>
            <w:kern w:val="0"/>
            <w:sz w:val="24"/>
            <w:szCs w:val="20"/>
          </w:rPr>
          <w:t>/</w:t>
        </w:r>
      </w:ins>
      <w:del w:id="1986" w:author="Ted Linekar" w:date="2018-09-18T13:00:00Z">
        <w:r w:rsidR="00BE1635" w:rsidRPr="006D1C67" w:rsidDel="000C5FE5">
          <w:rPr>
            <w:rFonts w:ascii="Times New Roman" w:eastAsia="SimSun" w:hAnsi="Times New Roman" w:cs="Times New Roman"/>
            <w:kern w:val="0"/>
            <w:sz w:val="24"/>
            <w:szCs w:val="20"/>
          </w:rPr>
          <w:delText>/</w:delText>
        </w:r>
      </w:del>
      <w:r w:rsidR="00BE1635" w:rsidRPr="006D1C67">
        <w:rPr>
          <w:rFonts w:ascii="Times New Roman" w:eastAsia="SimSun" w:hAnsi="Times New Roman" w:cs="Times New Roman"/>
          <w:kern w:val="0"/>
          <w:sz w:val="24"/>
          <w:szCs w:val="20"/>
        </w:rPr>
        <w:t>undamaged MoS</w:t>
      </w:r>
      <w:r w:rsidR="00BE1635" w:rsidRPr="006D1C67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BE163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FET </w:t>
      </w:r>
      <w:r w:rsidR="00E40623" w:rsidRPr="0050309E">
        <w:rPr>
          <w:rFonts w:ascii="Times New Roman" w:eastAsia="SimSun" w:hAnsi="Times New Roman" w:cs="Times New Roman"/>
          <w:kern w:val="0"/>
          <w:sz w:val="24"/>
          <w:szCs w:val="20"/>
        </w:rPr>
        <w:t>exhibit</w:t>
      </w:r>
      <w:r w:rsidR="009D7FAB" w:rsidRPr="0050309E">
        <w:rPr>
          <w:rFonts w:ascii="Times New Roman" w:eastAsia="SimSun" w:hAnsi="Times New Roman" w:cs="Times New Roman"/>
          <w:kern w:val="0"/>
          <w:sz w:val="24"/>
          <w:szCs w:val="20"/>
        </w:rPr>
        <w:t>ed</w:t>
      </w:r>
      <w:r w:rsidR="00E4062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n-type conduction. </w:t>
      </w:r>
      <w:r w:rsidR="006C72BE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However, the transfer characteristic curve of </w:t>
      </w:r>
      <w:ins w:id="1987" w:author="Jane Nicholson" w:date="2018-09-19T16:59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6C72BE" w:rsidRPr="0050309E">
        <w:rPr>
          <w:rFonts w:ascii="Times New Roman" w:eastAsia="SimSun" w:hAnsi="Times New Roman" w:cs="Times New Roman"/>
          <w:kern w:val="0"/>
          <w:sz w:val="24"/>
          <w:szCs w:val="20"/>
        </w:rPr>
        <w:t>MoS</w:t>
      </w:r>
      <w:r w:rsidR="006C72B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6C72BE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NbA-FET exhibits </w:t>
      </w:r>
      <w:r w:rsidR="00854E5E" w:rsidRPr="0050309E">
        <w:rPr>
          <w:rFonts w:ascii="Times New Roman" w:eastAsia="SimSun" w:hAnsi="Times New Roman" w:cs="Times New Roman"/>
          <w:kern w:val="0"/>
          <w:sz w:val="24"/>
          <w:szCs w:val="20"/>
        </w:rPr>
        <w:t>bipolar</w:t>
      </w:r>
      <w:r w:rsidR="009C78B1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conduction, similar to p-n type transfer conduction</w:t>
      </w:r>
      <w:r w:rsidR="00C242D0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(Figure 5d)</w:t>
      </w:r>
      <w:r w:rsidR="00186CE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, with </w:t>
      </w:r>
      <w:r w:rsidR="009761A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current chopping </w:t>
      </w:r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</w:rPr>
        <w:t>by a small voltage range</w:t>
      </w:r>
      <w:r w:rsidR="009761A3" w:rsidRPr="0050309E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2117C9" w:rsidRPr="0050309E">
        <w:rPr>
          <w:rFonts w:ascii="Times New Roman" w:eastAsia="SimSun" w:hAnsi="Times New Roman" w:cs="Times New Roman"/>
          <w:kern w:val="0"/>
          <w:sz w:val="24"/>
          <w:szCs w:val="20"/>
        </w:rPr>
        <w:t>To fu</w:t>
      </w:r>
      <w:ins w:id="1988" w:author="Ted Linekar" w:date="2018-09-18T13:12:00Z">
        <w:r w:rsidR="00084204">
          <w:rPr>
            <w:rFonts w:ascii="Times New Roman" w:eastAsia="SimSun" w:hAnsi="Times New Roman" w:cs="Times New Roman"/>
            <w:kern w:val="0"/>
            <w:sz w:val="24"/>
            <w:szCs w:val="20"/>
          </w:rPr>
          <w:t>r</w:t>
        </w:r>
      </w:ins>
      <w:r w:rsidR="002117C9" w:rsidRPr="0050309E">
        <w:rPr>
          <w:rFonts w:ascii="Times New Roman" w:eastAsia="SimSun" w:hAnsi="Times New Roman" w:cs="Times New Roman"/>
          <w:kern w:val="0"/>
          <w:sz w:val="24"/>
          <w:szCs w:val="20"/>
        </w:rPr>
        <w:t>t</w:t>
      </w:r>
      <w:ins w:id="1989" w:author="Ted Linekar" w:date="2018-09-18T13:12:00Z">
        <w:r w:rsidR="00084204">
          <w:rPr>
            <w:rFonts w:ascii="Times New Roman" w:eastAsia="SimSun" w:hAnsi="Times New Roman" w:cs="Times New Roman"/>
            <w:kern w:val="0"/>
            <w:sz w:val="24"/>
            <w:szCs w:val="20"/>
          </w:rPr>
          <w:t>her</w:t>
        </w:r>
      </w:ins>
      <w:del w:id="1990" w:author="Ted Linekar" w:date="2018-09-18T13:12:00Z">
        <w:r w:rsidR="002117C9" w:rsidRPr="0050309E" w:rsidDel="00084204">
          <w:rPr>
            <w:rFonts w:ascii="Times New Roman" w:eastAsia="SimSun" w:hAnsi="Times New Roman" w:cs="Times New Roman"/>
            <w:kern w:val="0"/>
            <w:sz w:val="24"/>
            <w:szCs w:val="20"/>
          </w:rPr>
          <w:delText>ure</w:delText>
        </w:r>
      </w:del>
      <w:r w:rsidR="002117C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evaluate the electronic properties of this device, </w:t>
      </w:r>
      <w:r w:rsidR="0070388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</w:t>
      </w:r>
      <w:r w:rsidR="002117C9" w:rsidRPr="0050309E">
        <w:rPr>
          <w:rFonts w:ascii="Times New Roman" w:eastAsia="SimSun" w:hAnsi="Times New Roman" w:cs="Times New Roman"/>
          <w:kern w:val="0"/>
          <w:sz w:val="24"/>
          <w:szCs w:val="20"/>
        </w:rPr>
        <w:t>on/off ratio, carrier mobility (</w:t>
      </w:r>
      <w:r w:rsidR="00703884" w:rsidRPr="0050309E">
        <w:rPr>
          <w:rFonts w:ascii="Times New Roman" w:eastAsia="SimSun" w:hAnsi="Times New Roman" w:cs="Times New Roman"/>
          <w:kern w:val="0"/>
          <w:sz w:val="24"/>
          <w:szCs w:val="20"/>
        </w:rPr>
        <w:t>μ</w:t>
      </w:r>
      <w:r w:rsidR="002117C9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), and </w:t>
      </w:r>
      <w:r w:rsidR="0070388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subthreshold swing (SS) were calculated. </w:t>
      </w:r>
      <w:r w:rsidR="009761A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The on/off ratio of the device </w:t>
      </w:r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</w:rPr>
        <w:t>was calculated to be 1.2</w:t>
      </w:r>
      <w:ins w:id="1991" w:author="Jane Nicholson" w:date="2018-09-19T17:00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>×</w:t>
        </w:r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ins w:id="1992" w:author="Ted Linekar" w:date="2018-09-18T17:02:00Z">
        <w:del w:id="1993" w:author="Jane Nicholson" w:date="2018-09-19T17:00:00Z">
          <w:r w:rsidR="005A051D" w:rsidRPr="005A051D" w:rsidDel="004158DC">
            <w:rPr>
              <w:rFonts w:ascii="Times New Roman" w:eastAsia="SimSun" w:hAnsi="Times New Roman" w:cs="Times New Roman" w:hint="eastAsia"/>
              <w:kern w:val="0"/>
              <w:sz w:val="24"/>
              <w:szCs w:val="20"/>
              <w:rPrChange w:id="1994" w:author="Ted Linekar" w:date="2018-09-18T17:02:00Z">
                <w:rPr>
                  <w:rFonts w:ascii="SimSun" w:eastAsia="SimSun" w:hAnsi="SimSun" w:cs="Times New Roman" w:hint="eastAsia"/>
                  <w:kern w:val="0"/>
                  <w:sz w:val="24"/>
                  <w:szCs w:val="20"/>
                </w:rPr>
              </w:rPrChange>
            </w:rPr>
            <w:delText>×</w:delText>
          </w:r>
        </w:del>
      </w:ins>
      <w:del w:id="1995" w:author="Ted Linekar" w:date="2018-09-18T17:01:00Z">
        <w:r w:rsidR="00860A75" w:rsidRPr="0050309E" w:rsidDel="005A051D">
          <w:rPr>
            <w:rFonts w:ascii="SimSun" w:eastAsia="SimSun" w:hAnsi="SimSun" w:cs="Times New Roman"/>
            <w:kern w:val="0"/>
            <w:sz w:val="24"/>
            <w:szCs w:val="20"/>
          </w:rPr>
          <w:delText>×</w:delText>
        </w:r>
      </w:del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</w:rPr>
        <w:t>10</w:t>
      </w:r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  <w:vertAlign w:val="superscript"/>
        </w:rPr>
        <w:t>2</w:t>
      </w:r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(</w:t>
      </w:r>
      <w:r w:rsidR="0008766D" w:rsidRPr="0050309E">
        <w:rPr>
          <w:rFonts w:ascii="Times New Roman" w:eastAsia="SimSun" w:hAnsi="Times New Roman" w:cs="Times New Roman"/>
          <w:kern w:val="0"/>
          <w:sz w:val="24"/>
          <w:szCs w:val="20"/>
        </w:rPr>
        <w:t>p-type segment</w:t>
      </w:r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</w:rPr>
        <w:t>) and 1.7</w:t>
      </w:r>
      <w:ins w:id="1996" w:author="Jane Nicholson" w:date="2018-09-19T17:00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860A75" w:rsidRPr="005A051D">
        <w:rPr>
          <w:rFonts w:ascii="Times New Roman" w:eastAsia="SimSun" w:hAnsi="Times New Roman" w:cs="Times New Roman"/>
          <w:kern w:val="0"/>
          <w:sz w:val="24"/>
          <w:szCs w:val="20"/>
          <w:rPrChange w:id="1997" w:author="Ted Linekar" w:date="2018-09-18T17:02:00Z">
            <w:rPr>
              <w:rFonts w:ascii="SimSun" w:eastAsia="SimSun" w:hAnsi="SimSun" w:cs="Times New Roman"/>
              <w:kern w:val="0"/>
              <w:sz w:val="24"/>
              <w:szCs w:val="20"/>
            </w:rPr>
          </w:rPrChange>
        </w:rPr>
        <w:t>×</w:t>
      </w:r>
      <w:ins w:id="1998" w:author="Jane Nicholson" w:date="2018-09-19T17:00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</w:rPr>
        <w:t>10</w:t>
      </w:r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  <w:vertAlign w:val="superscript"/>
        </w:rPr>
        <w:t>3</w:t>
      </w:r>
      <w:r w:rsidR="0096249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08766D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(n-type segment) </w:t>
      </w:r>
      <w:r w:rsidR="0096249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at </w:t>
      </w:r>
      <w:ins w:id="1999" w:author="Ted Linekar" w:date="2018-09-18T13:18:00Z">
        <w:r w:rsidR="001D0E7A">
          <w:rPr>
            <w:rFonts w:ascii="Times New Roman" w:eastAsia="SimSun" w:hAnsi="Times New Roman" w:cs="Times New Roman"/>
            <w:kern w:val="0"/>
            <w:sz w:val="24"/>
            <w:szCs w:val="20"/>
          </w:rPr>
          <w:t>a</w:t>
        </w:r>
      </w:ins>
      <w:del w:id="2000" w:author="Ted Linekar" w:date="2018-09-18T13:18:00Z">
        <w:r w:rsidR="00962495" w:rsidRPr="0050309E" w:rsidDel="001D0E7A">
          <w:rPr>
            <w:rFonts w:ascii="Times New Roman" w:eastAsia="SimSun" w:hAnsi="Times New Roman" w:cs="Times New Roman"/>
            <w:kern w:val="0"/>
            <w:sz w:val="24"/>
            <w:szCs w:val="20"/>
          </w:rPr>
          <w:delText>the</w:delText>
        </w:r>
      </w:del>
      <w:r w:rsidR="0096249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drain</w:t>
      </w:r>
      <w:del w:id="2001" w:author="Jane Nicholson" w:date="2018-09-19T17:00:00Z">
        <w:r w:rsidR="00962495" w:rsidRPr="0050309E" w:rsidDel="004158DC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2002" w:author="Jane Nicholson" w:date="2018-09-19T17:00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962495" w:rsidRPr="0050309E">
        <w:rPr>
          <w:rFonts w:ascii="Times New Roman" w:eastAsia="SimSun" w:hAnsi="Times New Roman" w:cs="Times New Roman"/>
          <w:kern w:val="0"/>
          <w:sz w:val="24"/>
          <w:szCs w:val="20"/>
        </w:rPr>
        <w:t>source voltage (</w:t>
      </w:r>
      <w:r w:rsidR="00962495" w:rsidRPr="0050309E">
        <w:rPr>
          <w:rFonts w:ascii="Times New Roman" w:eastAsia="SimSun" w:hAnsi="Times New Roman" w:cs="Times New Roman"/>
          <w:i/>
          <w:kern w:val="0"/>
          <w:sz w:val="24"/>
          <w:szCs w:val="20"/>
        </w:rPr>
        <w:t>V</w:t>
      </w:r>
      <w:r w:rsidR="00962495" w:rsidRPr="0050309E">
        <w:rPr>
          <w:rFonts w:ascii="Times New Roman" w:eastAsia="SimSun" w:hAnsi="Times New Roman" w:cs="Times New Roman"/>
          <w:i/>
          <w:kern w:val="0"/>
          <w:sz w:val="24"/>
          <w:szCs w:val="20"/>
          <w:vertAlign w:val="subscript"/>
        </w:rPr>
        <w:t>DS</w:t>
      </w:r>
      <w:r w:rsidR="00962495" w:rsidRPr="0050309E">
        <w:rPr>
          <w:rFonts w:ascii="Times New Roman" w:eastAsia="SimSun" w:hAnsi="Times New Roman" w:cs="Times New Roman"/>
          <w:kern w:val="0"/>
          <w:sz w:val="24"/>
          <w:szCs w:val="20"/>
        </w:rPr>
        <w:t>) of 10</w:t>
      </w:r>
      <w:ins w:id="2003" w:author="Jane Nicholson" w:date="2018-09-19T17:00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962495" w:rsidRPr="0050309E">
        <w:rPr>
          <w:rFonts w:ascii="Times New Roman" w:eastAsia="SimSun" w:hAnsi="Times New Roman" w:cs="Times New Roman"/>
          <w:kern w:val="0"/>
          <w:sz w:val="24"/>
          <w:szCs w:val="20"/>
        </w:rPr>
        <w:t>V</w:t>
      </w:r>
      <w:r w:rsidR="00860A7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703884" w:rsidRPr="0050309E">
        <w:rPr>
          <w:rFonts w:ascii="Times New Roman" w:eastAsia="SimSun" w:hAnsi="Times New Roman" w:cs="Times New Roman"/>
          <w:kern w:val="0"/>
          <w:sz w:val="24"/>
          <w:szCs w:val="20"/>
        </w:rPr>
        <w:t>The carrier mobility (μ)</w:t>
      </w:r>
      <w:ins w:id="2004" w:author="Ted Linekar" w:date="2018-09-18T17:03:00Z">
        <w:r w:rsidR="005A051D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, based on results of </w:t>
        </w:r>
        <w:r w:rsidR="005A051D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previous </w:t>
        </w:r>
        <w:commentRangeStart w:id="2005"/>
        <w:r w:rsidR="005A051D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>reports</w:t>
        </w:r>
        <w:r w:rsidR="005A051D">
          <w:rPr>
            <w:rFonts w:ascii="Times New Roman" w:eastAsia="SimSun" w:hAnsi="Times New Roman" w:cs="Times New Roman"/>
            <w:kern w:val="0"/>
            <w:sz w:val="24"/>
            <w:szCs w:val="20"/>
          </w:rPr>
          <w:t>,</w:t>
        </w:r>
        <w:r w:rsidR="005A051D" w:rsidRPr="002E3097">
          <w:fldChar w:fldCharType="begin"/>
        </w:r>
        <w:r w:rsidR="005A051D" w:rsidRPr="0050309E">
          <w:instrText xml:space="preserve"> HYPERLINK \l "_ENREF_23" \o "Zhao, 2016 #1" </w:instrText>
        </w:r>
        <w:r w:rsidR="005A051D" w:rsidRPr="002E3097">
          <w:fldChar w:fldCharType="separate"/>
        </w:r>
        <w:r w:rsidR="005A051D" w:rsidRPr="002E3097">
          <w:rPr>
            <w:rFonts w:ascii="Times New Roman" w:eastAsia="SimSun" w:hAnsi="Times New Roman" w:cs="Times New Roman"/>
            <w:kern w:val="0"/>
            <w:sz w:val="24"/>
            <w:szCs w:val="20"/>
          </w:rPr>
          <w:fldChar w:fldCharType="begin"/>
        </w:r>
        <w:r w:rsidR="005A051D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instrText xml:space="preserve"> ADDIN EN.CITE &lt;EndNote&gt;&lt;Cite&gt;&lt;Author&gt;Zhao&lt;/Author&gt;&lt;Year&gt;2016&lt;/Year&gt;&lt;RecNum&gt;1&lt;/RecNum&gt;&lt;DisplayText&gt;&lt;style face="superscript"&gt;23&lt;/style&gt;&lt;/DisplayText&gt;&lt;record&gt;&lt;rec-number&gt;1&lt;/rec-number&gt;&lt;foreign-keys&gt;&lt;key app="EN" db-id="d5wrwa9efewz2pe5eexxpvsowap5sz2trede"&gt;1&lt;/key&gt;&lt;/foreign-keys&gt;&lt;ref-type name="Journal Article"&gt;17&lt;/ref-type&gt;&lt;contributors&gt;&lt;authors&gt;&lt;author&gt;Zhao, Jing&lt;/author&gt;&lt;author&gt;Yu, Hua&lt;/author&gt;&lt;author&gt;Chen, Wei&lt;/author&gt;&lt;author&gt;Yang, Rong&lt;/author&gt;&lt;author&gt;Zhu, Jianqi&lt;/author&gt;&lt;author&gt;Liao, Mengzhou&lt;/author&gt;&lt;author&gt;Shi, Dongxia&lt;/author&gt;&lt;author&gt;Zhang, Guangyu&lt;/author&gt;&lt;/authors&gt;&lt;/contributors&gt;&lt;titles&gt;&lt;title&gt;Patterned Peeling 2D MoS2 off the Substrate&lt;/title&gt;&lt;secondary-title&gt;ACS Applied Materials &amp;amp; Interfaces&lt;/secondary-title&gt;&lt;/titles&gt;&lt;periodical&gt;&lt;full-title&gt;ACS Applied Materials &amp;amp; Interfaces&lt;/full-title&gt;&lt;/periodical&gt;&lt;pages&gt;16546-16550&lt;/pages&gt;&lt;volume&gt;8&lt;/volume&gt;&lt;number&gt;26&lt;/number&gt;&lt;dates&gt;&lt;year&gt;2016&lt;/year&gt;&lt;pub-dates&gt;&lt;date&gt;2016/07/06&lt;/date&gt;&lt;/pub-dates&gt;&lt;/dates&gt;&lt;publisher&gt;American Chemical Society&lt;/publisher&gt;&lt;isbn&gt;1944-8244&lt;/isbn&gt;&lt;urls&gt;&lt;related-urls&gt;&lt;url&gt;https://doi.org/10.1021/acsami.6b04896&lt;/url&gt;&lt;/related-urls&gt;&lt;/urls&gt;&lt;electronic-resource-num&gt;10.1021/acsami.6b04896&lt;/electronic-resource-num&gt;&lt;/record&gt;&lt;/Cite&gt;&lt;/EndNote&gt;</w:instrText>
        </w:r>
        <w:r w:rsidR="005A051D" w:rsidRPr="002E3097">
          <w:rPr>
            <w:rFonts w:ascii="Times New Roman" w:eastAsia="SimSun" w:hAnsi="Times New Roman" w:cs="Times New Roman"/>
            <w:kern w:val="0"/>
            <w:sz w:val="24"/>
            <w:szCs w:val="20"/>
          </w:rPr>
          <w:fldChar w:fldCharType="separate"/>
        </w:r>
        <w:r w:rsidR="005A051D" w:rsidRPr="0050309E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t>23</w:t>
        </w:r>
        <w:r w:rsidR="005A051D" w:rsidRPr="002E3097">
          <w:rPr>
            <w:rFonts w:ascii="Times New Roman" w:eastAsia="SimSun" w:hAnsi="Times New Roman" w:cs="Times New Roman"/>
            <w:kern w:val="0"/>
            <w:sz w:val="24"/>
            <w:szCs w:val="20"/>
          </w:rPr>
          <w:fldChar w:fldCharType="end"/>
        </w:r>
        <w:r w:rsidR="005A051D" w:rsidRPr="002E3097">
          <w:rPr>
            <w:rFonts w:ascii="Times New Roman" w:eastAsia="SimSun" w:hAnsi="Times New Roman" w:cs="Times New Roman"/>
            <w:kern w:val="0"/>
            <w:sz w:val="24"/>
            <w:szCs w:val="20"/>
          </w:rPr>
          <w:fldChar w:fldCharType="end"/>
        </w:r>
        <w:commentRangeEnd w:id="2005"/>
        <w:r w:rsidR="005A051D">
          <w:rPr>
            <w:rStyle w:val="CommentReference"/>
          </w:rPr>
          <w:commentReference w:id="2005"/>
        </w:r>
      </w:ins>
      <w:r w:rsidR="0070388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2006" w:author="Ted Linekar" w:date="2018-09-18T13:31:00Z">
        <w:r w:rsidR="00703884" w:rsidRPr="0050309E" w:rsidDel="00E13C20">
          <w:rPr>
            <w:rFonts w:ascii="Times New Roman" w:eastAsia="SimSun" w:hAnsi="Times New Roman" w:cs="Times New Roman"/>
            <w:kern w:val="0"/>
            <w:sz w:val="24"/>
            <w:szCs w:val="20"/>
          </w:rPr>
          <w:delText>wa</w:delText>
        </w:r>
      </w:del>
      <w:ins w:id="2007" w:author="Ted Linekar" w:date="2018-09-18T13:31:00Z">
        <w:r w:rsidR="00E13C20">
          <w:rPr>
            <w:rFonts w:ascii="Times New Roman" w:eastAsia="SimSun" w:hAnsi="Times New Roman" w:cs="Times New Roman"/>
            <w:kern w:val="0"/>
            <w:sz w:val="24"/>
            <w:szCs w:val="20"/>
          </w:rPr>
          <w:t>i</w:t>
        </w:r>
      </w:ins>
      <w:r w:rsidR="00703884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 calculated </w:t>
      </w:r>
      <w:ins w:id="2008" w:author="Ted Linekar" w:date="2018-09-18T13:31:00Z">
        <w:r w:rsidR="00E13C20">
          <w:rPr>
            <w:rFonts w:ascii="Times New Roman" w:eastAsia="SimSun" w:hAnsi="Times New Roman" w:cs="Times New Roman"/>
            <w:kern w:val="0"/>
            <w:sz w:val="24"/>
            <w:szCs w:val="20"/>
          </w:rPr>
          <w:t>as follows</w:t>
        </w:r>
      </w:ins>
      <w:ins w:id="2009" w:author="Ted Linekar" w:date="2018-09-18T17:03:00Z">
        <w:r w:rsidR="005A051D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: </w:t>
        </w:r>
      </w:ins>
      <w:del w:id="2010" w:author="Ted Linekar" w:date="2018-09-18T13:35:00Z">
        <w:r w:rsidR="00703884" w:rsidRPr="0050309E" w:rsidDel="009A1F82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according to </w:delText>
        </w:r>
      </w:del>
      <w:del w:id="2011" w:author="Ted Linekar" w:date="2018-09-18T13:36:00Z">
        <w:r w:rsidR="00703884" w:rsidRPr="0050309E" w:rsidDel="009A1F82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the equation from </w:delText>
        </w:r>
      </w:del>
      <w:del w:id="2012" w:author="Ted Linekar" w:date="2018-09-18T17:03:00Z">
        <w:r w:rsidR="00703884" w:rsidRPr="0050309E" w:rsidDel="005A051D">
          <w:rPr>
            <w:rFonts w:ascii="Times New Roman" w:eastAsia="SimSun" w:hAnsi="Times New Roman" w:cs="Times New Roman"/>
            <w:kern w:val="0"/>
            <w:sz w:val="24"/>
            <w:szCs w:val="20"/>
          </w:rPr>
          <w:delText>previous reports,</w:delText>
        </w:r>
        <w:r w:rsidR="0050309E" w:rsidRPr="002E3097" w:rsidDel="005A051D">
          <w:fldChar w:fldCharType="begin"/>
        </w:r>
        <w:r w:rsidR="0050309E" w:rsidRPr="0050309E" w:rsidDel="005A051D">
          <w:delInstrText xml:space="preserve"> HYPERLINK \l "_ENREF_23" \o "Zhao, 2016 #1" </w:delInstrText>
        </w:r>
        <w:r w:rsidR="0050309E" w:rsidRPr="002E3097" w:rsidDel="005A051D">
          <w:rPr>
            <w:rPrChange w:id="2013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</w:rPr>
            </w:rPrChange>
          </w:rPr>
          <w:fldChar w:fldCharType="separate"/>
        </w:r>
        <w:r w:rsidR="0093017B" w:rsidRPr="002E3097" w:rsidDel="005A051D">
          <w:rPr>
            <w:rFonts w:ascii="Times New Roman" w:eastAsia="SimSun" w:hAnsi="Times New Roman" w:cs="Times New Roman"/>
            <w:kern w:val="0"/>
            <w:sz w:val="24"/>
            <w:szCs w:val="20"/>
          </w:rPr>
          <w:fldChar w:fldCharType="begin"/>
        </w:r>
        <w:r w:rsidR="0093017B" w:rsidRPr="0050309E" w:rsidDel="005A051D">
          <w:rPr>
            <w:rFonts w:ascii="Times New Roman" w:eastAsia="SimSun" w:hAnsi="Times New Roman" w:cs="Times New Roman"/>
            <w:kern w:val="0"/>
            <w:sz w:val="24"/>
            <w:szCs w:val="20"/>
          </w:rPr>
          <w:delInstrText xml:space="preserve"> ADDIN EN.CITE &lt;EndNote&gt;&lt;Cite&gt;&lt;Author&gt;Zhao&lt;/Author&gt;&lt;Year&gt;2016&lt;/Year&gt;&lt;RecNum&gt;1&lt;/RecNum&gt;&lt;DisplayText&gt;&lt;style face="superscript"&gt;23&lt;/style&gt;&lt;/DisplayText&gt;&lt;record&gt;&lt;rec-number&gt;1&lt;/rec-number&gt;&lt;foreign-keys&gt;&lt;key app="EN" db-id="d5wrwa9efewz2pe5eexxpvsowap5sz2trede"&gt;1&lt;/key&gt;&lt;/foreign-keys&gt;&lt;ref-type name="Journal Article"&gt;17&lt;/ref-type&gt;&lt;contributors&gt;&lt;authors&gt;&lt;author&gt;Zhao, Jing&lt;/author&gt;&lt;author&gt;Yu, Hua&lt;/author&gt;&lt;author&gt;Chen, Wei&lt;/author&gt;&lt;author&gt;Yang, Rong&lt;/author&gt;&lt;author&gt;Zhu, Jianqi&lt;/author&gt;&lt;author&gt;Liao, Mengzhou&lt;/author&gt;&lt;author&gt;Shi, Dongxia&lt;/author&gt;&lt;author&gt;Zhang, Guangyu&lt;/author&gt;&lt;/authors&gt;&lt;/contributors&gt;&lt;titles&gt;&lt;title&gt;Patterned Peeling 2D MoS2 off the Substrate&lt;/title&gt;&lt;secondary-title&gt;ACS Applied Materials &amp;amp; Interfaces&lt;/secondary-title&gt;&lt;/titles&gt;&lt;periodical&gt;&lt;full-title&gt;ACS Applied Materials &amp;amp; Interfaces&lt;/full-title&gt;&lt;/periodical&gt;&lt;pages&gt;16546-16550&lt;/pages&gt;&lt;volume&gt;8&lt;/volume&gt;&lt;number&gt;26&lt;/number&gt;&lt;dates&gt;&lt;year&gt;2016&lt;/year&gt;&lt;pub-dates&gt;&lt;date&gt;2016/07/06&lt;/date&gt;&lt;/pub-dates&gt;&lt;/dates&gt;&lt;publisher&gt;American Chemical Society&lt;/publisher&gt;&lt;isbn&gt;1944-8244&lt;/isbn&gt;&lt;urls&gt;&lt;related-urls&gt;&lt;url&gt;https://doi.org/10.1021/acsami.6b04896&lt;/url&gt;&lt;/related-urls&gt;&lt;/urls&gt;&lt;electronic-resource-num&gt;10.1021/acsami.6b04896&lt;/electronic-resource-num&gt;&lt;/record&gt;&lt;/Cite&gt;&lt;/EndNote&gt;</w:delInstrText>
        </w:r>
        <w:r w:rsidR="0093017B" w:rsidRPr="002E3097" w:rsidDel="005A051D">
          <w:rPr>
            <w:rFonts w:ascii="Times New Roman" w:eastAsia="SimSun" w:hAnsi="Times New Roman" w:cs="Times New Roman"/>
            <w:kern w:val="0"/>
            <w:sz w:val="24"/>
            <w:szCs w:val="20"/>
            <w:rPrChange w:id="2014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</w:rPr>
            </w:rPrChange>
          </w:rPr>
          <w:fldChar w:fldCharType="separate"/>
        </w:r>
        <w:r w:rsidR="0093017B" w:rsidRPr="0050309E" w:rsidDel="005A051D">
          <w:rPr>
            <w:rFonts w:ascii="Times New Roman" w:eastAsia="SimSun" w:hAnsi="Times New Roman" w:cs="Times New Roman"/>
            <w:noProof/>
            <w:kern w:val="0"/>
            <w:sz w:val="24"/>
            <w:szCs w:val="20"/>
            <w:vertAlign w:val="superscript"/>
          </w:rPr>
          <w:delText>23</w:delText>
        </w:r>
        <w:r w:rsidR="0093017B" w:rsidRPr="002E3097" w:rsidDel="005A051D">
          <w:rPr>
            <w:rFonts w:ascii="Times New Roman" w:eastAsia="SimSun" w:hAnsi="Times New Roman" w:cs="Times New Roman"/>
            <w:kern w:val="0"/>
            <w:sz w:val="24"/>
            <w:szCs w:val="20"/>
          </w:rPr>
          <w:fldChar w:fldCharType="end"/>
        </w:r>
        <w:r w:rsidR="0050309E" w:rsidRPr="002E3097" w:rsidDel="005A051D">
          <w:rPr>
            <w:rFonts w:ascii="Times New Roman" w:eastAsia="SimSun" w:hAnsi="Times New Roman" w:cs="Times New Roman"/>
            <w:kern w:val="0"/>
            <w:sz w:val="24"/>
            <w:szCs w:val="20"/>
          </w:rPr>
          <w:fldChar w:fldCharType="end"/>
        </w:r>
        <w:r w:rsidR="00B74D2E" w:rsidRPr="0050309E" w:rsidDel="005A051D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del w:id="2015" w:author="Ted Linekar" w:date="2018-09-18T13:31:00Z">
        <w:r w:rsidR="00557B59" w:rsidRPr="0050309E" w:rsidDel="00E13C20">
          <w:rPr>
            <w:rFonts w:ascii="Times New Roman" w:eastAsia="SimSun" w:hAnsi="Times New Roman" w:cs="Times New Roman"/>
            <w:kern w:val="0"/>
            <w:sz w:val="24"/>
            <w:szCs w:val="24"/>
            <w:lang w:eastAsia="ja-JP"/>
          </w:rPr>
          <w:delText>as shown in Equation 1</w:delText>
        </w:r>
      </w:del>
      <w:del w:id="2016" w:author="Ted Linekar" w:date="2018-09-18T13:22:00Z">
        <w:r w:rsidR="00557B59" w:rsidRPr="0050309E" w:rsidDel="001D0E7A">
          <w:rPr>
            <w:rFonts w:ascii="Times New Roman" w:eastAsia="SimSun" w:hAnsi="Times New Roman" w:cs="Times New Roman"/>
            <w:kern w:val="0"/>
            <w:sz w:val="24"/>
            <w:szCs w:val="24"/>
            <w:lang w:eastAsia="ja-JP"/>
          </w:rPr>
          <w:delText>,</w:delText>
        </w:r>
      </w:del>
    </w:p>
    <w:p w14:paraId="65C6E6F7" w14:textId="4C2CF03A" w:rsidR="00557B59" w:rsidRPr="006E03E6" w:rsidRDefault="007353AE" w:rsidP="0023562B">
      <w:pPr>
        <w:spacing w:line="480" w:lineRule="auto"/>
        <w:jc w:val="right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50309E">
        <w:rPr>
          <w:rFonts w:ascii="Times New Roman" w:eastAsia="MS Mincho" w:hAnsi="Times New Roman" w:cs="Times New Roman"/>
          <w:kern w:val="0"/>
          <w:position w:val="-30"/>
          <w:sz w:val="24"/>
          <w:szCs w:val="24"/>
          <w:lang w:eastAsia="ja-JP"/>
        </w:rPr>
        <w:object w:dxaOrig="2060" w:dyaOrig="680" w14:anchorId="6D1A69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2.05pt;height:36.2pt" o:ole="">
            <v:imagedata r:id="rId12" o:title=""/>
          </v:shape>
          <o:OLEObject Type="Embed" ProgID="Equation.DSMT4" ShapeID="_x0000_i1025" DrawAspect="Content" ObjectID="_1598883473" r:id="rId13"/>
        </w:object>
      </w:r>
      <w:r w:rsidR="00557B59" w:rsidRPr="0050309E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     </w:t>
      </w:r>
      <w:r w:rsidR="0023562B" w:rsidRPr="0050309E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 </w:t>
      </w:r>
      <w:r w:rsidR="00557B59" w:rsidRPr="0050309E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          </w:t>
      </w:r>
      <w:r w:rsidR="0023562B" w:rsidRPr="0050309E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      </w:t>
      </w:r>
      <w:r w:rsidR="00557B59" w:rsidRPr="0050309E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>(1)</w:t>
      </w:r>
    </w:p>
    <w:p w14:paraId="5C151D6E" w14:textId="100A7A6F" w:rsidR="00CA3463" w:rsidRPr="0050309E" w:rsidRDefault="00557B59" w:rsidP="00CA3463">
      <w:pPr>
        <w:spacing w:line="480" w:lineRule="auto"/>
        <w:rPr>
          <w:rFonts w:ascii="Times New Roman" w:eastAsia="SimSun" w:hAnsi="Times New Roman" w:cs="Times New Roman"/>
          <w:kern w:val="0"/>
          <w:sz w:val="24"/>
          <w:szCs w:val="24"/>
        </w:rPr>
      </w:pPr>
      <w:r w:rsidRPr="00E34728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where </w:t>
      </w:r>
      <w:r w:rsidR="00DF1DEC" w:rsidRPr="00E34728">
        <w:rPr>
          <w:rFonts w:ascii="Times New Roman" w:eastAsia="SimSun" w:hAnsi="Times New Roman" w:cs="Times New Roman"/>
          <w:i/>
          <w:kern w:val="0"/>
          <w:sz w:val="24"/>
          <w:szCs w:val="24"/>
          <w:lang w:eastAsia="ja-JP"/>
        </w:rPr>
        <w:t>L</w:t>
      </w:r>
      <w:r w:rsidR="00DF1DEC" w:rsidRPr="0048348D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</w:t>
      </w:r>
      <w:r w:rsidR="000D7C88" w:rsidRPr="008D5935">
        <w:rPr>
          <w:rFonts w:ascii="Times New Roman" w:eastAsia="SimSun" w:hAnsi="Times New Roman" w:cs="Times New Roman"/>
          <w:kern w:val="0"/>
          <w:sz w:val="24"/>
          <w:szCs w:val="24"/>
        </w:rPr>
        <w:t xml:space="preserve">and </w:t>
      </w:r>
      <w:r w:rsidR="000D7C88" w:rsidRPr="008D5935">
        <w:rPr>
          <w:rFonts w:ascii="Times New Roman" w:eastAsia="SimSun" w:hAnsi="Times New Roman" w:cs="Times New Roman"/>
          <w:i/>
          <w:kern w:val="0"/>
          <w:sz w:val="24"/>
          <w:szCs w:val="24"/>
          <w:lang w:eastAsia="ja-JP"/>
        </w:rPr>
        <w:t>W</w:t>
      </w:r>
      <w:r w:rsidR="000D7C88" w:rsidRPr="006744A6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</w:t>
      </w:r>
      <w:r w:rsidR="00FC4AB2" w:rsidRPr="006744A6">
        <w:rPr>
          <w:rFonts w:ascii="Times New Roman" w:eastAsia="SimSun" w:hAnsi="Times New Roman" w:cs="Times New Roman"/>
          <w:kern w:val="0"/>
          <w:sz w:val="24"/>
          <w:szCs w:val="24"/>
        </w:rPr>
        <w:t>are the length and width</w:t>
      </w:r>
      <w:r w:rsidR="00101AD7" w:rsidRPr="009F65A5">
        <w:rPr>
          <w:rFonts w:ascii="Times New Roman" w:eastAsia="SimSun" w:hAnsi="Times New Roman" w:cs="Times New Roman"/>
          <w:kern w:val="0"/>
          <w:sz w:val="24"/>
          <w:szCs w:val="24"/>
        </w:rPr>
        <w:t xml:space="preserve"> of FET channel</w:t>
      </w:r>
      <w:r w:rsidR="0041576C" w:rsidRPr="009F65A5">
        <w:rPr>
          <w:rFonts w:ascii="Times New Roman" w:eastAsia="SimSun" w:hAnsi="Times New Roman" w:cs="Times New Roman"/>
          <w:kern w:val="0"/>
          <w:sz w:val="24"/>
          <w:szCs w:val="24"/>
        </w:rPr>
        <w:t>, respectively</w:t>
      </w:r>
      <w:r w:rsidR="007A0C2A" w:rsidRPr="00CC5CC3">
        <w:rPr>
          <w:rFonts w:ascii="Times New Roman" w:eastAsia="SimSun" w:hAnsi="Times New Roman" w:cs="Times New Roman"/>
          <w:kern w:val="0"/>
          <w:sz w:val="24"/>
          <w:szCs w:val="24"/>
        </w:rPr>
        <w:t xml:space="preserve">; </w:t>
      </w:r>
      <w:r w:rsidR="007A0C2A" w:rsidRPr="00DD2FAC">
        <w:rPr>
          <w:rFonts w:ascii="Times New Roman" w:eastAsia="SimSun" w:hAnsi="Times New Roman" w:cs="Times New Roman"/>
          <w:i/>
          <w:kern w:val="0"/>
          <w:sz w:val="24"/>
          <w:szCs w:val="24"/>
        </w:rPr>
        <w:t>d</w:t>
      </w:r>
      <w:r w:rsidR="007A0C2A" w:rsidRPr="00DD2FAC">
        <w:rPr>
          <w:rFonts w:ascii="Times New Roman" w:eastAsia="SimSun" w:hAnsi="Times New Roman" w:cs="Times New Roman"/>
          <w:kern w:val="0"/>
          <w:sz w:val="24"/>
          <w:szCs w:val="24"/>
        </w:rPr>
        <w:t xml:space="preserve">, </w:t>
      </w:r>
      <w:r w:rsidR="007A0C2A" w:rsidRPr="000A4283">
        <w:rPr>
          <w:rFonts w:ascii="Times New Roman" w:eastAsia="SimSun" w:hAnsi="Times New Roman" w:cs="Times New Roman"/>
          <w:i/>
          <w:kern w:val="0"/>
          <w:sz w:val="24"/>
          <w:szCs w:val="24"/>
        </w:rPr>
        <w:t>ε</w:t>
      </w:r>
      <w:r w:rsidR="007A0C2A" w:rsidRPr="000A4283">
        <w:rPr>
          <w:rFonts w:ascii="Times New Roman" w:eastAsia="SimSun" w:hAnsi="Times New Roman" w:cs="Times New Roman"/>
          <w:i/>
          <w:kern w:val="0"/>
          <w:sz w:val="24"/>
          <w:szCs w:val="24"/>
          <w:vertAlign w:val="subscript"/>
        </w:rPr>
        <w:t>0</w:t>
      </w:r>
      <w:r w:rsidR="007A0C2A" w:rsidRPr="000A4283">
        <w:rPr>
          <w:rFonts w:ascii="Times New Roman" w:eastAsia="SimSun" w:hAnsi="Times New Roman" w:cs="Times New Roman"/>
          <w:kern w:val="0"/>
          <w:sz w:val="24"/>
          <w:szCs w:val="24"/>
        </w:rPr>
        <w:t xml:space="preserve">, and </w:t>
      </w:r>
      <w:r w:rsidR="007A0C2A" w:rsidRPr="002D23C1">
        <w:rPr>
          <w:rFonts w:ascii="Times New Roman" w:eastAsia="SimSun" w:hAnsi="Times New Roman" w:cs="Times New Roman"/>
          <w:i/>
          <w:kern w:val="0"/>
          <w:sz w:val="24"/>
          <w:szCs w:val="24"/>
        </w:rPr>
        <w:t>ε</w:t>
      </w:r>
      <w:r w:rsidR="007A0C2A" w:rsidRPr="002D23C1">
        <w:rPr>
          <w:rFonts w:ascii="Times New Roman" w:eastAsia="SimSun" w:hAnsi="Times New Roman" w:cs="Times New Roman"/>
          <w:i/>
          <w:kern w:val="0"/>
          <w:sz w:val="24"/>
          <w:szCs w:val="24"/>
          <w:vertAlign w:val="subscript"/>
        </w:rPr>
        <w:t>r</w:t>
      </w:r>
      <w:r w:rsidR="007A0C2A" w:rsidRPr="00CD7FE4">
        <w:rPr>
          <w:rFonts w:ascii="Times New Roman" w:eastAsia="SimSun" w:hAnsi="Times New Roman" w:cs="Times New Roman"/>
          <w:kern w:val="0"/>
          <w:sz w:val="24"/>
          <w:szCs w:val="24"/>
        </w:rPr>
        <w:t xml:space="preserve"> are </w:t>
      </w:r>
      <w:r w:rsidR="0041576C" w:rsidRPr="001E79FA">
        <w:rPr>
          <w:rFonts w:ascii="Times New Roman" w:eastAsia="SimSun" w:hAnsi="Times New Roman" w:cs="Times New Roman"/>
          <w:kern w:val="0"/>
          <w:sz w:val="24"/>
          <w:szCs w:val="24"/>
        </w:rPr>
        <w:t xml:space="preserve">the thickness, </w:t>
      </w:r>
      <w:r w:rsidR="006E4709" w:rsidRPr="001E79FA">
        <w:rPr>
          <w:rFonts w:ascii="Times New Roman" w:eastAsia="SimSun" w:hAnsi="Times New Roman" w:cs="Times New Roman"/>
          <w:kern w:val="0"/>
          <w:sz w:val="24"/>
          <w:szCs w:val="24"/>
        </w:rPr>
        <w:t xml:space="preserve">vacuum permittivity, and relative permittivity of </w:t>
      </w:r>
      <w:ins w:id="2017" w:author="Jane Nicholson" w:date="2018-09-19T17:00:00Z">
        <w:r w:rsidR="004158DC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="00C47BAC" w:rsidRPr="001E79FA">
        <w:rPr>
          <w:rFonts w:ascii="Times New Roman" w:eastAsia="SimSun" w:hAnsi="Times New Roman" w:cs="Times New Roman"/>
          <w:kern w:val="0"/>
          <w:sz w:val="24"/>
          <w:szCs w:val="24"/>
        </w:rPr>
        <w:t>grid dielectric layer</w:t>
      </w:r>
      <w:r w:rsidR="00E2227C" w:rsidRPr="00CD168E">
        <w:rPr>
          <w:rFonts w:ascii="Times New Roman" w:eastAsia="SimSun" w:hAnsi="Times New Roman" w:cs="Times New Roman"/>
          <w:kern w:val="0"/>
          <w:sz w:val="24"/>
          <w:szCs w:val="24"/>
        </w:rPr>
        <w:t xml:space="preserve">, respectively; </w:t>
      </w:r>
      <w:r w:rsidR="00E2227C" w:rsidRPr="0050309E">
        <w:rPr>
          <w:rFonts w:ascii="Times New Roman" w:eastAsia="MS Mincho" w:hAnsi="Times New Roman" w:cs="Times New Roman"/>
          <w:kern w:val="0"/>
          <w:position w:val="-30"/>
          <w:sz w:val="24"/>
          <w:szCs w:val="24"/>
          <w:lang w:eastAsia="ja-JP"/>
        </w:rPr>
        <w:object w:dxaOrig="520" w:dyaOrig="680" w14:anchorId="544B189A">
          <v:shape id="_x0000_i1026" type="#_x0000_t75" style="width:24.3pt;height:36.2pt" o:ole="">
            <v:imagedata r:id="rId14" o:title=""/>
          </v:shape>
          <o:OLEObject Type="Embed" ProgID="Equation.DSMT4" ShapeID="_x0000_i1026" DrawAspect="Content" ObjectID="_1598883474" r:id="rId15"/>
        </w:object>
      </w:r>
      <w:r w:rsidR="00E2227C" w:rsidRPr="0050309E">
        <w:rPr>
          <w:rFonts w:ascii="Times New Roman" w:eastAsia="MS Mincho" w:hAnsi="Times New Roman" w:cs="Times New Roman"/>
          <w:kern w:val="0"/>
          <w:sz w:val="24"/>
          <w:szCs w:val="24"/>
          <w:lang w:eastAsia="ja-JP"/>
        </w:rPr>
        <w:t xml:space="preserve">can be calculated from the </w:t>
      </w:r>
      <w:r w:rsidR="00E2227C" w:rsidRPr="0050309E">
        <w:rPr>
          <w:rFonts w:ascii="Times New Roman" w:eastAsia="MS Mincho" w:hAnsi="Times New Roman" w:cs="Times New Roman"/>
          <w:i/>
          <w:kern w:val="0"/>
          <w:sz w:val="24"/>
          <w:szCs w:val="24"/>
          <w:lang w:eastAsia="ja-JP"/>
        </w:rPr>
        <w:t>I</w:t>
      </w:r>
      <w:r w:rsidR="00E2227C" w:rsidRPr="0050309E">
        <w:rPr>
          <w:rFonts w:ascii="Times New Roman" w:eastAsia="MS Mincho" w:hAnsi="Times New Roman" w:cs="Times New Roman"/>
          <w:i/>
          <w:kern w:val="0"/>
          <w:sz w:val="24"/>
          <w:szCs w:val="24"/>
          <w:vertAlign w:val="subscript"/>
          <w:lang w:eastAsia="ja-JP"/>
        </w:rPr>
        <w:t>DS</w:t>
      </w:r>
      <w:ins w:id="2018" w:author="Ted Linekar" w:date="2018-09-18T13:36:00Z">
        <w:r w:rsidR="009A1F82">
          <w:rPr>
            <w:rFonts w:ascii="Times New Roman" w:eastAsia="MS Mincho" w:hAnsi="Times New Roman" w:cs="Times New Roman"/>
            <w:kern w:val="0"/>
            <w:sz w:val="24"/>
            <w:szCs w:val="24"/>
            <w:lang w:eastAsia="ja-JP"/>
          </w:rPr>
          <w:t>–</w:t>
        </w:r>
      </w:ins>
      <w:del w:id="2019" w:author="Ted Linekar" w:date="2018-09-18T13:36:00Z">
        <w:r w:rsidR="00E2227C" w:rsidRPr="0050309E" w:rsidDel="009A1F82">
          <w:rPr>
            <w:rFonts w:ascii="Times New Roman" w:eastAsia="MS Mincho" w:hAnsi="Times New Roman" w:cs="Times New Roman"/>
            <w:kern w:val="0"/>
            <w:sz w:val="24"/>
            <w:szCs w:val="24"/>
            <w:lang w:eastAsia="ja-JP"/>
          </w:rPr>
          <w:delText>−</w:delText>
        </w:r>
      </w:del>
      <w:r w:rsidR="00E2227C" w:rsidRPr="0050309E">
        <w:rPr>
          <w:rFonts w:ascii="Times New Roman" w:eastAsia="MS Mincho" w:hAnsi="Times New Roman" w:cs="Times New Roman"/>
          <w:i/>
          <w:kern w:val="0"/>
          <w:sz w:val="24"/>
          <w:szCs w:val="24"/>
          <w:lang w:eastAsia="ja-JP"/>
        </w:rPr>
        <w:t>V</w:t>
      </w:r>
      <w:r w:rsidR="00E2227C" w:rsidRPr="006E03E6">
        <w:rPr>
          <w:rFonts w:ascii="Times New Roman" w:eastAsia="MS Mincho" w:hAnsi="Times New Roman" w:cs="Times New Roman"/>
          <w:i/>
          <w:kern w:val="0"/>
          <w:sz w:val="24"/>
          <w:szCs w:val="24"/>
          <w:vertAlign w:val="subscript"/>
          <w:lang w:eastAsia="ja-JP"/>
        </w:rPr>
        <w:t>G</w:t>
      </w:r>
      <w:r w:rsidR="00E2227C" w:rsidRPr="009B5FE5">
        <w:rPr>
          <w:rFonts w:ascii="Times New Roman" w:eastAsia="MS Mincho" w:hAnsi="Times New Roman" w:cs="Times New Roman"/>
          <w:kern w:val="0"/>
          <w:sz w:val="24"/>
          <w:szCs w:val="24"/>
          <w:lang w:eastAsia="ja-JP"/>
        </w:rPr>
        <w:t xml:space="preserve"> curve. For this FET device, </w:t>
      </w:r>
      <w:del w:id="2020" w:author="Jane Nicholson" w:date="2018-09-19T17:01:00Z">
        <w:r w:rsidR="00DC49C3" w:rsidRPr="009B5FE5" w:rsidDel="004158DC">
          <w:rPr>
            <w:rFonts w:ascii="Times New Roman" w:eastAsia="MS Mincho" w:hAnsi="Times New Roman" w:cs="Times New Roman"/>
            <w:kern w:val="0"/>
            <w:sz w:val="24"/>
            <w:szCs w:val="24"/>
            <w:lang w:eastAsia="ja-JP"/>
          </w:rPr>
          <w:delText xml:space="preserve">the length and width of channel were </w:delText>
        </w:r>
      </w:del>
      <w:r w:rsidR="00FC4AB2" w:rsidRPr="009A1F82">
        <w:rPr>
          <w:rFonts w:ascii="Times New Roman" w:eastAsia="SimSun" w:hAnsi="Times New Roman" w:cs="Times New Roman"/>
          <w:i/>
          <w:kern w:val="0"/>
          <w:sz w:val="24"/>
          <w:szCs w:val="24"/>
          <w:lang w:eastAsia="ja-JP"/>
          <w:rPrChange w:id="2021" w:author="Ted Linekar" w:date="2018-09-18T13:37:00Z">
            <w:rPr>
              <w:rFonts w:ascii="Times New Roman" w:eastAsia="SimSun" w:hAnsi="Times New Roman" w:cs="Times New Roman"/>
              <w:kern w:val="0"/>
              <w:sz w:val="24"/>
              <w:szCs w:val="24"/>
              <w:lang w:eastAsia="ja-JP"/>
            </w:rPr>
          </w:rPrChange>
        </w:rPr>
        <w:t>L</w:t>
      </w:r>
      <w:r w:rsidR="00FC4AB2" w:rsidRPr="00E34728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≈ </w:t>
      </w:r>
      <w:r w:rsidR="0013219A" w:rsidRPr="00E34728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>3</w:t>
      </w:r>
      <w:r w:rsidR="00790B2A" w:rsidRPr="0048348D">
        <w:rPr>
          <w:rFonts w:ascii="Times New Roman" w:eastAsia="SimSun" w:hAnsi="Times New Roman" w:cs="Times New Roman"/>
          <w:kern w:val="0"/>
          <w:sz w:val="24"/>
          <w:szCs w:val="24"/>
        </w:rPr>
        <w:t>.6</w:t>
      </w:r>
      <w:r w:rsidR="00FC4AB2" w:rsidRPr="008D5935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μ</w:t>
      </w:r>
      <w:r w:rsidR="00FC4AB2" w:rsidRPr="008D5935">
        <w:rPr>
          <w:rFonts w:ascii="Times New Roman" w:eastAsia="SimSun" w:hAnsi="Times New Roman" w:cs="Times New Roman"/>
          <w:kern w:val="0"/>
          <w:sz w:val="24"/>
          <w:szCs w:val="24"/>
        </w:rPr>
        <w:t xml:space="preserve">m and </w:t>
      </w:r>
      <w:r w:rsidR="00FC4AB2" w:rsidRPr="00D27947">
        <w:rPr>
          <w:rFonts w:ascii="Times New Roman" w:eastAsia="SimSun" w:hAnsi="Times New Roman" w:cs="Times New Roman"/>
          <w:i/>
          <w:kern w:val="0"/>
          <w:sz w:val="24"/>
          <w:szCs w:val="24"/>
          <w:lang w:eastAsia="ja-JP"/>
          <w:rPrChange w:id="2022" w:author="Ted Linekar" w:date="2018-09-18T13:50:00Z">
            <w:rPr>
              <w:rFonts w:ascii="Times New Roman" w:eastAsia="SimSun" w:hAnsi="Times New Roman" w:cs="Times New Roman"/>
              <w:kern w:val="0"/>
              <w:sz w:val="24"/>
              <w:szCs w:val="24"/>
              <w:lang w:eastAsia="ja-JP"/>
            </w:rPr>
          </w:rPrChange>
        </w:rPr>
        <w:t>W</w:t>
      </w:r>
      <w:r w:rsidR="00FC4AB2" w:rsidRPr="006744A6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≈ </w:t>
      </w:r>
      <w:r w:rsidR="00790B2A" w:rsidRPr="006744A6">
        <w:rPr>
          <w:rFonts w:ascii="Times New Roman" w:eastAsia="SimSun" w:hAnsi="Times New Roman" w:cs="Times New Roman"/>
          <w:kern w:val="0"/>
          <w:sz w:val="24"/>
          <w:szCs w:val="24"/>
        </w:rPr>
        <w:t>7.3</w:t>
      </w:r>
      <w:r w:rsidR="00FC4AB2" w:rsidRPr="009F65A5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μ</w:t>
      </w:r>
      <w:r w:rsidR="00FC4AB2" w:rsidRPr="009F65A5">
        <w:rPr>
          <w:rFonts w:ascii="Times New Roman" w:eastAsia="SimSun" w:hAnsi="Times New Roman" w:cs="Times New Roman"/>
          <w:kern w:val="0"/>
          <w:sz w:val="24"/>
          <w:szCs w:val="24"/>
        </w:rPr>
        <w:t>m</w:t>
      </w:r>
      <w:ins w:id="2023" w:author="Ted Linekar" w:date="2018-09-18T13:39:00Z">
        <w:del w:id="2024" w:author="Jane Nicholson" w:date="2018-09-19T17:01:00Z">
          <w:r w:rsidR="009A1F82" w:rsidDel="004158DC">
            <w:rPr>
              <w:rFonts w:ascii="Times New Roman" w:eastAsia="SimSun" w:hAnsi="Times New Roman" w:cs="Times New Roman"/>
              <w:kern w:val="0"/>
              <w:sz w:val="24"/>
              <w:szCs w:val="24"/>
            </w:rPr>
            <w:delText>, respectively</w:delText>
          </w:r>
        </w:del>
      </w:ins>
      <w:r w:rsidR="00DC49C3" w:rsidRPr="00CC5CC3">
        <w:rPr>
          <w:rFonts w:ascii="Times New Roman" w:eastAsia="SimSun" w:hAnsi="Times New Roman" w:cs="Times New Roman"/>
          <w:kern w:val="0"/>
          <w:sz w:val="24"/>
          <w:szCs w:val="24"/>
        </w:rPr>
        <w:t>; the grid dielectric layer was SiO</w:t>
      </w:r>
      <w:r w:rsidR="00DC49C3" w:rsidRPr="00DD2FAC"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>2</w:t>
      </w:r>
      <w:ins w:id="2025" w:author="Ted Linekar" w:date="2018-09-18T13:39:00Z">
        <w:r w:rsidR="009A1F82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with</w:t>
        </w:r>
      </w:ins>
      <w:del w:id="2026" w:author="Ted Linekar" w:date="2018-09-18T13:39:00Z">
        <w:r w:rsidR="00DC49C3" w:rsidRPr="00DD2FAC" w:rsidDel="009A1F82">
          <w:rPr>
            <w:rFonts w:ascii="Times New Roman" w:eastAsia="SimSun" w:hAnsi="Times New Roman" w:cs="Times New Roman"/>
            <w:kern w:val="0"/>
            <w:sz w:val="24"/>
            <w:szCs w:val="24"/>
          </w:rPr>
          <w:delText>, its</w:delText>
        </w:r>
      </w:del>
      <w:r w:rsidR="00DC49C3" w:rsidRPr="00DD2FAC">
        <w:rPr>
          <w:rFonts w:ascii="Times New Roman" w:eastAsia="SimSun" w:hAnsi="Times New Roman" w:cs="Times New Roman"/>
          <w:kern w:val="0"/>
          <w:sz w:val="24"/>
          <w:szCs w:val="24"/>
        </w:rPr>
        <w:t xml:space="preserve"> thickness </w:t>
      </w:r>
      <w:del w:id="2027" w:author="Ted Linekar" w:date="2018-09-18T13:53:00Z">
        <w:r w:rsidR="001E2EAF" w:rsidRPr="000A4283" w:rsidDel="00EC644B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was </w:delText>
        </w:r>
      </w:del>
      <w:r w:rsidR="00DC49C3" w:rsidRPr="000A4283">
        <w:rPr>
          <w:rFonts w:ascii="Times New Roman" w:eastAsia="SimSun" w:hAnsi="Times New Roman" w:cs="Times New Roman"/>
          <w:i/>
          <w:kern w:val="0"/>
          <w:sz w:val="24"/>
          <w:szCs w:val="24"/>
        </w:rPr>
        <w:t>d</w:t>
      </w:r>
      <w:r w:rsidR="00DC49C3" w:rsidRPr="000A4283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="00DC49C3" w:rsidRPr="002D23C1">
        <w:rPr>
          <w:rFonts w:ascii="Times New Roman" w:eastAsia="SimSun" w:hAnsi="Times New Roman" w:cs="Times New Roman"/>
          <w:kern w:val="0"/>
          <w:sz w:val="24"/>
          <w:szCs w:val="24"/>
        </w:rPr>
        <w:t>≈ 300 nm</w:t>
      </w:r>
      <w:r w:rsidR="001E2EAF" w:rsidRPr="002D23C1">
        <w:rPr>
          <w:rFonts w:ascii="Times New Roman" w:eastAsia="SimSun" w:hAnsi="Times New Roman" w:cs="Times New Roman"/>
          <w:kern w:val="0"/>
          <w:sz w:val="24"/>
          <w:szCs w:val="24"/>
        </w:rPr>
        <w:t>, and its vacuum permittivity and relative permittivity</w:t>
      </w:r>
      <w:r w:rsidR="00E25329" w:rsidRPr="00CD7FE4">
        <w:rPr>
          <w:rFonts w:ascii="Times New Roman" w:eastAsia="SimSun" w:hAnsi="Times New Roman" w:cs="Times New Roman"/>
          <w:kern w:val="0"/>
          <w:sz w:val="24"/>
          <w:szCs w:val="24"/>
        </w:rPr>
        <w:t xml:space="preserve"> were</w:t>
      </w:r>
      <w:r w:rsidR="00775AEC" w:rsidRPr="00631001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="00775AEC" w:rsidRPr="001E79FA">
        <w:rPr>
          <w:rFonts w:ascii="Times New Roman" w:eastAsia="SimSun" w:hAnsi="Times New Roman" w:cs="Times New Roman"/>
          <w:i/>
          <w:kern w:val="0"/>
          <w:sz w:val="24"/>
          <w:szCs w:val="24"/>
        </w:rPr>
        <w:t>ε</w:t>
      </w:r>
      <w:r w:rsidR="00775AEC" w:rsidRPr="001E79FA">
        <w:rPr>
          <w:rFonts w:ascii="Times New Roman" w:eastAsia="SimSun" w:hAnsi="Times New Roman" w:cs="Times New Roman"/>
          <w:i/>
          <w:kern w:val="0"/>
          <w:sz w:val="24"/>
          <w:szCs w:val="24"/>
          <w:vertAlign w:val="subscript"/>
        </w:rPr>
        <w:t>0</w:t>
      </w:r>
      <w:r w:rsidR="00775AEC" w:rsidRPr="001E79FA">
        <w:rPr>
          <w:rFonts w:ascii="Times New Roman" w:eastAsia="SimSun" w:hAnsi="Times New Roman" w:cs="Times New Roman"/>
          <w:kern w:val="0"/>
          <w:sz w:val="24"/>
          <w:szCs w:val="24"/>
        </w:rPr>
        <w:t xml:space="preserve"> ≈ </w:t>
      </w:r>
      <w:r w:rsidR="00E25329" w:rsidRPr="001E79FA">
        <w:rPr>
          <w:rFonts w:ascii="Times New Roman" w:eastAsia="SimSun" w:hAnsi="Times New Roman" w:cs="Times New Roman"/>
          <w:kern w:val="0"/>
          <w:sz w:val="24"/>
          <w:szCs w:val="24"/>
        </w:rPr>
        <w:t>8. 85 × 10</w:t>
      </w:r>
      <w:ins w:id="2028" w:author="Ted Linekar" w:date="2018-09-18T13:50:00Z">
        <w:r w:rsidR="00EC644B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t>−</w:t>
        </w:r>
      </w:ins>
      <w:del w:id="2029" w:author="Ted Linekar" w:date="2018-09-18T13:50:00Z">
        <w:r w:rsidR="00221840" w:rsidRPr="001E79FA" w:rsidDel="00EC644B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r w:rsidR="00E25329" w:rsidRPr="001E79FA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>12</w:t>
      </w:r>
      <w:r w:rsidR="00E25329" w:rsidRPr="001E79FA">
        <w:rPr>
          <w:rFonts w:ascii="Times New Roman" w:eastAsia="SimSun" w:hAnsi="Times New Roman" w:cs="Times New Roman"/>
          <w:kern w:val="0"/>
          <w:sz w:val="24"/>
          <w:szCs w:val="24"/>
        </w:rPr>
        <w:t xml:space="preserve"> F/m</w:t>
      </w:r>
      <w:r w:rsidR="00221840" w:rsidRPr="001E79FA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="00E25329" w:rsidRPr="00CD168E">
        <w:rPr>
          <w:rFonts w:ascii="Times New Roman" w:eastAsia="SimSun" w:hAnsi="Times New Roman" w:cs="Times New Roman"/>
          <w:kern w:val="0"/>
          <w:sz w:val="24"/>
          <w:szCs w:val="24"/>
        </w:rPr>
        <w:t>and</w:t>
      </w:r>
      <w:r w:rsidR="00221840" w:rsidRPr="00CD168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="00221840" w:rsidRPr="00033BE6">
        <w:rPr>
          <w:rFonts w:ascii="Times New Roman" w:eastAsia="SimSun" w:hAnsi="Times New Roman" w:cs="Times New Roman"/>
          <w:i/>
          <w:kern w:val="0"/>
          <w:sz w:val="24"/>
          <w:szCs w:val="24"/>
        </w:rPr>
        <w:t>ε</w:t>
      </w:r>
      <w:r w:rsidR="00221840" w:rsidRPr="00033BE6">
        <w:rPr>
          <w:rFonts w:ascii="Times New Roman" w:eastAsia="SimSun" w:hAnsi="Times New Roman" w:cs="Times New Roman"/>
          <w:i/>
          <w:kern w:val="0"/>
          <w:sz w:val="24"/>
          <w:szCs w:val="24"/>
          <w:vertAlign w:val="subscript"/>
        </w:rPr>
        <w:t>r</w:t>
      </w:r>
      <w:r w:rsidR="00221840" w:rsidRPr="00033BE6">
        <w:rPr>
          <w:rFonts w:ascii="Times New Roman" w:eastAsia="SimSun" w:hAnsi="Times New Roman" w:cs="Times New Roman"/>
          <w:kern w:val="0"/>
          <w:sz w:val="24"/>
          <w:szCs w:val="24"/>
        </w:rPr>
        <w:t xml:space="preserve"> ≈ </w:t>
      </w:r>
      <w:r w:rsidR="00E25329" w:rsidRPr="00C451BA">
        <w:rPr>
          <w:rFonts w:ascii="Times New Roman" w:eastAsia="SimSun" w:hAnsi="Times New Roman" w:cs="Times New Roman"/>
          <w:kern w:val="0"/>
          <w:sz w:val="24"/>
          <w:szCs w:val="24"/>
        </w:rPr>
        <w:t>3.9</w:t>
      </w:r>
      <w:r w:rsidR="00221840" w:rsidRPr="00C451BA">
        <w:rPr>
          <w:rFonts w:ascii="Times New Roman" w:eastAsia="SimSun" w:hAnsi="Times New Roman" w:cs="Times New Roman"/>
          <w:kern w:val="0"/>
          <w:sz w:val="24"/>
          <w:szCs w:val="24"/>
        </w:rPr>
        <w:t xml:space="preserve"> F/m,</w:t>
      </w:r>
      <w:r w:rsidR="0050309E" w:rsidRPr="002E3097">
        <w:fldChar w:fldCharType="begin"/>
      </w:r>
      <w:r w:rsidR="0050309E" w:rsidRPr="0050309E">
        <w:instrText xml:space="preserve"> HYPERLINK \l "_ENREF_23" \o "Zhao, 2016 #1" </w:instrText>
      </w:r>
      <w:r w:rsidR="0050309E" w:rsidRPr="002E3097">
        <w:rPr>
          <w:rPrChange w:id="2030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</w:rPr>
        <w:instrText xml:space="preserve"> ADDIN EN.CITE &lt;EndNote&gt;&lt;Cite&gt;&lt;Author&gt;Zhao&lt;/Author&gt;&lt;Year&gt;2016&lt;/Year&gt;&lt;RecNum&gt;1&lt;/RecNum&gt;&lt;DisplayText&gt;&lt;style face="superscript"&gt;23&lt;/style&gt;&lt;/DisplayText&gt;&lt;record&gt;&lt;rec-number&gt;1&lt;/rec-number&gt;&lt;foreign-keys&gt;&lt;key app="EN" db-id="d5wrwa9efewz2pe5eexxpvsowap5sz2trede"&gt;1&lt;/key&gt;&lt;/foreign-keys&gt;&lt;ref-type name="Journal Article"&gt;17&lt;/ref-type&gt;&lt;contributors&gt;&lt;authors&gt;&lt;author&gt;Zhao, Jing&lt;/author&gt;&lt;author&gt;Yu, Hua&lt;/author&gt;&lt;author&gt;Chen, Wei&lt;/author&gt;&lt;author&gt;Yang, Rong&lt;/author&gt;&lt;author&gt;Zhu, Jianqi&lt;/author&gt;&lt;author&gt;Liao, Mengzhou&lt;/author&gt;&lt;author&gt;Shi, Dongxia&lt;/author&gt;&lt;author&gt;Zhang, Guangyu&lt;/author&gt;&lt;/authors&gt;&lt;/contributors&gt;&lt;titles&gt;&lt;title&gt;Patterned Peeling 2D MoS2 off the Substrate&lt;/title&gt;&lt;secondary-title&gt;ACS Applied Materials &amp;amp; Interfaces&lt;/secondary-title&gt;&lt;/titles&gt;&lt;periodical&gt;&lt;full-title&gt;ACS Applied Materials &amp;amp; Interfaces&lt;/full-title&gt;&lt;/periodical&gt;&lt;pages&gt;16546-16550&lt;/pages&gt;&lt;volume&gt;8&lt;/volume&gt;&lt;number&gt;26&lt;/number&gt;&lt;dates&gt;&lt;year&gt;2016&lt;/year&gt;&lt;pub-dates&gt;&lt;date&gt;2016/07/06&lt;/date&gt;&lt;/pub-dates&gt;&lt;/dates&gt;&lt;publisher&gt;American Chemical Society&lt;/publisher&gt;&lt;isbn&gt;1944-8244&lt;/isbn&gt;&lt;urls&gt;&lt;related-urls&gt;&lt;url&gt;https://doi.org/10.1021/acsami.6b04896&lt;/url&gt;&lt;/related-urls&gt;&lt;/urls&gt;&lt;electronic-resource-num&gt;10.1021/acsami.6b04896&lt;/electronic-resource-num&gt;&lt;/record&gt;&lt;/Cite&gt;&lt;/EndNote&gt;</w:instrTex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rPrChange w:id="203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</w:rPr>
        <w:t>23</w: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50309E" w:rsidRPr="002E3097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221840"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respectively. </w:t>
      </w:r>
      <w:r w:rsidR="00D45240"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Hence, the carrier mobility of this device was calculated to be </w:t>
      </w:r>
      <w:r w:rsidR="00CA3463" w:rsidRPr="006E03E6">
        <w:rPr>
          <w:rFonts w:ascii="Times New Roman" w:eastAsia="SimSun" w:hAnsi="Times New Roman" w:cs="Times New Roman"/>
          <w:kern w:val="0"/>
          <w:sz w:val="24"/>
          <w:szCs w:val="24"/>
        </w:rPr>
        <w:t>approximate</w:t>
      </w:r>
      <w:ins w:id="2032" w:author="Jane Nicholson" w:date="2018-09-19T17:01:00Z">
        <w:r w:rsidR="004158DC">
          <w:rPr>
            <w:rFonts w:ascii="Times New Roman" w:eastAsia="SimSun" w:hAnsi="Times New Roman" w:cs="Times New Roman"/>
            <w:kern w:val="0"/>
            <w:sz w:val="24"/>
            <w:szCs w:val="24"/>
          </w:rPr>
          <w:t>ly</w:t>
        </w:r>
      </w:ins>
      <w:r w:rsidR="00CA3463" w:rsidRPr="006E03E6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="00317327" w:rsidRPr="009B5FE5">
        <w:rPr>
          <w:rFonts w:ascii="Times New Roman" w:eastAsia="SimSun" w:hAnsi="Times New Roman" w:cs="Times New Roman"/>
          <w:kern w:val="0"/>
          <w:sz w:val="24"/>
          <w:szCs w:val="24"/>
        </w:rPr>
        <w:t>2.5</w:t>
      </w:r>
      <w:ins w:id="2033" w:author="Jane Nicholson" w:date="2018-09-19T17:01:00Z">
        <w:r w:rsidR="004158DC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r w:rsidR="00D45240" w:rsidRPr="00667840">
        <w:rPr>
          <w:rFonts w:ascii="Times New Roman" w:eastAsia="SimSun" w:hAnsi="Times New Roman" w:cs="Times New Roman"/>
          <w:kern w:val="0"/>
          <w:sz w:val="24"/>
          <w:szCs w:val="24"/>
          <w:rPrChange w:id="2034" w:author="Ted Linekar" w:date="2018-09-18T17:04:00Z">
            <w:rPr>
              <w:rFonts w:ascii="SimSun" w:eastAsia="SimSun" w:hAnsi="SimSun" w:cs="Times New Roman"/>
              <w:kern w:val="0"/>
              <w:sz w:val="24"/>
              <w:szCs w:val="24"/>
            </w:rPr>
          </w:rPrChange>
        </w:rPr>
        <w:t>×</w:t>
      </w:r>
      <w:ins w:id="2035" w:author="Jane Nicholson" w:date="2018-09-19T17:01:00Z">
        <w:r w:rsidR="004158DC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r w:rsidR="00D45240" w:rsidRPr="002C70BE">
        <w:rPr>
          <w:rFonts w:ascii="Times New Roman" w:eastAsia="SimSun" w:hAnsi="Times New Roman" w:cs="Times New Roman"/>
          <w:kern w:val="0"/>
          <w:sz w:val="24"/>
          <w:szCs w:val="24"/>
        </w:rPr>
        <w:t>10</w:t>
      </w:r>
      <w:ins w:id="2036" w:author="Ted Linekar" w:date="2018-09-18T13:45:00Z">
        <w:r w:rsidR="009A1F82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t>−</w:t>
        </w:r>
      </w:ins>
      <w:del w:id="2037" w:author="Ted Linekar" w:date="2018-09-18T13:45:00Z">
        <w:r w:rsidR="00D45240" w:rsidRPr="00E34728" w:rsidDel="009A1F82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r w:rsidR="00317327" w:rsidRPr="00E34728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>3</w:t>
      </w:r>
      <w:r w:rsidR="00D45240" w:rsidRPr="0048348D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="00CA3463" w:rsidRPr="008D5935">
        <w:rPr>
          <w:rFonts w:ascii="Times New Roman" w:eastAsia="SimSun" w:hAnsi="Times New Roman" w:cs="Times New Roman"/>
          <w:kern w:val="0"/>
          <w:sz w:val="24"/>
          <w:szCs w:val="24"/>
        </w:rPr>
        <w:t>cm</w:t>
      </w:r>
      <w:r w:rsidR="00CA3463" w:rsidRPr="008D5935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 xml:space="preserve">2 </w:t>
      </w:r>
      <w:r w:rsidR="00CA3463" w:rsidRPr="006744A6">
        <w:rPr>
          <w:rFonts w:ascii="Times New Roman" w:eastAsia="SimSun" w:hAnsi="Times New Roman" w:cs="Times New Roman"/>
          <w:kern w:val="0"/>
          <w:sz w:val="24"/>
          <w:szCs w:val="24"/>
        </w:rPr>
        <w:t>V</w:t>
      </w:r>
      <w:del w:id="2038" w:author="Ted Linekar" w:date="2018-09-18T13:45:00Z">
        <w:r w:rsidR="00CA3463" w:rsidRPr="006744A6" w:rsidDel="009A1F82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ins w:id="2039" w:author="Ted Linekar" w:date="2018-09-18T13:45:00Z">
        <w:r w:rsidR="009A1F82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t>−</w:t>
        </w:r>
      </w:ins>
      <w:r w:rsidR="00CA3463" w:rsidRPr="006744A6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 xml:space="preserve">1 </w:t>
      </w:r>
      <w:r w:rsidR="00CA3463" w:rsidRPr="009F65A5">
        <w:rPr>
          <w:rFonts w:ascii="Times New Roman" w:eastAsia="SimSun" w:hAnsi="Times New Roman" w:cs="Times New Roman"/>
          <w:kern w:val="0"/>
          <w:sz w:val="24"/>
          <w:szCs w:val="24"/>
        </w:rPr>
        <w:t>s</w:t>
      </w:r>
      <w:ins w:id="2040" w:author="Ted Linekar" w:date="2018-09-18T13:46:00Z">
        <w:r w:rsidR="009A1F82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t>−</w:t>
        </w:r>
      </w:ins>
      <w:del w:id="2041" w:author="Ted Linekar" w:date="2018-09-18T13:46:00Z">
        <w:r w:rsidR="00CA3463" w:rsidRPr="009F65A5" w:rsidDel="009A1F82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r w:rsidR="00CA3463" w:rsidRPr="009F65A5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>1</w:t>
      </w:r>
      <w:r w:rsidR="00CA3463" w:rsidRPr="00CC5CC3">
        <w:rPr>
          <w:rFonts w:ascii="Times New Roman" w:eastAsia="SimSun" w:hAnsi="Times New Roman" w:cs="Times New Roman"/>
          <w:kern w:val="0"/>
          <w:sz w:val="24"/>
          <w:szCs w:val="24"/>
        </w:rPr>
        <w:t xml:space="preserve">. </w:t>
      </w:r>
      <w:ins w:id="2042" w:author="Ted Linekar" w:date="2018-09-18T14:05:00Z">
        <w:r w:rsidR="00A94AC2">
          <w:rPr>
            <w:rFonts w:ascii="Times New Roman" w:eastAsia="SimSun" w:hAnsi="Times New Roman" w:cs="Times New Roman"/>
            <w:kern w:val="0"/>
            <w:sz w:val="24"/>
            <w:szCs w:val="24"/>
          </w:rPr>
          <w:t>T</w:t>
        </w:r>
        <w:r w:rsidR="00A94AC2" w:rsidRPr="00A94AC2">
          <w:rPr>
            <w:rFonts w:ascii="Times New Roman" w:eastAsia="SimSun" w:hAnsi="Times New Roman" w:cs="Times New Roman"/>
            <w:kern w:val="0"/>
            <w:sz w:val="24"/>
            <w:szCs w:val="24"/>
          </w:rPr>
          <w:t>he SS is calculated using the following equation (Equation 2,</w:t>
        </w:r>
        <w:r w:rsidR="00A94AC2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wh</w:t>
        </w:r>
        <w:r w:rsidR="00A94AC2" w:rsidRPr="00A94AC2">
          <w:rPr>
            <w:rFonts w:ascii="Times New Roman" w:eastAsia="SimSun" w:hAnsi="Times New Roman" w:cs="Times New Roman"/>
            <w:kern w:val="0"/>
            <w:sz w:val="24"/>
            <w:szCs w:val="24"/>
          </w:rPr>
          <w:t>i</w:t>
        </w:r>
        <w:r w:rsidR="00A94AC2">
          <w:rPr>
            <w:rFonts w:ascii="Times New Roman" w:eastAsia="SimSun" w:hAnsi="Times New Roman" w:cs="Times New Roman"/>
            <w:kern w:val="0"/>
            <w:sz w:val="24"/>
            <w:szCs w:val="24"/>
          </w:rPr>
          <w:t>c</w:t>
        </w:r>
        <w:r w:rsidR="00A94AC2" w:rsidRPr="00A94AC2">
          <w:rPr>
            <w:rFonts w:ascii="Times New Roman" w:eastAsia="SimSun" w:hAnsi="Times New Roman" w:cs="Times New Roman"/>
            <w:kern w:val="0"/>
            <w:sz w:val="24"/>
            <w:szCs w:val="24"/>
          </w:rPr>
          <w:t>h was de</w:t>
        </w:r>
        <w:r w:rsidR="00A94AC2">
          <w:rPr>
            <w:rFonts w:ascii="Times New Roman" w:eastAsia="SimSun" w:hAnsi="Times New Roman" w:cs="Times New Roman"/>
            <w:kern w:val="0"/>
            <w:sz w:val="24"/>
            <w:szCs w:val="24"/>
          </w:rPr>
          <w:t>rived from previous reports:</w:t>
        </w:r>
      </w:ins>
      <w:del w:id="2043" w:author="Ted Linekar" w:date="2018-09-18T14:05:00Z">
        <w:r w:rsidR="00CA3463" w:rsidRPr="00CC5CC3" w:rsidDel="00A94AC2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The </w:delText>
        </w:r>
      </w:del>
      <w:del w:id="2044" w:author="Ted Linekar" w:date="2018-09-18T13:47:00Z">
        <w:r w:rsidR="00CA3463" w:rsidRPr="00CC5CC3" w:rsidDel="009A1F82">
          <w:rPr>
            <w:rFonts w:ascii="Times New Roman" w:eastAsia="SimSun" w:hAnsi="Times New Roman" w:cs="Times New Roman"/>
            <w:kern w:val="0"/>
            <w:sz w:val="24"/>
            <w:szCs w:val="24"/>
          </w:rPr>
          <w:delText>subthreshold swing (</w:delText>
        </w:r>
      </w:del>
      <w:del w:id="2045" w:author="Ted Linekar" w:date="2018-09-18T14:05:00Z">
        <w:r w:rsidR="00CA3463" w:rsidRPr="00CC5CC3" w:rsidDel="00A94AC2">
          <w:rPr>
            <w:rFonts w:ascii="Times New Roman" w:eastAsia="SimSun" w:hAnsi="Times New Roman" w:cs="Times New Roman"/>
            <w:kern w:val="0"/>
            <w:sz w:val="24"/>
            <w:szCs w:val="24"/>
          </w:rPr>
          <w:delText>SS</w:delText>
        </w:r>
      </w:del>
      <w:del w:id="2046" w:author="Ted Linekar" w:date="2018-09-18T13:47:00Z">
        <w:r w:rsidR="00CA3463" w:rsidRPr="00CC5CC3" w:rsidDel="009A1F82">
          <w:rPr>
            <w:rFonts w:ascii="Times New Roman" w:eastAsia="SimSun" w:hAnsi="Times New Roman" w:cs="Times New Roman"/>
            <w:kern w:val="0"/>
            <w:sz w:val="24"/>
            <w:szCs w:val="24"/>
          </w:rPr>
          <w:delText>)</w:delText>
        </w:r>
      </w:del>
      <w:del w:id="2047" w:author="Ted Linekar" w:date="2018-09-18T14:05:00Z">
        <w:r w:rsidR="00CA3463" w:rsidRPr="00CC5CC3" w:rsidDel="00A94AC2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 </w:delText>
        </w:r>
      </w:del>
      <w:del w:id="2048" w:author="Ted Linekar" w:date="2018-09-18T13:56:00Z">
        <w:r w:rsidR="00CA3463" w:rsidRPr="00CC5CC3" w:rsidDel="00EC644B">
          <w:rPr>
            <w:rFonts w:ascii="Times New Roman" w:eastAsia="SimSun" w:hAnsi="Times New Roman" w:cs="Times New Roman"/>
            <w:kern w:val="0"/>
            <w:sz w:val="24"/>
            <w:szCs w:val="24"/>
          </w:rPr>
          <w:delText>w</w:delText>
        </w:r>
        <w:r w:rsidR="00CA3463" w:rsidRPr="00DD2FAC" w:rsidDel="00EC644B">
          <w:rPr>
            <w:rFonts w:ascii="Times New Roman" w:eastAsia="SimSun" w:hAnsi="Times New Roman" w:cs="Times New Roman"/>
            <w:kern w:val="0"/>
            <w:sz w:val="24"/>
            <w:szCs w:val="24"/>
          </w:rPr>
          <w:delText>a</w:delText>
        </w:r>
      </w:del>
      <w:del w:id="2049" w:author="Ted Linekar" w:date="2018-09-18T14:05:00Z">
        <w:r w:rsidR="00CA3463" w:rsidRPr="00DD2FAC" w:rsidDel="00A94AC2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s calculated </w:delText>
        </w:r>
      </w:del>
      <w:del w:id="2050" w:author="Ted Linekar" w:date="2018-09-18T13:57:00Z">
        <w:r w:rsidR="00CA3463" w:rsidRPr="00DD2FAC" w:rsidDel="00EC644B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according to the equation from </w:delText>
        </w:r>
      </w:del>
      <w:del w:id="2051" w:author="Ted Linekar" w:date="2018-09-18T14:05:00Z">
        <w:r w:rsidR="00CA3463" w:rsidRPr="00DD2FAC" w:rsidDel="00A94AC2">
          <w:rPr>
            <w:rFonts w:ascii="Times New Roman" w:eastAsia="SimSun" w:hAnsi="Times New Roman" w:cs="Times New Roman"/>
            <w:kern w:val="0"/>
            <w:sz w:val="24"/>
            <w:szCs w:val="24"/>
          </w:rPr>
          <w:delText>previous reports</w:delText>
        </w:r>
      </w:del>
      <w:del w:id="2052" w:author="Ted Linekar" w:date="2018-09-18T13:57:00Z">
        <w:r w:rsidR="00CA3463" w:rsidRPr="00DD2FAC" w:rsidDel="00EC644B">
          <w:rPr>
            <w:rFonts w:ascii="Times New Roman" w:eastAsia="SimSun" w:hAnsi="Times New Roman" w:cs="Times New Roman"/>
            <w:kern w:val="0"/>
            <w:sz w:val="24"/>
            <w:szCs w:val="24"/>
          </w:rPr>
          <w:delText>,</w:delText>
        </w:r>
      </w:del>
      <w:r w:rsidR="0050309E" w:rsidRPr="002E3097">
        <w:fldChar w:fldCharType="begin"/>
      </w:r>
      <w:r w:rsidR="0050309E" w:rsidRPr="0050309E">
        <w:instrText xml:space="preserve"> HYPERLINK \l "_ENREF_57" \o "Wang, 2017 #41" </w:instrText>
      </w:r>
      <w:r w:rsidR="0050309E" w:rsidRPr="002E3097">
        <w:rPr>
          <w:rPrChange w:id="205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4"/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4"/>
        </w:rPr>
        <w:instrText xml:space="preserve"> ADDIN EN.CITE &lt;EndNote&gt;&lt;Cite&gt;&lt;Author&gt;Wang&lt;/Author&gt;&lt;Year&gt;2017&lt;/Year&gt;&lt;RecNum&gt;41&lt;/RecNum&gt;&lt;DisplayText&gt;&lt;style face="superscript"&gt;57&lt;/style&gt;&lt;/DisplayText&gt;&lt;record&gt;&lt;rec-number&gt;41&lt;/rec-number&gt;&lt;foreign-keys&gt;&lt;key app="EN" db-id="d5wrwa9efewz2pe5eexxpvsowap5sz2trede"&gt;41&lt;/key&gt;&lt;/foreign-keys&gt;&lt;ref-type name="Journal Article"&gt;17&lt;/ref-type&gt;&lt;contributors&gt;&lt;authors&gt;&lt;author&gt;Wang, Xiao&lt;/author&gt;&lt;author&gt;Zhang, Tian-Bao&lt;/author&gt;&lt;author&gt;Yang, Wen&lt;/author&gt;&lt;author&gt;Zhu, Hao&lt;/author&gt;&lt;author&gt;Chen, Lin&lt;/author&gt;&lt;author&gt;Sun, Qing-Qing&lt;/author&gt;&lt;author&gt; Zhang, David Wei&lt;/author&gt;&lt;/authors&gt;&lt;/contributors&gt;&lt;titles&gt;&lt;title&gt;Improved integration of ultra-thin high-k dielectrics in few-layer MoS2 FET by remote forming gas plasma pretreatment&lt;/title&gt;&lt;secondary-title&gt;Applied Physics Letters&lt;/secondary-title&gt;&lt;/titles&gt;&lt;periodical&gt;&lt;full-title&gt;Applied Physics Letters&lt;/full-title&gt;&lt;/periodical&gt;&lt;pages&gt;053110&lt;/pages&gt;&lt;volume&gt;110&lt;/volume&gt;&lt;number&gt;5&lt;/number&gt;&lt;keywords&gt;&lt;keyword&gt;aluminium compounds,atomic layer deposition,high-k dielectric thin films,molybdenum compounds,MOSFET&lt;/keyword&gt;&lt;/keywords&gt;&lt;dates&gt;&lt;year&gt;2017&lt;/year&gt;&lt;/dates&gt;&lt;urls&gt;&lt;related-urls&gt;&lt;url&gt;https://aip.scitation.org/doi/abs/10.1063/1.4975627&lt;/url&gt;&lt;/related-urls&gt;&lt;/urls&gt;&lt;electronic-resource-num&gt;10.1063/1.4975627&lt;/electronic-resource-num&gt;&lt;/record&gt;&lt;/Cite&gt;&lt;/EndNote&gt;</w:instrTex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4"/>
          <w:rPrChange w:id="205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</w:rPr>
        <w:t>57</w: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4"/>
        </w:rPr>
        <w:fldChar w:fldCharType="end"/>
      </w:r>
      <w:r w:rsidR="0050309E" w:rsidRPr="002E3097">
        <w:rPr>
          <w:rFonts w:ascii="Times New Roman" w:eastAsia="SimSun" w:hAnsi="Times New Roman" w:cs="Times New Roman"/>
          <w:kern w:val="0"/>
          <w:sz w:val="24"/>
          <w:szCs w:val="24"/>
        </w:rPr>
        <w:fldChar w:fldCharType="end"/>
      </w:r>
      <w:del w:id="2055" w:author="Ted Linekar" w:date="2018-09-18T13:57:00Z">
        <w:r w:rsidR="00B073A9" w:rsidRPr="0050309E" w:rsidDel="00EC644B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 </w:delText>
        </w:r>
        <w:r w:rsidR="00CA3463" w:rsidRPr="0050309E" w:rsidDel="00EC644B">
          <w:rPr>
            <w:rFonts w:ascii="Times New Roman" w:eastAsia="SimSun" w:hAnsi="Times New Roman" w:cs="Times New Roman"/>
            <w:kern w:val="0"/>
            <w:sz w:val="24"/>
            <w:szCs w:val="24"/>
          </w:rPr>
          <w:delText>as shown in Equation 2,</w:delText>
        </w:r>
      </w:del>
    </w:p>
    <w:p w14:paraId="710C26CC" w14:textId="04846228" w:rsidR="00A839C7" w:rsidRPr="0050309E" w:rsidRDefault="00BD0A10" w:rsidP="00A839C7">
      <w:pPr>
        <w:spacing w:line="480" w:lineRule="auto"/>
        <w:jc w:val="right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50309E">
        <w:rPr>
          <w:rFonts w:ascii="Times New Roman" w:eastAsia="MS Mincho" w:hAnsi="Times New Roman" w:cs="Times New Roman"/>
          <w:kern w:val="0"/>
          <w:position w:val="-30"/>
          <w:sz w:val="24"/>
          <w:szCs w:val="24"/>
          <w:lang w:eastAsia="ja-JP"/>
        </w:rPr>
        <w:object w:dxaOrig="1460" w:dyaOrig="680" w14:anchorId="1A6D6018">
          <v:shape id="_x0000_i1027" type="#_x0000_t75" style="width:1in;height:36.2pt" o:ole="">
            <v:imagedata r:id="rId16" o:title=""/>
          </v:shape>
          <o:OLEObject Type="Embed" ProgID="Equation.DSMT4" ShapeID="_x0000_i1027" DrawAspect="Content" ObjectID="_1598883475" r:id="rId17"/>
        </w:object>
      </w:r>
      <w:r w:rsidR="00A839C7" w:rsidRPr="0050309E">
        <w:rPr>
          <w:rFonts w:ascii="Times New Roman" w:eastAsia="SimSun" w:hAnsi="Times New Roman" w:cs="Times New Roman"/>
          <w:kern w:val="0"/>
          <w:sz w:val="24"/>
          <w:szCs w:val="24"/>
          <w:lang w:eastAsia="ja-JP"/>
        </w:rPr>
        <w:t xml:space="preserve">                          (2)</w:t>
      </w:r>
    </w:p>
    <w:p w14:paraId="49344970" w14:textId="14218231" w:rsidR="00ED7FA8" w:rsidRPr="0050309E" w:rsidRDefault="00A94AC2" w:rsidP="000B682C">
      <w:pPr>
        <w:spacing w:line="480" w:lineRule="auto"/>
        <w:rPr>
          <w:rFonts w:ascii="Times New Roman" w:hAnsi="Times New Roman" w:cs="Times New Roman"/>
          <w:kern w:val="0"/>
          <w:sz w:val="24"/>
          <w:szCs w:val="24"/>
        </w:rPr>
      </w:pPr>
      <w:ins w:id="2056" w:author="Ted Linekar" w:date="2018-09-18T14:07:00Z">
        <w:r>
          <w:rPr>
            <w:rFonts w:ascii="Times New Roman" w:hAnsi="Times New Roman" w:cs="Times New Roman"/>
            <w:kern w:val="0"/>
            <w:sz w:val="24"/>
            <w:szCs w:val="24"/>
          </w:rPr>
          <w:t>A</w:t>
        </w:r>
        <w:r w:rsidRPr="002C70BE">
          <w:rPr>
            <w:rFonts w:ascii="Times New Roman" w:hAnsi="Times New Roman" w:cs="Times New Roman"/>
            <w:kern w:val="0"/>
            <w:sz w:val="24"/>
            <w:szCs w:val="24"/>
          </w:rPr>
          <w:t xml:space="preserve">ccording </w:t>
        </w:r>
        <w:r w:rsidR="007B4F10">
          <w:rPr>
            <w:rFonts w:ascii="Times New Roman" w:hAnsi="Times New Roman" w:cs="Times New Roman"/>
            <w:kern w:val="0"/>
            <w:sz w:val="24"/>
            <w:szCs w:val="24"/>
          </w:rPr>
          <w:t xml:space="preserve">to </w:t>
        </w:r>
        <w:r w:rsidRPr="002C70BE">
          <w:rPr>
            <w:rFonts w:ascii="Times New Roman" w:hAnsi="Times New Roman" w:cs="Times New Roman"/>
            <w:kern w:val="0"/>
            <w:sz w:val="24"/>
            <w:szCs w:val="24"/>
          </w:rPr>
          <w:t>Equation 2</w:t>
        </w:r>
        <w:r>
          <w:rPr>
            <w:rFonts w:ascii="Times New Roman" w:hAnsi="Times New Roman" w:cs="Times New Roman"/>
            <w:kern w:val="0"/>
            <w:sz w:val="24"/>
            <w:szCs w:val="24"/>
          </w:rPr>
          <w:t>,</w:t>
        </w:r>
      </w:ins>
      <w:del w:id="2057" w:author="Ted Linekar" w:date="2018-09-18T14:07:00Z">
        <w:r w:rsidR="00AC4DF1" w:rsidRPr="0050309E" w:rsidDel="00A94AC2">
          <w:rPr>
            <w:rFonts w:ascii="Times New Roman" w:hAnsi="Times New Roman" w:cs="Times New Roman"/>
            <w:kern w:val="0"/>
            <w:sz w:val="24"/>
            <w:szCs w:val="24"/>
          </w:rPr>
          <w:delText>and</w:delText>
        </w:r>
      </w:del>
      <w:r w:rsidR="00AC4DF1" w:rsidRPr="0050309E">
        <w:rPr>
          <w:rFonts w:ascii="Times New Roman" w:hAnsi="Times New Roman" w:cs="Times New Roman"/>
          <w:kern w:val="0"/>
          <w:sz w:val="24"/>
          <w:szCs w:val="24"/>
        </w:rPr>
        <w:t xml:space="preserve"> the SS of this device was </w:t>
      </w:r>
      <w:ins w:id="2058" w:author="Ted Linekar" w:date="2018-09-18T14:06:00Z">
        <w:r>
          <w:rPr>
            <w:rFonts w:ascii="Times New Roman" w:hAnsi="Times New Roman" w:cs="Times New Roman"/>
            <w:kern w:val="0"/>
            <w:sz w:val="24"/>
            <w:szCs w:val="24"/>
          </w:rPr>
          <w:t xml:space="preserve">approximately calculated to be </w:t>
        </w:r>
      </w:ins>
      <w:del w:id="2059" w:author="Ted Linekar" w:date="2018-09-18T14:06:00Z">
        <w:r w:rsidR="00AC4DF1" w:rsidRPr="0050309E" w:rsidDel="00A94AC2">
          <w:rPr>
            <w:rFonts w:ascii="Times New Roman" w:hAnsi="Times New Roman" w:cs="Times New Roman"/>
            <w:kern w:val="0"/>
            <w:sz w:val="24"/>
            <w:szCs w:val="24"/>
          </w:rPr>
          <w:delText xml:space="preserve">calculated </w:delText>
        </w:r>
      </w:del>
      <w:del w:id="2060" w:author="Ted Linekar" w:date="2018-09-18T14:05:00Z">
        <w:r w:rsidR="00AC4DF1" w:rsidRPr="0050309E" w:rsidDel="00A94AC2">
          <w:rPr>
            <w:rFonts w:ascii="Times New Roman" w:hAnsi="Times New Roman" w:cs="Times New Roman"/>
            <w:kern w:val="0"/>
            <w:sz w:val="24"/>
            <w:szCs w:val="24"/>
          </w:rPr>
          <w:delText xml:space="preserve">to be </w:delText>
        </w:r>
        <w:r w:rsidR="00B073A9" w:rsidRPr="0050309E" w:rsidDel="00A94AC2">
          <w:rPr>
            <w:rFonts w:ascii="Times New Roman" w:hAnsi="Times New Roman" w:cs="Times New Roman"/>
            <w:kern w:val="0"/>
            <w:sz w:val="24"/>
            <w:szCs w:val="24"/>
          </w:rPr>
          <w:delText>~</w:delText>
        </w:r>
      </w:del>
      <w:r w:rsidR="0095082E" w:rsidRPr="006E03E6">
        <w:rPr>
          <w:rFonts w:ascii="Times New Roman" w:hAnsi="Times New Roman" w:cs="Times New Roman"/>
          <w:kern w:val="0"/>
          <w:sz w:val="24"/>
          <w:szCs w:val="24"/>
        </w:rPr>
        <w:t>21 V/d</w:t>
      </w:r>
      <w:r w:rsidR="0095082E" w:rsidRPr="009B5FE5">
        <w:rPr>
          <w:rFonts w:ascii="Times New Roman" w:hAnsi="Times New Roman" w:cs="Times New Roman"/>
          <w:kern w:val="0"/>
          <w:sz w:val="24"/>
          <w:szCs w:val="24"/>
        </w:rPr>
        <w:t>ec</w:t>
      </w:r>
      <w:del w:id="2061" w:author="Ted Linekar" w:date="2018-09-18T14:07:00Z">
        <w:r w:rsidR="00730BB5" w:rsidRPr="009B5FE5" w:rsidDel="00A94AC2">
          <w:rPr>
            <w:rFonts w:ascii="Times New Roman" w:hAnsi="Times New Roman" w:cs="Times New Roman"/>
            <w:kern w:val="0"/>
            <w:sz w:val="24"/>
            <w:szCs w:val="24"/>
          </w:rPr>
          <w:delText xml:space="preserve"> </w:delText>
        </w:r>
        <w:r w:rsidR="00AC4DF1" w:rsidRPr="002C70BE" w:rsidDel="00A94AC2">
          <w:rPr>
            <w:rFonts w:ascii="Times New Roman" w:hAnsi="Times New Roman" w:cs="Times New Roman"/>
            <w:kern w:val="0"/>
            <w:sz w:val="24"/>
            <w:szCs w:val="24"/>
          </w:rPr>
          <w:delText>according Equation 2</w:delText>
        </w:r>
      </w:del>
      <w:r w:rsidR="00AC4DF1" w:rsidRPr="002C70BE">
        <w:rPr>
          <w:rFonts w:ascii="Times New Roman" w:hAnsi="Times New Roman" w:cs="Times New Roman"/>
          <w:kern w:val="0"/>
          <w:sz w:val="24"/>
          <w:szCs w:val="24"/>
        </w:rPr>
        <w:t>.</w:t>
      </w:r>
      <w:r w:rsidR="00495116" w:rsidRPr="00E34728">
        <w:rPr>
          <w:rFonts w:ascii="Times New Roman" w:hAnsi="Times New Roman" w:cs="Times New Roman"/>
          <w:kern w:val="0"/>
          <w:sz w:val="24"/>
          <w:szCs w:val="24"/>
        </w:rPr>
        <w:t xml:space="preserve"> The obvious </w:t>
      </w:r>
      <w:r w:rsidR="007B5CD3" w:rsidRPr="0048348D">
        <w:rPr>
          <w:rFonts w:ascii="Times New Roman" w:hAnsi="Times New Roman" w:cs="Times New Roman"/>
          <w:kern w:val="0"/>
          <w:sz w:val="24"/>
          <w:szCs w:val="24"/>
        </w:rPr>
        <w:t xml:space="preserve">strong rectification behavior of </w:t>
      </w:r>
      <w:r w:rsidR="007B5CD3" w:rsidRPr="008D5935">
        <w:rPr>
          <w:rFonts w:ascii="Times New Roman" w:hAnsi="Times New Roman" w:cs="Times New Roman"/>
          <w:i/>
          <w:kern w:val="0"/>
          <w:sz w:val="24"/>
          <w:szCs w:val="24"/>
        </w:rPr>
        <w:t>I</w:t>
      </w:r>
      <w:r w:rsidR="007B5CD3" w:rsidRPr="008D5935">
        <w:rPr>
          <w:rFonts w:ascii="Times New Roman" w:hAnsi="Times New Roman" w:cs="Times New Roman"/>
          <w:i/>
          <w:kern w:val="0"/>
          <w:sz w:val="24"/>
          <w:szCs w:val="24"/>
          <w:vertAlign w:val="subscript"/>
        </w:rPr>
        <w:t>DS</w:t>
      </w:r>
      <w:ins w:id="2062" w:author="Ted Linekar" w:date="2018-09-18T14:08:00Z">
        <w:r w:rsidR="007B4F10">
          <w:rPr>
            <w:rFonts w:ascii="Times New Roman" w:hAnsi="Times New Roman" w:cs="Times New Roman"/>
            <w:kern w:val="0"/>
            <w:sz w:val="24"/>
            <w:szCs w:val="24"/>
          </w:rPr>
          <w:t>–</w:t>
        </w:r>
      </w:ins>
      <w:del w:id="2063" w:author="Ted Linekar" w:date="2018-09-18T14:08:00Z">
        <w:r w:rsidR="007B5CD3" w:rsidRPr="006744A6" w:rsidDel="007B4F10">
          <w:rPr>
            <w:rFonts w:ascii="Times New Roman" w:hAnsi="Times New Roman" w:cs="Times New Roman"/>
            <w:kern w:val="0"/>
            <w:sz w:val="24"/>
            <w:szCs w:val="24"/>
          </w:rPr>
          <w:delText>-</w:delText>
        </w:r>
      </w:del>
      <w:r w:rsidR="007B5CD3" w:rsidRPr="006744A6">
        <w:rPr>
          <w:rFonts w:ascii="Times New Roman" w:hAnsi="Times New Roman" w:cs="Times New Roman"/>
          <w:i/>
          <w:kern w:val="0"/>
          <w:sz w:val="24"/>
          <w:szCs w:val="24"/>
        </w:rPr>
        <w:t>V</w:t>
      </w:r>
      <w:r w:rsidR="007B5CD3" w:rsidRPr="009F65A5">
        <w:rPr>
          <w:rFonts w:ascii="Times New Roman" w:hAnsi="Times New Roman" w:cs="Times New Roman"/>
          <w:i/>
          <w:kern w:val="0"/>
          <w:sz w:val="24"/>
          <w:szCs w:val="24"/>
          <w:vertAlign w:val="subscript"/>
        </w:rPr>
        <w:t>DS</w:t>
      </w:r>
      <w:r w:rsidR="007B5CD3" w:rsidRPr="009F65A5">
        <w:rPr>
          <w:rFonts w:ascii="Times New Roman" w:hAnsi="Times New Roman" w:cs="Times New Roman"/>
          <w:kern w:val="0"/>
          <w:sz w:val="24"/>
          <w:szCs w:val="24"/>
        </w:rPr>
        <w:t xml:space="preserve"> and </w:t>
      </w:r>
      <w:r w:rsidR="00BD5D1B" w:rsidRPr="00CC5CC3">
        <w:rPr>
          <w:rFonts w:ascii="Times New Roman" w:hAnsi="Times New Roman" w:cs="Times New Roman"/>
          <w:i/>
          <w:kern w:val="0"/>
          <w:sz w:val="24"/>
          <w:szCs w:val="24"/>
        </w:rPr>
        <w:t>I</w:t>
      </w:r>
      <w:r w:rsidR="00BD5D1B" w:rsidRPr="00DD2FAC">
        <w:rPr>
          <w:rFonts w:ascii="Times New Roman" w:hAnsi="Times New Roman" w:cs="Times New Roman"/>
          <w:i/>
          <w:kern w:val="0"/>
          <w:sz w:val="24"/>
          <w:szCs w:val="24"/>
          <w:vertAlign w:val="subscript"/>
        </w:rPr>
        <w:t>DS</w:t>
      </w:r>
      <w:ins w:id="2064" w:author="Ted Linekar" w:date="2018-09-18T14:08:00Z">
        <w:r w:rsidR="007B4F10">
          <w:rPr>
            <w:rFonts w:ascii="Times New Roman" w:hAnsi="Times New Roman" w:cs="Times New Roman"/>
            <w:kern w:val="0"/>
            <w:sz w:val="24"/>
            <w:szCs w:val="24"/>
          </w:rPr>
          <w:t>–</w:t>
        </w:r>
      </w:ins>
      <w:del w:id="2065" w:author="Ted Linekar" w:date="2018-09-18T14:08:00Z">
        <w:r w:rsidR="00BD5D1B" w:rsidRPr="00DD2FAC" w:rsidDel="007B4F10">
          <w:rPr>
            <w:rFonts w:ascii="Times New Roman" w:hAnsi="Times New Roman" w:cs="Times New Roman"/>
            <w:kern w:val="0"/>
            <w:sz w:val="24"/>
            <w:szCs w:val="24"/>
          </w:rPr>
          <w:delText>-</w:delText>
        </w:r>
      </w:del>
      <w:r w:rsidR="00BD5D1B" w:rsidRPr="000A4283">
        <w:rPr>
          <w:rFonts w:ascii="Times New Roman" w:hAnsi="Times New Roman" w:cs="Times New Roman"/>
          <w:i/>
          <w:kern w:val="0"/>
          <w:sz w:val="24"/>
          <w:szCs w:val="24"/>
        </w:rPr>
        <w:t>V</w:t>
      </w:r>
      <w:r w:rsidR="00BD5D1B" w:rsidRPr="000A4283">
        <w:rPr>
          <w:rFonts w:ascii="Times New Roman" w:hAnsi="Times New Roman" w:cs="Times New Roman"/>
          <w:i/>
          <w:kern w:val="0"/>
          <w:sz w:val="24"/>
          <w:szCs w:val="24"/>
          <w:vertAlign w:val="subscript"/>
        </w:rPr>
        <w:t>G</w:t>
      </w:r>
      <w:r w:rsidR="00BD5D1B" w:rsidRPr="000A4283">
        <w:rPr>
          <w:rFonts w:ascii="Times New Roman" w:hAnsi="Times New Roman" w:cs="Times New Roman"/>
          <w:kern w:val="0"/>
          <w:sz w:val="24"/>
          <w:szCs w:val="24"/>
        </w:rPr>
        <w:t xml:space="preserve"> of the MoS</w:t>
      </w:r>
      <w:r w:rsidR="00BD5D1B" w:rsidRPr="002D23C1">
        <w:rPr>
          <w:rFonts w:ascii="Times New Roman" w:hAnsi="Times New Roman" w:cs="Times New Roman"/>
          <w:kern w:val="0"/>
          <w:sz w:val="24"/>
          <w:szCs w:val="24"/>
          <w:vertAlign w:val="subscript"/>
        </w:rPr>
        <w:t>2</w:t>
      </w:r>
      <w:r w:rsidR="00BD5D1B" w:rsidRPr="002D23C1">
        <w:rPr>
          <w:rFonts w:ascii="Times New Roman" w:hAnsi="Times New Roman" w:cs="Times New Roman"/>
          <w:kern w:val="0"/>
          <w:sz w:val="24"/>
          <w:szCs w:val="24"/>
        </w:rPr>
        <w:t xml:space="preserve"> NbA-FET </w:t>
      </w:r>
      <w:r w:rsidR="00AE34D5" w:rsidRPr="00CD7FE4">
        <w:rPr>
          <w:rFonts w:ascii="Times New Roman" w:hAnsi="Times New Roman" w:cs="Times New Roman"/>
          <w:kern w:val="0"/>
          <w:sz w:val="24"/>
          <w:szCs w:val="24"/>
        </w:rPr>
        <w:t>indic</w:t>
      </w:r>
      <w:ins w:id="2066" w:author="Ted Linekar" w:date="2018-09-18T14:08:00Z">
        <w:r w:rsidR="007B4F10">
          <w:rPr>
            <w:rFonts w:ascii="Times New Roman" w:hAnsi="Times New Roman" w:cs="Times New Roman"/>
            <w:kern w:val="0"/>
            <w:sz w:val="24"/>
            <w:szCs w:val="24"/>
          </w:rPr>
          <w:t>a</w:t>
        </w:r>
      </w:ins>
      <w:r w:rsidR="00AE34D5" w:rsidRPr="00CD7FE4">
        <w:rPr>
          <w:rFonts w:ascii="Times New Roman" w:hAnsi="Times New Roman" w:cs="Times New Roman"/>
          <w:kern w:val="0"/>
          <w:sz w:val="24"/>
          <w:szCs w:val="24"/>
        </w:rPr>
        <w:t xml:space="preserve">ted </w:t>
      </w:r>
      <w:ins w:id="2067" w:author="Ted Linekar" w:date="2018-09-18T14:08:00Z">
        <w:r w:rsidR="007B4F10">
          <w:rPr>
            <w:rFonts w:ascii="Times New Roman" w:hAnsi="Times New Roman" w:cs="Times New Roman"/>
            <w:kern w:val="0"/>
            <w:sz w:val="24"/>
            <w:szCs w:val="24"/>
          </w:rPr>
          <w:t xml:space="preserve">a </w:t>
        </w:r>
      </w:ins>
      <w:del w:id="2068" w:author="Ted Linekar" w:date="2018-09-18T14:08:00Z">
        <w:r w:rsidR="00AE34D5" w:rsidRPr="00CD7FE4" w:rsidDel="007B4F10">
          <w:rPr>
            <w:rFonts w:ascii="Times New Roman" w:hAnsi="Times New Roman" w:cs="Times New Roman"/>
            <w:kern w:val="0"/>
            <w:sz w:val="24"/>
            <w:szCs w:val="24"/>
          </w:rPr>
          <w:delText xml:space="preserve">property </w:delText>
        </w:r>
      </w:del>
      <w:r w:rsidR="00AE34D5" w:rsidRPr="00CD7FE4">
        <w:rPr>
          <w:rFonts w:ascii="Times New Roman" w:hAnsi="Times New Roman" w:cs="Times New Roman"/>
          <w:kern w:val="0"/>
          <w:sz w:val="24"/>
          <w:szCs w:val="24"/>
        </w:rPr>
        <w:t xml:space="preserve">change </w:t>
      </w:r>
      <w:ins w:id="2069" w:author="Ted Linekar" w:date="2018-09-18T14:08:00Z">
        <w:r w:rsidR="007B4F10">
          <w:rPr>
            <w:rFonts w:ascii="Times New Roman" w:hAnsi="Times New Roman" w:cs="Times New Roman"/>
            <w:kern w:val="0"/>
            <w:sz w:val="24"/>
            <w:szCs w:val="24"/>
          </w:rPr>
          <w:t xml:space="preserve">in the property </w:t>
        </w:r>
      </w:ins>
      <w:r w:rsidR="00AE34D5" w:rsidRPr="00CD7FE4">
        <w:rPr>
          <w:rFonts w:ascii="Times New Roman" w:hAnsi="Times New Roman" w:cs="Times New Roman"/>
          <w:kern w:val="0"/>
          <w:sz w:val="24"/>
          <w:szCs w:val="24"/>
        </w:rPr>
        <w:t xml:space="preserve">of </w:t>
      </w:r>
      <w:ins w:id="2070" w:author="Ted Linekar" w:date="2018-09-18T14:11:00Z">
        <w:r w:rsidR="007B4F10">
          <w:rPr>
            <w:rFonts w:ascii="Times New Roman" w:hAnsi="Times New Roman" w:cs="Times New Roman"/>
            <w:kern w:val="0"/>
            <w:sz w:val="24"/>
            <w:szCs w:val="24"/>
          </w:rPr>
          <w:t xml:space="preserve">the </w:t>
        </w:r>
      </w:ins>
      <w:r w:rsidR="00AE34D5" w:rsidRPr="00CD7FE4">
        <w:rPr>
          <w:rFonts w:ascii="Times New Roman" w:hAnsi="Times New Roman" w:cs="Times New Roman"/>
          <w:kern w:val="0"/>
          <w:sz w:val="24"/>
          <w:szCs w:val="24"/>
        </w:rPr>
        <w:t xml:space="preserve">material </w:t>
      </w:r>
      <w:r w:rsidR="00AD414D" w:rsidRPr="00631001">
        <w:rPr>
          <w:rFonts w:ascii="Times New Roman" w:hAnsi="Times New Roman" w:cs="Times New Roman"/>
          <w:kern w:val="0"/>
          <w:sz w:val="24"/>
          <w:szCs w:val="24"/>
        </w:rPr>
        <w:t>and new device properties</w:t>
      </w:r>
      <w:ins w:id="2071" w:author="Ted Linekar" w:date="2018-09-18T14:12:00Z">
        <w:r w:rsidR="007B4F10">
          <w:rPr>
            <w:rFonts w:ascii="Times New Roman" w:hAnsi="Times New Roman" w:cs="Times New Roman"/>
            <w:kern w:val="0"/>
            <w:sz w:val="24"/>
            <w:szCs w:val="24"/>
          </w:rPr>
          <w:t>.</w:t>
        </w:r>
      </w:ins>
      <w:del w:id="2072" w:author="Ted Linekar" w:date="2018-09-18T14:12:00Z">
        <w:r w:rsidR="00AD414D" w:rsidRPr="00631001" w:rsidDel="007B4F10">
          <w:rPr>
            <w:rFonts w:ascii="Times New Roman" w:hAnsi="Times New Roman" w:cs="Times New Roman"/>
            <w:kern w:val="0"/>
            <w:sz w:val="24"/>
            <w:szCs w:val="24"/>
          </w:rPr>
          <w:delText>,</w:delText>
        </w:r>
      </w:del>
      <w:r w:rsidR="00AD414D" w:rsidRPr="00631001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ins w:id="2073" w:author="Ted Linekar" w:date="2018-09-18T14:12:00Z">
        <w:r w:rsidR="007B4F10">
          <w:rPr>
            <w:rFonts w:ascii="Times New Roman" w:hAnsi="Times New Roman" w:cs="Times New Roman"/>
            <w:kern w:val="0"/>
            <w:sz w:val="24"/>
            <w:szCs w:val="24"/>
          </w:rPr>
          <w:t>This change</w:t>
        </w:r>
      </w:ins>
      <w:del w:id="2074" w:author="Ted Linekar" w:date="2018-09-18T14:12:00Z">
        <w:r w:rsidR="00AD414D" w:rsidRPr="00631001" w:rsidDel="007B4F10">
          <w:rPr>
            <w:rFonts w:ascii="Times New Roman" w:hAnsi="Times New Roman" w:cs="Times New Roman"/>
            <w:kern w:val="0"/>
            <w:sz w:val="24"/>
            <w:szCs w:val="24"/>
          </w:rPr>
          <w:delText>which</w:delText>
        </w:r>
      </w:del>
      <w:r w:rsidR="00AD414D" w:rsidRPr="00631001">
        <w:rPr>
          <w:rFonts w:ascii="Times New Roman" w:hAnsi="Times New Roman" w:cs="Times New Roman"/>
          <w:kern w:val="0"/>
          <w:sz w:val="24"/>
          <w:szCs w:val="24"/>
        </w:rPr>
        <w:t xml:space="preserve"> may </w:t>
      </w:r>
      <w:r w:rsidR="00495116" w:rsidRPr="001E79FA">
        <w:rPr>
          <w:rFonts w:ascii="Times New Roman" w:eastAsia="SimSun" w:hAnsi="Times New Roman" w:cs="Times New Roman"/>
          <w:kern w:val="0"/>
          <w:sz w:val="24"/>
          <w:szCs w:val="20"/>
        </w:rPr>
        <w:t>enable new device applications</w:t>
      </w:r>
      <w:r w:rsidR="00AD414D" w:rsidRPr="001E79FA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  <w:r w:rsidR="00D62FB7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In addition, </w:t>
      </w:r>
      <w:r w:rsidR="0030795E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moderate </w:t>
      </w:r>
      <w:r w:rsidR="00D62FB7" w:rsidRPr="001E79FA">
        <w:rPr>
          <w:rFonts w:ascii="Times New Roman" w:eastAsia="SimSun" w:hAnsi="Times New Roman" w:cs="Times New Roman"/>
          <w:kern w:val="0"/>
          <w:sz w:val="24"/>
          <w:szCs w:val="20"/>
        </w:rPr>
        <w:t>modification of MoS</w:t>
      </w:r>
      <w:r w:rsidR="00D62FB7" w:rsidRPr="00CD168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D62FB7" w:rsidRPr="00CD168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</w:t>
      </w:r>
      <w:r w:rsidR="00066D8D" w:rsidRPr="00033BE6">
        <w:rPr>
          <w:rFonts w:ascii="Times New Roman" w:eastAsia="SimSun" w:hAnsi="Times New Roman" w:cs="Times New Roman"/>
          <w:kern w:val="0"/>
          <w:sz w:val="24"/>
          <w:szCs w:val="20"/>
        </w:rPr>
        <w:t>s</w:t>
      </w:r>
      <w:r w:rsidR="00D62FB7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EC096B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by </w:t>
      </w:r>
      <w:r w:rsidR="0030795E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femtosecond laser </w:t>
      </w:r>
      <w:r w:rsidR="00EC096B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pulses </w:t>
      </w:r>
      <w:r w:rsidR="00D62FB7" w:rsidRPr="00C451BA">
        <w:rPr>
          <w:rFonts w:ascii="Times New Roman" w:eastAsia="SimSun" w:hAnsi="Times New Roman" w:cs="Times New Roman"/>
          <w:kern w:val="0"/>
          <w:sz w:val="24"/>
          <w:szCs w:val="20"/>
        </w:rPr>
        <w:t>would</w:t>
      </w:r>
      <w:del w:id="2075" w:author="Ted Linekar" w:date="2018-09-18T14:13:00Z">
        <w:r w:rsidR="00D62FB7" w:rsidRPr="00C451BA" w:rsidDel="007B4F10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also</w:delText>
        </w:r>
      </w:del>
      <w:r w:rsidR="00D62FB7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tun</w:t>
      </w:r>
      <w:ins w:id="2076" w:author="Ted Linekar" w:date="2018-09-18T14:13:00Z">
        <w:r w:rsidR="007B4F10">
          <w:rPr>
            <w:rFonts w:ascii="Times New Roman" w:eastAsia="SimSun" w:hAnsi="Times New Roman" w:cs="Times New Roman"/>
            <w:kern w:val="0"/>
            <w:sz w:val="24"/>
            <w:szCs w:val="20"/>
          </w:rPr>
          <w:t>e</w:t>
        </w:r>
      </w:ins>
      <w:del w:id="2077" w:author="Ted Linekar" w:date="2018-09-18T14:13:00Z">
        <w:r w:rsidR="00D62FB7" w:rsidRPr="00C451BA" w:rsidDel="007B4F10">
          <w:rPr>
            <w:rFonts w:ascii="Times New Roman" w:eastAsia="SimSun" w:hAnsi="Times New Roman" w:cs="Times New Roman"/>
            <w:kern w:val="0"/>
            <w:sz w:val="24"/>
            <w:szCs w:val="20"/>
          </w:rPr>
          <w:delText>ing</w:delText>
        </w:r>
      </w:del>
      <w:r w:rsidR="00D62FB7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the </w:t>
      </w:r>
      <w:r w:rsidR="0030795E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n-type </w:t>
      </w:r>
      <w:r w:rsidR="00D62FB7" w:rsidRPr="00C451BA">
        <w:rPr>
          <w:rFonts w:ascii="Times New Roman" w:eastAsia="SimSun" w:hAnsi="Times New Roman" w:cs="Times New Roman"/>
          <w:kern w:val="0"/>
          <w:sz w:val="24"/>
          <w:szCs w:val="20"/>
        </w:rPr>
        <w:t>electronic properties of MoS</w:t>
      </w:r>
      <w:r w:rsidR="00D62FB7" w:rsidRPr="00A66C17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D62FB7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 FET</w:t>
      </w:r>
      <w:r w:rsidR="00246D8C" w:rsidRPr="006D1C67">
        <w:rPr>
          <w:rFonts w:ascii="Times New Roman" w:eastAsia="SimSun" w:hAnsi="Times New Roman" w:cs="Times New Roman"/>
          <w:kern w:val="0"/>
          <w:sz w:val="24"/>
          <w:szCs w:val="20"/>
        </w:rPr>
        <w:t>,</w:t>
      </w:r>
      <w:r w:rsidR="0030795E" w:rsidRPr="006D1C67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EC096B" w:rsidRPr="0050309E">
        <w:rPr>
          <w:rFonts w:ascii="Times New Roman" w:eastAsia="SimSun" w:hAnsi="Times New Roman" w:cs="Times New Roman"/>
          <w:kern w:val="0"/>
          <w:sz w:val="24"/>
          <w:szCs w:val="20"/>
        </w:rPr>
        <w:t>as shown in Figure S</w:t>
      </w:r>
      <w:r w:rsidR="00066D8D" w:rsidRPr="0050309E">
        <w:rPr>
          <w:rFonts w:ascii="Times New Roman" w:eastAsia="SimSun" w:hAnsi="Times New Roman" w:cs="Times New Roman"/>
          <w:kern w:val="0"/>
          <w:sz w:val="24"/>
          <w:szCs w:val="20"/>
        </w:rPr>
        <w:t>3</w:t>
      </w:r>
      <w:ins w:id="2078" w:author="Ted Linekar" w:date="2018-09-18T14:14:00Z">
        <w:r w:rsidR="007B4F10">
          <w:rPr>
            <w:rFonts w:ascii="Times New Roman" w:eastAsia="SimSun" w:hAnsi="Times New Roman" w:cs="Times New Roman"/>
            <w:kern w:val="0"/>
            <w:sz w:val="24"/>
            <w:szCs w:val="20"/>
          </w:rPr>
          <w:t>.</w:t>
        </w:r>
      </w:ins>
      <w:del w:id="2079" w:author="Ted Linekar" w:date="2018-09-18T14:14:00Z">
        <w:r w:rsidR="00EC096B" w:rsidRPr="0050309E" w:rsidDel="007B4F10">
          <w:rPr>
            <w:rFonts w:ascii="Times New Roman" w:eastAsia="SimSun" w:hAnsi="Times New Roman" w:cs="Times New Roman"/>
            <w:kern w:val="0"/>
            <w:sz w:val="24"/>
            <w:szCs w:val="20"/>
          </w:rPr>
          <w:delText>,</w:delText>
        </w:r>
      </w:del>
      <w:r w:rsidR="00EC096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del w:id="2080" w:author="Ted Linekar" w:date="2018-09-18T14:15:00Z">
        <w:r w:rsidR="00EC096B" w:rsidRPr="0050309E" w:rsidDel="007B4F10">
          <w:rPr>
            <w:rFonts w:ascii="Times New Roman" w:eastAsia="SimSun" w:hAnsi="Times New Roman" w:cs="Times New Roman"/>
            <w:kern w:val="0"/>
            <w:sz w:val="24"/>
            <w:szCs w:val="20"/>
          </w:rPr>
          <w:delText>t</w:delText>
        </w:r>
      </w:del>
      <w:ins w:id="2081" w:author="Ted Linekar" w:date="2018-09-18T14:15:00Z">
        <w:r w:rsidR="007B4F10">
          <w:rPr>
            <w:rFonts w:ascii="Times New Roman" w:eastAsia="SimSun" w:hAnsi="Times New Roman" w:cs="Times New Roman"/>
            <w:kern w:val="0"/>
            <w:sz w:val="24"/>
            <w:szCs w:val="20"/>
          </w:rPr>
          <w:t>T</w:t>
        </w:r>
      </w:ins>
      <w:r w:rsidR="00EC096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he on/off ratio </w:t>
      </w:r>
      <w:r w:rsidR="009655AC" w:rsidRPr="0050309E">
        <w:rPr>
          <w:rFonts w:ascii="Times New Roman" w:eastAsia="SimSun" w:hAnsi="Times New Roman" w:cs="Times New Roman"/>
          <w:kern w:val="0"/>
          <w:sz w:val="24"/>
          <w:szCs w:val="20"/>
        </w:rPr>
        <w:t>of MoS</w:t>
      </w:r>
      <w:r w:rsidR="009655AC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9655AC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FET </w:t>
      </w:r>
      <w:r w:rsidR="00EC096B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was increased by </w:t>
      </w:r>
      <w:ins w:id="2082" w:author="Ted Linekar" w:date="2018-09-18T15:43:00Z">
        <w:r w:rsidR="00AC20A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a </w:t>
        </w:r>
      </w:ins>
      <w:del w:id="2083" w:author="Ted Linekar" w:date="2018-09-18T15:43:00Z">
        <w:r w:rsidR="00EC096B" w:rsidRPr="0050309E" w:rsidDel="00AC20A6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two </w:delText>
        </w:r>
      </w:del>
      <w:r w:rsidR="00EC096B" w:rsidRPr="0050309E">
        <w:rPr>
          <w:rFonts w:ascii="Times New Roman" w:eastAsia="SimSun" w:hAnsi="Times New Roman" w:cs="Times New Roman"/>
          <w:kern w:val="0"/>
          <w:sz w:val="24"/>
          <w:szCs w:val="20"/>
        </w:rPr>
        <w:t>magnitude</w:t>
      </w:r>
      <w:ins w:id="2084" w:author="Ted Linekar" w:date="2018-09-18T15:43:00Z">
        <w:r w:rsidR="00AC20A6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of two</w:t>
        </w:r>
      </w:ins>
      <w:r w:rsidR="00246D8C" w:rsidRPr="0050309E">
        <w:rPr>
          <w:rFonts w:ascii="Times New Roman" w:eastAsia="SimSun" w:hAnsi="Times New Roman" w:cs="Times New Roman"/>
          <w:kern w:val="0"/>
          <w:sz w:val="24"/>
          <w:szCs w:val="20"/>
        </w:rPr>
        <w:t>, and</w:t>
      </w:r>
      <w:r w:rsidR="009655AC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E37C25" w:rsidRPr="0050309E">
        <w:rPr>
          <w:rFonts w:ascii="Times New Roman" w:eastAsia="SimSun" w:hAnsi="Times New Roman" w:cs="Times New Roman"/>
          <w:kern w:val="0"/>
          <w:sz w:val="24"/>
          <w:szCs w:val="20"/>
        </w:rPr>
        <w:t>as shown in Figure S</w:t>
      </w:r>
      <w:r w:rsidR="00066D8D" w:rsidRPr="0050309E">
        <w:rPr>
          <w:rFonts w:ascii="Times New Roman" w:eastAsia="SimSun" w:hAnsi="Times New Roman" w:cs="Times New Roman"/>
          <w:kern w:val="0"/>
          <w:sz w:val="24"/>
          <w:szCs w:val="20"/>
        </w:rPr>
        <w:t>4</w:t>
      </w:r>
      <w:r w:rsidR="00E37C25" w:rsidRPr="0050309E">
        <w:rPr>
          <w:rFonts w:ascii="Times New Roman" w:eastAsia="SimSun" w:hAnsi="Times New Roman" w:cs="Times New Roman"/>
          <w:kern w:val="0"/>
          <w:sz w:val="24"/>
          <w:szCs w:val="20"/>
        </w:rPr>
        <w:t>, the drain</w:t>
      </w:r>
      <w:del w:id="2085" w:author="Jane Nicholson" w:date="2018-09-19T17:02:00Z">
        <w:r w:rsidR="00E37C25" w:rsidRPr="0050309E" w:rsidDel="004158DC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2086" w:author="Jane Nicholson" w:date="2018-09-19T17:02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E37C25" w:rsidRPr="0050309E">
        <w:rPr>
          <w:rFonts w:ascii="Times New Roman" w:eastAsia="SimSun" w:hAnsi="Times New Roman" w:cs="Times New Roman"/>
          <w:kern w:val="0"/>
          <w:sz w:val="24"/>
          <w:szCs w:val="20"/>
        </w:rPr>
        <w:t>source current (</w:t>
      </w:r>
      <w:r w:rsidR="00E37C25" w:rsidRPr="0050309E">
        <w:rPr>
          <w:rFonts w:ascii="Times New Roman" w:eastAsia="SimSun" w:hAnsi="Times New Roman" w:cs="Times New Roman"/>
          <w:i/>
          <w:kern w:val="0"/>
          <w:sz w:val="24"/>
          <w:szCs w:val="20"/>
        </w:rPr>
        <w:t>I</w:t>
      </w:r>
      <w:r w:rsidR="00E37C25" w:rsidRPr="0050309E">
        <w:rPr>
          <w:rFonts w:ascii="Times New Roman" w:eastAsia="SimSun" w:hAnsi="Times New Roman" w:cs="Times New Roman"/>
          <w:i/>
          <w:kern w:val="0"/>
          <w:sz w:val="24"/>
          <w:szCs w:val="20"/>
          <w:vertAlign w:val="subscript"/>
        </w:rPr>
        <w:t>DS</w:t>
      </w:r>
      <w:r w:rsidR="00E37C2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) </w:t>
      </w:r>
      <w:r w:rsidR="001F21F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increased quicker and reached saturation faster </w:t>
      </w:r>
      <w:r w:rsidR="000B682C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with the increase </w:t>
      </w:r>
      <w:ins w:id="2087" w:author="Ted Linekar" w:date="2018-09-18T14:22:00Z">
        <w:r w:rsidR="008B5C3B">
          <w:rPr>
            <w:rFonts w:ascii="Times New Roman" w:eastAsia="SimSun" w:hAnsi="Times New Roman" w:cs="Times New Roman"/>
            <w:kern w:val="0"/>
            <w:sz w:val="24"/>
            <w:szCs w:val="20"/>
          </w:rPr>
          <w:t>in</w:t>
        </w:r>
      </w:ins>
      <w:del w:id="2088" w:author="Ted Linekar" w:date="2018-09-18T14:22:00Z">
        <w:r w:rsidR="000B682C" w:rsidRPr="0050309E" w:rsidDel="008B5C3B">
          <w:rPr>
            <w:rFonts w:ascii="Times New Roman" w:eastAsia="SimSun" w:hAnsi="Times New Roman" w:cs="Times New Roman"/>
            <w:kern w:val="0"/>
            <w:sz w:val="24"/>
            <w:szCs w:val="20"/>
          </w:rPr>
          <w:delText>of</w:delText>
        </w:r>
      </w:del>
      <w:r w:rsidR="00E37C2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2089" w:author="Ted Linekar" w:date="2018-09-18T14:22:00Z">
        <w:del w:id="2090" w:author="Jane Nicholson" w:date="2018-09-19T17:02:00Z">
          <w:r w:rsidR="008B5C3B" w:rsidDel="004158DC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 xml:space="preserve">the </w:delText>
          </w:r>
        </w:del>
      </w:ins>
      <w:r w:rsidR="00E37C25" w:rsidRPr="0050309E">
        <w:rPr>
          <w:rFonts w:ascii="Times New Roman" w:eastAsia="SimSun" w:hAnsi="Times New Roman" w:cs="Times New Roman"/>
          <w:kern w:val="0"/>
          <w:sz w:val="24"/>
          <w:szCs w:val="20"/>
        </w:rPr>
        <w:t>gate voltage</w:t>
      </w:r>
      <w:del w:id="2091" w:author="Jane Nicholson" w:date="2018-09-19T17:02:00Z">
        <w:r w:rsidR="00E37C25" w:rsidRPr="0050309E" w:rsidDel="004158DC">
          <w:rPr>
            <w:rFonts w:ascii="Times New Roman" w:eastAsia="SimSun" w:hAnsi="Times New Roman" w:cs="Times New Roman"/>
            <w:kern w:val="0"/>
            <w:sz w:val="24"/>
            <w:szCs w:val="20"/>
          </w:rPr>
          <w:delText>s</w:delText>
        </w:r>
      </w:del>
      <w:r w:rsidR="00E37C25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(</w:t>
      </w:r>
      <w:r w:rsidR="00E37C25" w:rsidRPr="0050309E">
        <w:rPr>
          <w:rFonts w:ascii="Times New Roman" w:eastAsia="SimSun" w:hAnsi="Times New Roman" w:cs="Times New Roman"/>
          <w:i/>
          <w:kern w:val="0"/>
          <w:sz w:val="24"/>
          <w:szCs w:val="20"/>
        </w:rPr>
        <w:t>V</w:t>
      </w:r>
      <w:r w:rsidR="00E37C25" w:rsidRPr="0050309E">
        <w:rPr>
          <w:rFonts w:ascii="Times New Roman" w:eastAsia="SimSun" w:hAnsi="Times New Roman" w:cs="Times New Roman"/>
          <w:i/>
          <w:kern w:val="0"/>
          <w:sz w:val="24"/>
          <w:szCs w:val="20"/>
          <w:vertAlign w:val="subscript"/>
        </w:rPr>
        <w:t>G</w:t>
      </w:r>
      <w:r w:rsidR="00E37C25" w:rsidRPr="0050309E">
        <w:rPr>
          <w:rFonts w:ascii="Times New Roman" w:eastAsia="SimSun" w:hAnsi="Times New Roman" w:cs="Times New Roman"/>
          <w:kern w:val="0"/>
          <w:sz w:val="24"/>
          <w:szCs w:val="20"/>
        </w:rPr>
        <w:t>)</w:t>
      </w:r>
      <w:r w:rsidR="000B682C" w:rsidRPr="0050309E">
        <w:rPr>
          <w:rFonts w:ascii="Times New Roman" w:eastAsia="SimSun" w:hAnsi="Times New Roman" w:cs="Times New Roman"/>
          <w:kern w:val="0"/>
          <w:sz w:val="24"/>
          <w:szCs w:val="20"/>
        </w:rPr>
        <w:t>.</w:t>
      </w:r>
    </w:p>
    <w:p w14:paraId="78C5AEEA" w14:textId="1617FABA" w:rsidR="003620A5" w:rsidRPr="0050309E" w:rsidRDefault="004A3339" w:rsidP="004A3339">
      <w:pPr>
        <w:spacing w:line="480" w:lineRule="auto"/>
        <w:jc w:val="center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r w:rsidRPr="002E3097">
        <w:rPr>
          <w:rFonts w:ascii="Times New Roman" w:eastAsia="SimSun" w:hAnsi="Times New Roman" w:cs="Times New Roman"/>
          <w:noProof/>
          <w:kern w:val="0"/>
          <w:sz w:val="24"/>
          <w:szCs w:val="20"/>
          <w:lang w:eastAsia="en-US"/>
        </w:rPr>
        <w:drawing>
          <wp:inline distT="0" distB="0" distL="0" distR="0" wp14:anchorId="30FA7D79" wp14:editId="52369DEC">
            <wp:extent cx="3662233" cy="2723838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5.t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233" cy="272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9A09" w14:textId="2CF7410E" w:rsidR="00AA0A43" w:rsidRPr="000A4283" w:rsidRDefault="00AA0A43" w:rsidP="009C5766">
      <w:pPr>
        <w:spacing w:after="240" w:line="480" w:lineRule="auto"/>
        <w:rPr>
          <w:rFonts w:ascii="Times New Roman" w:eastAsia="SimSun" w:hAnsi="Times New Roman" w:cs="Times New Roman"/>
          <w:kern w:val="0"/>
          <w:szCs w:val="21"/>
        </w:rPr>
      </w:pPr>
      <w:r w:rsidRPr="006E03E6">
        <w:rPr>
          <w:rFonts w:ascii="Times New Roman" w:eastAsia="SimSun" w:hAnsi="Times New Roman" w:cs="Times New Roman"/>
          <w:kern w:val="0"/>
          <w:szCs w:val="21"/>
        </w:rPr>
        <w:t>Figure 5. Electrical test of MoS</w:t>
      </w:r>
      <w:r w:rsidRPr="009B5FE5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Pr="009B5FE5">
        <w:rPr>
          <w:rFonts w:ascii="Times New Roman" w:eastAsia="SimSun" w:hAnsi="Times New Roman" w:cs="Times New Roman"/>
          <w:kern w:val="0"/>
          <w:szCs w:val="21"/>
        </w:rPr>
        <w:t xml:space="preserve"> NbA-FET. a) Schematic </w:t>
      </w:r>
      <w:del w:id="2092" w:author="Jane Nicholson" w:date="2018-09-19T17:02:00Z">
        <w:r w:rsidRPr="009B5FE5" w:rsidDel="004158DC">
          <w:rPr>
            <w:rFonts w:ascii="Times New Roman" w:eastAsia="SimSun" w:hAnsi="Times New Roman" w:cs="Times New Roman"/>
            <w:kern w:val="0"/>
            <w:szCs w:val="21"/>
          </w:rPr>
          <w:delText xml:space="preserve">diagram </w:delText>
        </w:r>
      </w:del>
      <w:r w:rsidRPr="009B5FE5">
        <w:rPr>
          <w:rFonts w:ascii="Times New Roman" w:eastAsia="SimSun" w:hAnsi="Times New Roman" w:cs="Times New Roman"/>
          <w:kern w:val="0"/>
          <w:szCs w:val="21"/>
        </w:rPr>
        <w:t xml:space="preserve">of </w:t>
      </w:r>
      <w:ins w:id="2093" w:author="Ted Linekar" w:date="2018-09-18T14:23:00Z">
        <w:r w:rsidR="008B5C3B">
          <w:rPr>
            <w:rFonts w:ascii="Times New Roman" w:eastAsia="SimSun" w:hAnsi="Times New Roman" w:cs="Times New Roman"/>
            <w:kern w:val="0"/>
            <w:szCs w:val="21"/>
          </w:rPr>
          <w:t xml:space="preserve">the </w:t>
        </w:r>
      </w:ins>
      <w:r w:rsidRPr="009B5FE5">
        <w:rPr>
          <w:rFonts w:ascii="Times New Roman" w:eastAsia="SimSun" w:hAnsi="Times New Roman" w:cs="Times New Roman"/>
          <w:kern w:val="0"/>
          <w:szCs w:val="21"/>
        </w:rPr>
        <w:t>structure and measurement of fabricated MoS</w:t>
      </w:r>
      <w:r w:rsidRPr="00E34728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Pr="00E34728">
        <w:rPr>
          <w:rFonts w:ascii="Times New Roman" w:eastAsia="SimSun" w:hAnsi="Times New Roman" w:cs="Times New Roman"/>
          <w:kern w:val="0"/>
          <w:szCs w:val="21"/>
        </w:rPr>
        <w:t xml:space="preserve"> NbA-FET. b) </w:t>
      </w:r>
      <w:r w:rsidR="0011264E" w:rsidRPr="0048348D">
        <w:rPr>
          <w:rFonts w:ascii="Times New Roman" w:eastAsia="SimSun" w:hAnsi="Times New Roman" w:cs="Times New Roman"/>
          <w:kern w:val="0"/>
          <w:szCs w:val="21"/>
        </w:rPr>
        <w:t>SEM image of MoS</w:t>
      </w:r>
      <w:r w:rsidR="0011264E" w:rsidRPr="008D5935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11264E" w:rsidRPr="008D5935">
        <w:rPr>
          <w:rFonts w:ascii="Times New Roman" w:eastAsia="SimSun" w:hAnsi="Times New Roman" w:cs="Times New Roman"/>
          <w:kern w:val="0"/>
          <w:szCs w:val="21"/>
        </w:rPr>
        <w:t xml:space="preserve"> nanoribbon arrays used </w:t>
      </w:r>
      <w:del w:id="2094" w:author="Jane Nicholson" w:date="2018-09-19T17:02:00Z">
        <w:r w:rsidR="0011264E" w:rsidRPr="008D5935" w:rsidDel="004158DC">
          <w:rPr>
            <w:rFonts w:ascii="Times New Roman" w:eastAsia="SimSun" w:hAnsi="Times New Roman" w:cs="Times New Roman"/>
            <w:kern w:val="0"/>
            <w:szCs w:val="21"/>
          </w:rPr>
          <w:delText xml:space="preserve">to </w:delText>
        </w:r>
      </w:del>
      <w:ins w:id="2095" w:author="Jane Nicholson" w:date="2018-09-19T17:02:00Z">
        <w:r w:rsidR="004158DC">
          <w:rPr>
            <w:rFonts w:ascii="Times New Roman" w:eastAsia="SimSun" w:hAnsi="Times New Roman" w:cs="Times New Roman"/>
            <w:kern w:val="0"/>
            <w:szCs w:val="21"/>
          </w:rPr>
          <w:t>for</w:t>
        </w:r>
        <w:r w:rsidR="004158DC" w:rsidRPr="008D5935">
          <w:rPr>
            <w:rFonts w:ascii="Times New Roman" w:eastAsia="SimSun" w:hAnsi="Times New Roman" w:cs="Times New Roman"/>
            <w:kern w:val="0"/>
            <w:szCs w:val="21"/>
          </w:rPr>
          <w:t xml:space="preserve"> </w:t>
        </w:r>
      </w:ins>
      <w:del w:id="2096" w:author="Jane Nicholson" w:date="2018-09-19T17:02:00Z">
        <w:r w:rsidR="0011264E" w:rsidRPr="008D5935" w:rsidDel="004158DC">
          <w:rPr>
            <w:rFonts w:ascii="Times New Roman" w:eastAsia="SimSun" w:hAnsi="Times New Roman" w:cs="Times New Roman"/>
            <w:kern w:val="0"/>
            <w:szCs w:val="21"/>
          </w:rPr>
          <w:delText xml:space="preserve">fabricate </w:delText>
        </w:r>
      </w:del>
      <w:ins w:id="2097" w:author="Jane Nicholson" w:date="2018-09-19T17:02:00Z">
        <w:r w:rsidR="004158DC" w:rsidRPr="008D5935">
          <w:rPr>
            <w:rFonts w:ascii="Times New Roman" w:eastAsia="SimSun" w:hAnsi="Times New Roman" w:cs="Times New Roman"/>
            <w:kern w:val="0"/>
            <w:szCs w:val="21"/>
          </w:rPr>
          <w:t>fabricat</w:t>
        </w:r>
        <w:r w:rsidR="004158DC">
          <w:rPr>
            <w:rFonts w:ascii="Times New Roman" w:eastAsia="SimSun" w:hAnsi="Times New Roman" w:cs="Times New Roman"/>
            <w:kern w:val="0"/>
            <w:szCs w:val="21"/>
          </w:rPr>
          <w:t>ing</w:t>
        </w:r>
        <w:r w:rsidR="004158DC" w:rsidRPr="008D5935">
          <w:rPr>
            <w:rFonts w:ascii="Times New Roman" w:eastAsia="SimSun" w:hAnsi="Times New Roman" w:cs="Times New Roman"/>
            <w:kern w:val="0"/>
            <w:szCs w:val="21"/>
          </w:rPr>
          <w:t xml:space="preserve"> </w:t>
        </w:r>
      </w:ins>
      <w:r w:rsidR="0011264E" w:rsidRPr="006744A6">
        <w:rPr>
          <w:rFonts w:ascii="Times New Roman" w:eastAsia="SimSun" w:hAnsi="Times New Roman" w:cs="Times New Roman"/>
          <w:kern w:val="0"/>
          <w:szCs w:val="21"/>
        </w:rPr>
        <w:t>FET</w:t>
      </w:r>
      <w:r w:rsidR="00ED7B55" w:rsidRPr="006744A6">
        <w:rPr>
          <w:rFonts w:ascii="Times New Roman" w:eastAsia="SimSun" w:hAnsi="Times New Roman" w:cs="Times New Roman"/>
          <w:kern w:val="0"/>
          <w:szCs w:val="21"/>
        </w:rPr>
        <w:t xml:space="preserve">. c) Output and </w:t>
      </w:r>
      <w:r w:rsidR="006F3D2D" w:rsidRPr="009F65A5">
        <w:rPr>
          <w:rFonts w:ascii="Times New Roman" w:eastAsia="SimSun" w:hAnsi="Times New Roman" w:cs="Times New Roman"/>
          <w:kern w:val="0"/>
          <w:szCs w:val="21"/>
        </w:rPr>
        <w:t xml:space="preserve">d) transfer </w:t>
      </w:r>
      <w:r w:rsidR="00ED7B55" w:rsidRPr="009F65A5">
        <w:rPr>
          <w:rFonts w:ascii="Times New Roman" w:eastAsia="SimSun" w:hAnsi="Times New Roman" w:cs="Times New Roman"/>
          <w:kern w:val="0"/>
          <w:szCs w:val="21"/>
        </w:rPr>
        <w:t>characteristic curve</w:t>
      </w:r>
      <w:r w:rsidR="006F3D2D" w:rsidRPr="00CC5CC3">
        <w:rPr>
          <w:rFonts w:ascii="Times New Roman" w:eastAsia="SimSun" w:hAnsi="Times New Roman" w:cs="Times New Roman"/>
          <w:kern w:val="0"/>
          <w:szCs w:val="21"/>
        </w:rPr>
        <w:t xml:space="preserve"> of </w:t>
      </w:r>
      <w:ins w:id="2098" w:author="Jane Nicholson" w:date="2018-09-19T17:02:00Z">
        <w:r w:rsidR="004158DC">
          <w:rPr>
            <w:rFonts w:ascii="Times New Roman" w:eastAsia="SimSun" w:hAnsi="Times New Roman" w:cs="Times New Roman"/>
            <w:kern w:val="0"/>
            <w:szCs w:val="21"/>
          </w:rPr>
          <w:t xml:space="preserve">the </w:t>
        </w:r>
      </w:ins>
      <w:r w:rsidR="006F3D2D" w:rsidRPr="00CC5CC3">
        <w:rPr>
          <w:rFonts w:ascii="Times New Roman" w:eastAsia="SimSun" w:hAnsi="Times New Roman" w:cs="Times New Roman"/>
          <w:kern w:val="0"/>
          <w:szCs w:val="21"/>
        </w:rPr>
        <w:t>fabricated MoS</w:t>
      </w:r>
      <w:r w:rsidR="006F3D2D" w:rsidRPr="00DD2FAC">
        <w:rPr>
          <w:rFonts w:ascii="Times New Roman" w:eastAsia="SimSun" w:hAnsi="Times New Roman" w:cs="Times New Roman"/>
          <w:kern w:val="0"/>
          <w:szCs w:val="21"/>
          <w:vertAlign w:val="subscript"/>
        </w:rPr>
        <w:t>2</w:t>
      </w:r>
      <w:r w:rsidR="006F3D2D" w:rsidRPr="00DD2FAC">
        <w:rPr>
          <w:rFonts w:ascii="Times New Roman" w:eastAsia="SimSun" w:hAnsi="Times New Roman" w:cs="Times New Roman"/>
          <w:kern w:val="0"/>
          <w:szCs w:val="21"/>
        </w:rPr>
        <w:t xml:space="preserve"> NbA-FET.</w:t>
      </w:r>
    </w:p>
    <w:p w14:paraId="06461E38" w14:textId="77777777" w:rsidR="0078024A" w:rsidRPr="002D23C1" w:rsidRDefault="0078024A" w:rsidP="0078024A">
      <w:pPr>
        <w:widowControl/>
        <w:spacing w:line="480" w:lineRule="auto"/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</w:pPr>
      <w:r w:rsidRPr="002D23C1"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  <w:t>CONCLUSIONS</w:t>
      </w:r>
    </w:p>
    <w:p w14:paraId="4D53DAC4" w14:textId="19A399E3" w:rsidR="00203D2B" w:rsidRPr="0050309E" w:rsidRDefault="00BE76C9" w:rsidP="009C5766">
      <w:pPr>
        <w:spacing w:after="240" w:line="480" w:lineRule="auto"/>
        <w:ind w:firstLineChars="200" w:firstLine="480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r w:rsidRPr="00CD7FE4">
        <w:rPr>
          <w:rFonts w:ascii="Times New Roman" w:eastAsia="SimSun" w:hAnsi="Times New Roman" w:cs="Times New Roman"/>
          <w:kern w:val="0"/>
          <w:sz w:val="24"/>
          <w:szCs w:val="20"/>
        </w:rPr>
        <w:lastRenderedPageBreak/>
        <w:t xml:space="preserve">Femtosecond laser pulse direct writing </w:t>
      </w:r>
      <w:del w:id="2099" w:author="Ted Linekar" w:date="2018-09-18T14:27:00Z">
        <w:r w:rsidRPr="00CD7FE4" w:rsidDel="008B5C3B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processing </w:delText>
        </w:r>
      </w:del>
      <w:r w:rsidRPr="00CD7FE4">
        <w:rPr>
          <w:rFonts w:ascii="Times New Roman" w:eastAsia="SimSun" w:hAnsi="Times New Roman" w:cs="Times New Roman"/>
          <w:kern w:val="0"/>
          <w:sz w:val="24"/>
          <w:szCs w:val="20"/>
        </w:rPr>
        <w:t xml:space="preserve">was used to nonthermally </w:t>
      </w:r>
      <w:r w:rsidR="0083624E" w:rsidRPr="001E79FA">
        <w:rPr>
          <w:rFonts w:ascii="Times New Roman" w:eastAsia="SimSun" w:hAnsi="Times New Roman" w:cs="Times New Roman"/>
          <w:kern w:val="0"/>
          <w:sz w:val="24"/>
          <w:szCs w:val="20"/>
        </w:rPr>
        <w:t>modify</w:t>
      </w:r>
      <w:r w:rsidR="008C5178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multilayer MoS</w:t>
      </w:r>
      <w:r w:rsidR="008C5178" w:rsidRPr="001E79F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8C5178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flakes, </w:t>
      </w:r>
      <w:r w:rsidR="00C03980" w:rsidRPr="00CD168E">
        <w:rPr>
          <w:rFonts w:ascii="Times New Roman" w:eastAsia="SimSun" w:hAnsi="Times New Roman" w:cs="Times New Roman"/>
          <w:kern w:val="0"/>
          <w:sz w:val="24"/>
          <w:szCs w:val="20"/>
        </w:rPr>
        <w:t xml:space="preserve">induce </w:t>
      </w:r>
      <w:r w:rsidR="00257C2A" w:rsidRPr="00CD168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separated</w:t>
      </w:r>
      <w:r w:rsidR="008C5178" w:rsidRPr="00033B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0F332E" w:rsidRPr="00033BE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MoS</w:t>
      </w:r>
      <w:r w:rsidR="000F332E" w:rsidRPr="00033BE6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0F332E" w:rsidRPr="00C451B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8C5178" w:rsidRPr="00C451B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nanoribbon arrays</w:t>
      </w:r>
      <w:r w:rsidR="00ED342F" w:rsidRPr="00C451B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, and </w:t>
      </w:r>
      <w:r w:rsidR="000F332E" w:rsidRPr="006D1C67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arbitrarily</w:t>
      </w:r>
      <w:r w:rsidR="000F332E" w:rsidRPr="006D1C67" w:rsidDel="000F332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83624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pattern</w:t>
      </w:r>
      <w:r w:rsidR="00B00F9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MoS</w:t>
      </w:r>
      <w:r w:rsidR="00B00F90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B00F9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flakes</w:t>
      </w:r>
      <w:r w:rsidR="0083624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ins w:id="2100" w:author="Jane Nicholson" w:date="2018-09-19T17:03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to </w:t>
        </w:r>
      </w:ins>
      <w:r w:rsidR="0083624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form</w:t>
      </w:r>
      <w:del w:id="2101" w:author="Jane Nicholson" w:date="2018-09-19T17:03:00Z">
        <w:r w:rsidR="0083624E" w:rsidRPr="0050309E" w:rsidDel="004158D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ing</w:delText>
        </w:r>
      </w:del>
      <w:r w:rsidR="0083624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different MoS</w:t>
      </w:r>
      <w:r w:rsidR="0083624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83624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0F332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micro</w:t>
      </w:r>
      <w:del w:id="2102" w:author="Jane Nicholson" w:date="2018-09-19T17:03:00Z">
        <w:r w:rsidR="000F332E" w:rsidRPr="0050309E" w:rsidDel="004158D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-</w:delText>
        </w:r>
      </w:del>
      <w:ins w:id="2103" w:author="Jane Nicholson" w:date="2018-09-19T17:03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/</w:t>
        </w:r>
      </w:ins>
      <w:r w:rsidR="000F332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nano</w:t>
      </w:r>
      <w:r w:rsidR="0083624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structures</w:t>
      </w:r>
      <w:r w:rsidR="00B00F9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. </w:t>
      </w:r>
      <w:r w:rsidR="00B77AC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Optical</w:t>
      </w:r>
      <w:r w:rsidR="009B610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microscop</w:t>
      </w:r>
      <w:ins w:id="2104" w:author="Ted Linekar" w:date="2018-09-18T17:05:00Z">
        <w:r w:rsidR="0066784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y</w:t>
        </w:r>
      </w:ins>
      <w:del w:id="2105" w:author="Ted Linekar" w:date="2018-09-18T17:05:00Z">
        <w:r w:rsidR="009B610E" w:rsidRPr="0050309E" w:rsidDel="0066784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e</w:delText>
        </w:r>
      </w:del>
      <w:r w:rsidR="00B77AC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, AFM, </w:t>
      </w:r>
      <w:r w:rsidR="009B610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and </w:t>
      </w:r>
      <w:r w:rsidR="00B77AC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SEM </w:t>
      </w:r>
      <w:r w:rsidR="009B610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w</w:t>
      </w:r>
      <w:ins w:id="2106" w:author="Ted Linekar" w:date="2018-09-18T14:27:00Z">
        <w:r w:rsidR="008B5C3B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ere</w:t>
        </w:r>
      </w:ins>
      <w:del w:id="2107" w:author="Ted Linekar" w:date="2018-09-18T14:27:00Z">
        <w:r w:rsidR="009B610E" w:rsidRPr="0050309E" w:rsidDel="008B5C3B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as</w:delText>
        </w:r>
      </w:del>
      <w:r w:rsidR="009B610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performed to characterize the </w:t>
      </w:r>
      <w:r w:rsidR="00F2728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physical micromorphology of </w:t>
      </w:r>
      <w:ins w:id="2108" w:author="Jane Nicholson" w:date="2018-09-19T17:04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the </w:t>
        </w:r>
      </w:ins>
      <w:r w:rsidR="009D1F6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laser</w:t>
      </w:r>
      <w:ins w:id="2109" w:author="Ted Linekar" w:date="2018-09-18T14:32:00Z">
        <w:r w:rsidR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-</w:t>
        </w:r>
      </w:ins>
      <w:del w:id="2110" w:author="Ted Linekar" w:date="2018-09-18T14:32:00Z">
        <w:r w:rsidR="009D1F67" w:rsidRPr="0050309E" w:rsidDel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 </w:delText>
        </w:r>
      </w:del>
      <w:r w:rsidR="009D1F6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processed</w:t>
      </w:r>
      <w:ins w:id="2111" w:author="Ted Linekar" w:date="2018-09-18T14:32:00Z">
        <w:del w:id="2112" w:author="Jane Nicholson" w:date="2018-09-19T17:04:00Z">
          <w:r w:rsidR="00E41F74" w:rsidDel="004158DC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  <w:delText>-</w:delText>
          </w:r>
        </w:del>
      </w:ins>
      <w:ins w:id="2113" w:author="Jane Nicholson" w:date="2018-09-19T17:04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del w:id="2114" w:author="Ted Linekar" w:date="2018-09-18T14:31:00Z">
        <w:r w:rsidR="009D1F67" w:rsidRPr="0050309E" w:rsidDel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-</w:delText>
        </w:r>
      </w:del>
      <w:r w:rsidR="00F2728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MoS</w:t>
      </w:r>
      <w:r w:rsidR="00F2728A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F2728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flakes. </w:t>
      </w:r>
      <w:r w:rsidR="00E3529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EDX</w:t>
      </w:r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mapping </w:t>
      </w:r>
      <w:r w:rsidR="00E35291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indicated</w:t>
      </w:r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the separation of MoS</w:t>
      </w:r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nanoribbons, </w:t>
      </w:r>
      <w:ins w:id="2115" w:author="Ted Linekar" w:date="2018-09-18T14:37:00Z">
        <w:r w:rsidR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which </w:t>
        </w:r>
      </w:ins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prov</w:t>
      </w:r>
      <w:ins w:id="2116" w:author="Ted Linekar" w:date="2018-09-18T14:37:00Z">
        <w:r w:rsidR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ed</w:t>
        </w:r>
      </w:ins>
      <w:del w:id="2117" w:author="Ted Linekar" w:date="2018-09-18T14:37:00Z">
        <w:r w:rsidR="008B418E" w:rsidRPr="0050309E" w:rsidDel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ing</w:delText>
        </w:r>
      </w:del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the formation of MoS</w:t>
      </w:r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nanoribbons rather than surface structures on MoS</w:t>
      </w:r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. </w:t>
      </w:r>
      <w:ins w:id="2118" w:author="Ted Linekar" w:date="2018-09-18T14:35:00Z">
        <w:r w:rsidR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Moreover</w:t>
        </w:r>
      </w:ins>
      <w:ins w:id="2119" w:author="Ted Linekar" w:date="2018-09-18T14:36:00Z">
        <w:r w:rsidR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, </w:t>
        </w:r>
      </w:ins>
      <w:r w:rsidR="008B418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Raman spectra </w:t>
      </w:r>
      <w:r w:rsidR="00944AA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indicated the non</w:t>
      </w:r>
      <w:del w:id="2120" w:author="Ted Linekar" w:date="2018-09-18T17:05:00Z">
        <w:r w:rsidR="00944AA4" w:rsidRPr="0050309E" w:rsidDel="0066784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-</w:delText>
        </w:r>
      </w:del>
      <w:r w:rsidR="00944AA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thermal effect of femtosecond laser processing</w:t>
      </w:r>
      <w:del w:id="2121" w:author="Jane Nicholson" w:date="2018-09-19T17:04:00Z">
        <w:r w:rsidR="00944AA4" w:rsidRPr="0050309E" w:rsidDel="004158D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,</w:delText>
        </w:r>
      </w:del>
      <w:r w:rsidR="00944AA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ins w:id="2122" w:author="Ted Linekar" w:date="2018-09-18T14:36:00Z">
        <w:r w:rsidR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and </w:t>
        </w:r>
      </w:ins>
      <w:del w:id="2123" w:author="Ted Linekar" w:date="2018-09-18T14:36:00Z">
        <w:r w:rsidR="00944AA4" w:rsidRPr="0050309E" w:rsidDel="00E41F74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also </w:delText>
        </w:r>
      </w:del>
      <w:r w:rsidR="00944AA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proved the separation of MoS</w:t>
      </w:r>
      <w:r w:rsidR="00944AA4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944AA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nanoribbons and </w:t>
      </w:r>
      <w:r w:rsidR="003541A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the </w:t>
      </w:r>
      <w:r w:rsidR="00944AA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penetrating gaps </w:t>
      </w:r>
      <w:ins w:id="2124" w:author="Ted Linekar" w:date="2018-09-18T14:38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among</w:t>
        </w:r>
      </w:ins>
      <w:del w:id="2125" w:author="Ted Linekar" w:date="2018-09-18T14:38:00Z">
        <w:r w:rsidR="00944AA4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between</w:delText>
        </w:r>
      </w:del>
      <w:r w:rsidR="00944AA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the</w:t>
      </w:r>
      <w:ins w:id="2126" w:author="Ted Linekar" w:date="2018-09-18T14:38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nanoribbons</w:t>
        </w:r>
      </w:ins>
      <w:del w:id="2127" w:author="Ted Linekar" w:date="2018-09-18T14:38:00Z">
        <w:r w:rsidR="00944AA4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m</w:delText>
        </w:r>
      </w:del>
      <w:r w:rsidR="00944AA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.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XPS spectra indicated that </w:t>
      </w:r>
      <w:r w:rsidR="0066512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more 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oxygen </w:t>
      </w:r>
      <w:r w:rsidR="003541A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molecules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ins w:id="2128" w:author="Ted Linekar" w:date="2018-09-18T14:39:00Z">
        <w:r w:rsidR="0052705F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bonded</w:t>
        </w:r>
        <w:r w:rsidR="0052705F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del w:id="2129" w:author="Ted Linekar" w:date="2018-09-18T14:39:00Z">
        <w:r w:rsidR="00107B77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were </w:delText>
        </w:r>
      </w:del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chemical</w:t>
      </w:r>
      <w:ins w:id="2130" w:author="Ted Linekar" w:date="2018-09-18T14:38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ly</w:t>
        </w:r>
      </w:ins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and physical</w:t>
      </w:r>
      <w:ins w:id="2131" w:author="Ted Linekar" w:date="2018-09-18T14:39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ly</w:t>
        </w:r>
      </w:ins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del w:id="2132" w:author="Ted Linekar" w:date="2018-09-18T14:39:00Z">
        <w:r w:rsidR="00107B77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bonded </w:delText>
        </w:r>
      </w:del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to 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3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FL</w:t>
      </w:r>
      <w:r w:rsidR="0066512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3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P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3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-MoS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213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r w:rsidR="00E7562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3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, </w:t>
      </w:r>
      <w:ins w:id="2138" w:author="Ted Linekar" w:date="2018-09-18T14:39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which was </w:t>
        </w:r>
      </w:ins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39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attributed to the roughness </w:t>
      </w:r>
      <w:ins w:id="2140" w:author="Ted Linekar" w:date="2018-09-18T14:39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of the </w:t>
        </w:r>
      </w:ins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41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defect sites on MoS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  <w:rPrChange w:id="214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val="en-GB" w:eastAsia="en-US"/>
            </w:rPr>
          </w:rPrChange>
        </w:rPr>
        <w:t>2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4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nanoribbons and the long edge</w:t>
      </w:r>
      <w:r w:rsidR="008567EC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44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s of the nanoribbons that 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45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contained numerous unsaturated edge sit</w:t>
      </w:r>
      <w:r w:rsidR="00315D6D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4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>e</w:t>
      </w:r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4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s and </w:t>
      </w:r>
      <w:ins w:id="2148" w:author="Ted Linekar" w:date="2018-09-18T14:41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possessed</w:t>
        </w:r>
      </w:ins>
      <w:del w:id="2149" w:author="Ted Linekar" w:date="2018-09-18T14:41:00Z">
        <w:r w:rsidR="00107B77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150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were</w:delText>
        </w:r>
      </w:del>
      <w:del w:id="2151" w:author="Ted Linekar" w:date="2018-09-18T14:40:00Z">
        <w:r w:rsidR="00107B77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152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 xml:space="preserve"> numerous</w:delText>
        </w:r>
      </w:del>
      <w:r w:rsidR="00107B77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5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 highly active </w:t>
      </w:r>
      <w:del w:id="2154" w:author="Ted Linekar" w:date="2018-09-18T14:40:00Z">
        <w:r w:rsidR="00E047EF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  <w:rPrChange w:id="2155" w:author="Ted Linekar" w:date="2018-09-17T10:38:00Z">
              <w:rPr>
                <w:rFonts w:ascii="Times New Roman" w:eastAsia="SimSun" w:hAnsi="Times New Roman" w:cs="Times New Roman"/>
                <w:kern w:val="0"/>
                <w:sz w:val="24"/>
                <w:szCs w:val="20"/>
                <w:lang w:val="en-GB" w:eastAsia="en-US"/>
              </w:rPr>
            </w:rPrChange>
          </w:rPr>
          <w:delText>centres</w:delText>
        </w:r>
      </w:del>
      <w:ins w:id="2156" w:author="Ted Linekar" w:date="2018-09-18T14:40:00Z">
        <w:r w:rsidR="0052705F" w:rsidRP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centers</w:t>
        </w:r>
      </w:ins>
      <w:r w:rsidR="008567EC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15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val="en-GB" w:eastAsia="en-US"/>
            </w:rPr>
          </w:rPrChange>
        </w:rPr>
        <w:t xml:space="preserve">. </w:t>
      </w:r>
      <w:del w:id="2158" w:author="Ted Linekar" w:date="2018-09-18T14:42:00Z">
        <w:r w:rsidR="00E047EF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To evaluate the electronic properties of prepared MoS</w:delText>
        </w:r>
        <w:r w:rsidR="00E047EF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vertAlign w:val="subscript"/>
            <w:lang w:eastAsia="en-US"/>
          </w:rPr>
          <w:delText>2</w:delText>
        </w:r>
        <w:r w:rsidR="00E047EF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 nanoribbon arrays</w:delText>
        </w:r>
        <w:r w:rsidR="001965F3" w:rsidRPr="0050309E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,</w:delText>
        </w:r>
      </w:del>
      <w:ins w:id="2159" w:author="Ted Linekar" w:date="2018-09-18T14:42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An</w:t>
        </w:r>
      </w:ins>
      <w:r w:rsidR="001965F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MoS</w:t>
      </w:r>
      <w:r w:rsidR="001965F3" w:rsidRPr="006E03E6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1965F3" w:rsidRPr="009B5FE5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NbA</w:t>
      </w:r>
      <w:r w:rsidR="009A6AC8" w:rsidRPr="009B5FE5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-</w:t>
      </w:r>
      <w:r w:rsidR="001965F3" w:rsidRPr="002C70B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FET was fabricated</w:t>
      </w:r>
      <w:ins w:id="2160" w:author="Jane Nicholson" w:date="2018-09-19T17:05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,</w:t>
        </w:r>
      </w:ins>
      <w:r w:rsidR="00BE68DB" w:rsidRPr="00E34728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and electrical</w:t>
      </w:r>
      <w:r w:rsidR="001965F3" w:rsidRPr="00E34728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test</w:t>
      </w:r>
      <w:ins w:id="2161" w:author="Ted Linekar" w:date="2018-09-18T14:44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s</w:t>
        </w:r>
      </w:ins>
      <w:r w:rsidR="001965F3" w:rsidRPr="00E34728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w</w:t>
      </w:r>
      <w:ins w:id="2162" w:author="Ted Linekar" w:date="2018-09-18T14:44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ere</w:t>
        </w:r>
      </w:ins>
      <w:del w:id="2163" w:author="Ted Linekar" w:date="2018-09-18T14:44:00Z">
        <w:r w:rsidR="001965F3" w:rsidRPr="00E34728" w:rsidDel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as</w:delText>
        </w:r>
      </w:del>
      <w:r w:rsidR="001965F3" w:rsidRPr="00E34728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conducted</w:t>
      </w:r>
      <w:ins w:id="2164" w:author="Ted Linekar" w:date="2018-09-18T14:42:00Z">
        <w:r w:rsidR="0052705F" w:rsidRP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t</w:t>
        </w:r>
        <w:r w:rsidR="0052705F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o evaluate the electronic properties of </w:t>
        </w:r>
      </w:ins>
      <w:ins w:id="2165" w:author="Ted Linekar" w:date="2018-09-18T14:43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the </w:t>
        </w:r>
      </w:ins>
      <w:ins w:id="2166" w:author="Ted Linekar" w:date="2018-09-18T14:44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fabricated</w:t>
        </w:r>
      </w:ins>
      <w:ins w:id="2167" w:author="Ted Linekar" w:date="2018-09-18T14:42:00Z">
        <w:r w:rsidR="0052705F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MoS</w:t>
        </w:r>
        <w:r w:rsidR="0052705F" w:rsidRPr="0050309E">
          <w:rPr>
            <w:rFonts w:ascii="Times New Roman" w:eastAsia="SimSun" w:hAnsi="Times New Roman" w:cs="Times New Roman"/>
            <w:kern w:val="0"/>
            <w:sz w:val="24"/>
            <w:szCs w:val="20"/>
            <w:vertAlign w:val="subscript"/>
            <w:lang w:eastAsia="en-US"/>
          </w:rPr>
          <w:t>2</w:t>
        </w:r>
        <w:r w:rsidR="0052705F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nanoribbon arrays</w:t>
        </w:r>
      </w:ins>
      <w:r w:rsidR="001965F3" w:rsidRPr="00E34728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.</w:t>
      </w:r>
      <w:r w:rsidR="00BE68DB" w:rsidRPr="0048348D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9302A4" w:rsidRPr="008D5935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Results indicated that the </w:t>
      </w:r>
      <w:r w:rsidR="009302A4" w:rsidRPr="006744A6">
        <w:rPr>
          <w:rFonts w:ascii="Times New Roman" w:eastAsia="SimSun" w:hAnsi="Times New Roman" w:cs="Times New Roman"/>
          <w:kern w:val="0"/>
          <w:sz w:val="24"/>
          <w:szCs w:val="20"/>
        </w:rPr>
        <w:t xml:space="preserve">output and </w:t>
      </w:r>
      <w:r w:rsidR="009302A4" w:rsidRPr="006744A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transfer characteristic curves </w:t>
      </w:r>
      <w:r w:rsidR="00A36B76" w:rsidRPr="009F65A5">
        <w:rPr>
          <w:rFonts w:ascii="Times New Roman" w:eastAsia="SimSun" w:hAnsi="Times New Roman" w:cs="Times New Roman"/>
          <w:kern w:val="0"/>
          <w:sz w:val="24"/>
          <w:szCs w:val="20"/>
        </w:rPr>
        <w:t>exhibited</w:t>
      </w:r>
      <w:r w:rsidR="009302A4" w:rsidRPr="009F65A5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r w:rsidR="00A36B76" w:rsidRPr="00CC5CC3">
        <w:rPr>
          <w:rFonts w:ascii="Times New Roman" w:eastAsia="SimSun" w:hAnsi="Times New Roman" w:cs="Times New Roman"/>
          <w:kern w:val="0"/>
          <w:sz w:val="24"/>
          <w:szCs w:val="20"/>
        </w:rPr>
        <w:t xml:space="preserve">strong rectification </w:t>
      </w:r>
      <w:r w:rsidR="00D1610F" w:rsidRPr="00DD2FAC">
        <w:rPr>
          <w:rFonts w:ascii="Times New Roman" w:eastAsia="SimSun" w:hAnsi="Times New Roman" w:cs="Times New Roman"/>
          <w:kern w:val="0"/>
          <w:sz w:val="24"/>
          <w:szCs w:val="20"/>
        </w:rPr>
        <w:t>(</w:t>
      </w:r>
      <w:r w:rsidR="002036F9" w:rsidRPr="00DD2FAC">
        <w:rPr>
          <w:rFonts w:ascii="Times New Roman" w:eastAsia="SimSun" w:hAnsi="Times New Roman" w:cs="Times New Roman"/>
          <w:kern w:val="0"/>
          <w:sz w:val="24"/>
          <w:szCs w:val="20"/>
        </w:rPr>
        <w:t xml:space="preserve">not </w:t>
      </w:r>
      <w:ins w:id="2168" w:author="Ted Linekar" w:date="2018-09-18T14:44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</w:rPr>
          <w:t>going</w:t>
        </w:r>
      </w:ins>
      <w:del w:id="2169" w:author="Ted Linekar" w:date="2018-09-18T14:44:00Z">
        <w:r w:rsidR="002036F9" w:rsidRPr="00DD2FAC" w:rsidDel="0052705F">
          <w:rPr>
            <w:rFonts w:ascii="Times New Roman" w:eastAsia="SimSun" w:hAnsi="Times New Roman" w:cs="Times New Roman"/>
            <w:kern w:val="0"/>
            <w:sz w:val="24"/>
            <w:szCs w:val="20"/>
          </w:rPr>
          <w:delText>went</w:delText>
        </w:r>
      </w:del>
      <w:r w:rsidR="00D1610F" w:rsidRPr="000A4283">
        <w:rPr>
          <w:rFonts w:ascii="Times New Roman" w:eastAsia="SimSun" w:hAnsi="Times New Roman" w:cs="Times New Roman"/>
          <w:kern w:val="0"/>
          <w:sz w:val="24"/>
          <w:szCs w:val="20"/>
        </w:rPr>
        <w:t xml:space="preserve"> through zero and </w:t>
      </w:r>
      <w:del w:id="2170" w:author="Ted Linekar" w:date="2018-09-18T14:45:00Z">
        <w:r w:rsidR="002036F9" w:rsidRPr="000A4283" w:rsidDel="0052705F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exhibited </w:delText>
        </w:r>
      </w:del>
      <w:r w:rsidR="002036F9" w:rsidRPr="000A4283">
        <w:rPr>
          <w:rFonts w:ascii="Times New Roman" w:eastAsia="SimSun" w:hAnsi="Times New Roman" w:cs="Times New Roman"/>
          <w:kern w:val="0"/>
          <w:sz w:val="24"/>
          <w:szCs w:val="20"/>
        </w:rPr>
        <w:t>bipolar conduction</w:t>
      </w:r>
      <w:r w:rsidR="00D1610F" w:rsidRPr="002D23C1">
        <w:rPr>
          <w:rFonts w:ascii="Times New Roman" w:eastAsia="SimSun" w:hAnsi="Times New Roman" w:cs="Times New Roman"/>
          <w:kern w:val="0"/>
          <w:sz w:val="24"/>
          <w:szCs w:val="20"/>
        </w:rPr>
        <w:t xml:space="preserve">) </w:t>
      </w:r>
      <w:r w:rsidR="00F061C6" w:rsidRPr="002D23C1">
        <w:rPr>
          <w:rFonts w:ascii="Times New Roman" w:eastAsia="SimSun" w:hAnsi="Times New Roman" w:cs="Times New Roman"/>
          <w:kern w:val="0"/>
          <w:sz w:val="24"/>
          <w:szCs w:val="20"/>
        </w:rPr>
        <w:t xml:space="preserve">of </w:t>
      </w:r>
      <w:r w:rsidR="00A36B76" w:rsidRPr="00CD7FE4">
        <w:rPr>
          <w:rFonts w:ascii="Times New Roman" w:eastAsia="SimSun" w:hAnsi="Times New Roman" w:cs="Times New Roman"/>
          <w:kern w:val="0"/>
          <w:sz w:val="24"/>
          <w:szCs w:val="20"/>
        </w:rPr>
        <w:t>drain</w:t>
      </w:r>
      <w:del w:id="2171" w:author="Jane Nicholson" w:date="2018-09-19T17:05:00Z">
        <w:r w:rsidR="006C4130" w:rsidRPr="00631001" w:rsidDel="004158DC">
          <w:rPr>
            <w:rFonts w:ascii="Times New Roman" w:eastAsia="SimSun" w:hAnsi="Times New Roman" w:cs="Times New Roman"/>
            <w:kern w:val="0"/>
            <w:sz w:val="24"/>
            <w:szCs w:val="20"/>
          </w:rPr>
          <w:delText>-</w:delText>
        </w:r>
      </w:del>
      <w:ins w:id="2172" w:author="Jane Nicholson" w:date="2018-09-19T17:05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>–</w:t>
        </w:r>
      </w:ins>
      <w:r w:rsidR="006C4130" w:rsidRPr="00631001">
        <w:rPr>
          <w:rFonts w:ascii="Times New Roman" w:eastAsia="SimSun" w:hAnsi="Times New Roman" w:cs="Times New Roman"/>
          <w:kern w:val="0"/>
          <w:sz w:val="24"/>
          <w:szCs w:val="20"/>
        </w:rPr>
        <w:t xml:space="preserve">source current, which </w:t>
      </w:r>
      <w:del w:id="2173" w:author="Jane Nicholson" w:date="2018-09-19T17:05:00Z">
        <w:r w:rsidR="006C4130" w:rsidRPr="00631001" w:rsidDel="0022501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were </w:delText>
        </w:r>
      </w:del>
      <w:ins w:id="2174" w:author="Jane Nicholson" w:date="2018-09-19T17:05:00Z">
        <w:r w:rsidR="0022501C" w:rsidRPr="00631001">
          <w:rPr>
            <w:rFonts w:ascii="Times New Roman" w:eastAsia="SimSun" w:hAnsi="Times New Roman" w:cs="Times New Roman"/>
            <w:kern w:val="0"/>
            <w:sz w:val="24"/>
            <w:szCs w:val="20"/>
          </w:rPr>
          <w:t>w</w:t>
        </w:r>
        <w:r w:rsidR="0022501C">
          <w:rPr>
            <w:rFonts w:ascii="Times New Roman" w:eastAsia="SimSun" w:hAnsi="Times New Roman" w:cs="Times New Roman"/>
            <w:kern w:val="0"/>
            <w:sz w:val="24"/>
            <w:szCs w:val="20"/>
          </w:rPr>
          <w:t>as</w:t>
        </w:r>
        <w:r w:rsidR="0022501C" w:rsidRPr="00631001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A36B76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different from </w:t>
      </w:r>
      <w:r w:rsidR="009F6DA7" w:rsidRPr="001E79FA">
        <w:rPr>
          <w:rFonts w:ascii="Times New Roman" w:eastAsia="SimSun" w:hAnsi="Times New Roman" w:cs="Times New Roman"/>
          <w:kern w:val="0"/>
          <w:sz w:val="24"/>
          <w:szCs w:val="20"/>
        </w:rPr>
        <w:t>that</w:t>
      </w:r>
      <w:r w:rsidR="00A36B76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of </w:t>
      </w:r>
      <w:ins w:id="2175" w:author="Jane Nicholson" w:date="2018-09-19T17:05:00Z">
        <w:r w:rsidR="004158D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A36B76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FET fabricated </w:t>
      </w:r>
      <w:del w:id="2176" w:author="Jane Nicholson" w:date="2018-09-19T17:05:00Z">
        <w:r w:rsidR="00A36B76" w:rsidRPr="001E79FA" w:rsidDel="0022501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by </w:delText>
        </w:r>
      </w:del>
      <w:r w:rsidR="00A36B76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using </w:t>
      </w:r>
      <w:ins w:id="2177" w:author="Jane Nicholson" w:date="2018-09-19T17:05:00Z">
        <w:r w:rsidR="0022501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A36B76" w:rsidRPr="001E79FA">
        <w:rPr>
          <w:rFonts w:ascii="Times New Roman" w:eastAsia="SimSun" w:hAnsi="Times New Roman" w:cs="Times New Roman"/>
          <w:kern w:val="0"/>
          <w:sz w:val="24"/>
          <w:szCs w:val="20"/>
        </w:rPr>
        <w:t>pristine/undamaged MoS</w:t>
      </w:r>
      <w:r w:rsidR="00A36B76" w:rsidRPr="001E79F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A36B76" w:rsidRPr="001E79FA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</w:t>
      </w:r>
      <w:r w:rsidR="006C4130" w:rsidRPr="00CD168E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r w:rsidR="00A36B76" w:rsidRPr="00033BE6">
        <w:rPr>
          <w:rFonts w:ascii="Times New Roman" w:eastAsia="SimSun" w:hAnsi="Times New Roman" w:cs="Times New Roman"/>
          <w:kern w:val="0"/>
          <w:sz w:val="24"/>
          <w:szCs w:val="20"/>
        </w:rPr>
        <w:t>Th</w:t>
      </w:r>
      <w:ins w:id="2178" w:author="Ted Linekar" w:date="2018-09-18T14:48:00Z">
        <w:del w:id="2179" w:author="Jane Nicholson" w:date="2018-09-19T17:05:00Z">
          <w:r w:rsidR="0052705F" w:rsidDel="0022501C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e</w:delText>
          </w:r>
        </w:del>
      </w:ins>
      <w:del w:id="2180" w:author="Jane Nicholson" w:date="2018-09-19T17:05:00Z">
        <w:r w:rsidR="00A36B76" w:rsidRPr="00033BE6" w:rsidDel="0022501C">
          <w:rPr>
            <w:rFonts w:ascii="Times New Roman" w:eastAsia="SimSun" w:hAnsi="Times New Roman" w:cs="Times New Roman"/>
            <w:kern w:val="0"/>
            <w:sz w:val="24"/>
            <w:szCs w:val="20"/>
          </w:rPr>
          <w:delText>is</w:delText>
        </w:r>
      </w:del>
      <w:ins w:id="2181" w:author="Ted Linekar" w:date="2018-09-18T14:48:00Z">
        <w:del w:id="2182" w:author="Jane Nicholson" w:date="2018-09-19T17:05:00Z">
          <w:r w:rsidR="0052705F" w:rsidDel="0022501C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e</w:delText>
          </w:r>
        </w:del>
      </w:ins>
      <w:ins w:id="2183" w:author="Jane Nicholson" w:date="2018-09-19T17:05:00Z">
        <w:r w:rsidR="0022501C">
          <w:rPr>
            <w:rFonts w:ascii="Times New Roman" w:eastAsia="SimSun" w:hAnsi="Times New Roman" w:cs="Times New Roman"/>
            <w:kern w:val="0"/>
            <w:sz w:val="24"/>
            <w:szCs w:val="20"/>
          </w:rPr>
          <w:t>is</w:t>
        </w:r>
      </w:ins>
      <w:ins w:id="2184" w:author="Ted Linekar" w:date="2018-09-18T14:48:00Z">
        <w:r w:rsidR="0052705F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ins w:id="2185" w:author="Ted Linekar" w:date="2018-09-18T14:49:00Z">
        <w:del w:id="2186" w:author="Jane Nicholson" w:date="2018-09-19T17:05:00Z">
          <w:r w:rsidR="00286A90" w:rsidRPr="0050309E" w:rsidDel="0022501C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  <w:delText>MoS</w:delText>
          </w:r>
          <w:r w:rsidR="00286A90" w:rsidRPr="006E03E6" w:rsidDel="0022501C">
            <w:rPr>
              <w:rFonts w:ascii="Times New Roman" w:eastAsia="SimSun" w:hAnsi="Times New Roman" w:cs="Times New Roman"/>
              <w:kern w:val="0"/>
              <w:sz w:val="24"/>
              <w:szCs w:val="20"/>
              <w:vertAlign w:val="subscript"/>
              <w:lang w:eastAsia="en-US"/>
            </w:rPr>
            <w:delText>2</w:delText>
          </w:r>
          <w:r w:rsidR="00286A90" w:rsidRPr="009B5FE5" w:rsidDel="0022501C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  <w:delText xml:space="preserve"> NbA-</w:delText>
          </w:r>
          <w:r w:rsidR="00286A90" w:rsidRPr="002C70BE" w:rsidDel="0022501C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  <w:delText xml:space="preserve">FET </w:delText>
          </w:r>
        </w:del>
      </w:ins>
      <w:ins w:id="2187" w:author="Ted Linekar" w:date="2018-09-18T14:48:00Z">
        <w:del w:id="2188" w:author="Jane Nicholson" w:date="2018-09-19T17:05:00Z">
          <w:r w:rsidR="0052705F" w:rsidDel="0022501C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>characteristic</w:delText>
          </w:r>
          <w:r w:rsidR="00286A90" w:rsidDel="0022501C">
            <w:rPr>
              <w:rFonts w:ascii="Times New Roman" w:eastAsia="SimSun" w:hAnsi="Times New Roman" w:cs="Times New Roman"/>
              <w:kern w:val="0"/>
              <w:sz w:val="24"/>
              <w:szCs w:val="20"/>
            </w:rPr>
            <w:delText xml:space="preserve"> curves</w:delText>
          </w:r>
        </w:del>
      </w:ins>
      <w:ins w:id="2189" w:author="Jane Nicholson" w:date="2018-09-19T17:05:00Z">
        <w:r w:rsidR="0022501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finding</w:t>
        </w:r>
      </w:ins>
      <w:r w:rsidR="00A36B76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 may be attributed </w:t>
      </w:r>
      <w:ins w:id="2190" w:author="Ted Linekar" w:date="2018-09-18T17:06:00Z">
        <w:r w:rsidR="0066784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to </w:t>
        </w:r>
      </w:ins>
      <w:r w:rsidR="00A36B76" w:rsidRPr="00033BE6">
        <w:rPr>
          <w:rFonts w:ascii="Times New Roman" w:eastAsia="SimSun" w:hAnsi="Times New Roman" w:cs="Times New Roman"/>
          <w:kern w:val="0"/>
          <w:sz w:val="24"/>
          <w:szCs w:val="20"/>
        </w:rPr>
        <w:t>the</w:t>
      </w:r>
      <w:r w:rsidR="00EF5CCA" w:rsidRPr="00033BE6">
        <w:t xml:space="preserve"> </w:t>
      </w:r>
      <w:r w:rsidR="00EF5CCA" w:rsidRPr="00033BE6">
        <w:rPr>
          <w:rFonts w:ascii="Times New Roman" w:eastAsia="SimSun" w:hAnsi="Times New Roman" w:cs="Times New Roman"/>
          <w:kern w:val="0"/>
          <w:sz w:val="24"/>
          <w:szCs w:val="20"/>
        </w:rPr>
        <w:t>coordinate structures and</w:t>
      </w:r>
      <w:r w:rsidR="00A36B76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p-type chemical doping of oxygen molecules on MoS</w:t>
      </w:r>
      <w:r w:rsidR="00A36B76" w:rsidRPr="00A66C17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6F23A3" w:rsidRPr="006E689A">
        <w:rPr>
          <w:rFonts w:ascii="Times New Roman" w:eastAsia="SimSun" w:hAnsi="Times New Roman" w:cs="Times New Roman"/>
          <w:kern w:val="0"/>
          <w:sz w:val="24"/>
          <w:szCs w:val="20"/>
        </w:rPr>
        <w:t xml:space="preserve"> nanoribbon arrays, which might cause </w:t>
      </w:r>
      <w:r w:rsidR="00A36B76" w:rsidRPr="0001390E">
        <w:rPr>
          <w:rFonts w:ascii="Times New Roman" w:eastAsia="SimSun" w:hAnsi="Times New Roman" w:cs="Times New Roman"/>
          <w:kern w:val="0"/>
          <w:sz w:val="24"/>
          <w:szCs w:val="20"/>
        </w:rPr>
        <w:t>transition of n-type channel to p-ty</w:t>
      </w:r>
      <w:r w:rsidR="006F23A3" w:rsidRPr="006D1C67">
        <w:rPr>
          <w:rFonts w:ascii="Times New Roman" w:eastAsia="SimSun" w:hAnsi="Times New Roman" w:cs="Times New Roman"/>
          <w:kern w:val="0"/>
          <w:sz w:val="24"/>
          <w:szCs w:val="20"/>
        </w:rPr>
        <w:t xml:space="preserve">pe channel or properties </w:t>
      </w:r>
      <w:r w:rsidR="00A36B76" w:rsidRPr="006D1C67">
        <w:rPr>
          <w:rFonts w:ascii="Times New Roman" w:eastAsia="SimSun" w:hAnsi="Times New Roman" w:cs="Times New Roman"/>
          <w:kern w:val="0"/>
          <w:sz w:val="24"/>
          <w:szCs w:val="20"/>
        </w:rPr>
        <w:t xml:space="preserve">similar </w:t>
      </w:r>
      <w:r w:rsidR="006F23A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to </w:t>
      </w:r>
      <w:r w:rsidR="00A36B76" w:rsidRPr="0050309E">
        <w:rPr>
          <w:rFonts w:ascii="Times New Roman" w:eastAsia="SimSun" w:hAnsi="Times New Roman" w:cs="Times New Roman"/>
          <w:kern w:val="0"/>
          <w:sz w:val="24"/>
          <w:szCs w:val="20"/>
        </w:rPr>
        <w:t>pn junction.</w:t>
      </w:r>
      <w:ins w:id="2191" w:author="Ted Linekar" w:date="2018-09-18T14:53:00Z">
        <w:r w:rsidR="00286A90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Finally</w:t>
        </w:r>
      </w:ins>
      <w:del w:id="2192" w:author="Ted Linekar" w:date="2018-09-18T14:53:00Z">
        <w:r w:rsidR="002A2BE8" w:rsidRPr="0050309E" w:rsidDel="00286A90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At last</w:delText>
        </w:r>
      </w:del>
      <w:r w:rsidR="00A87A72" w:rsidRPr="0050309E">
        <w:rPr>
          <w:rFonts w:ascii="Times New Roman" w:eastAsia="SimSun" w:hAnsi="Times New Roman" w:cs="Times New Roman"/>
          <w:kern w:val="0"/>
          <w:sz w:val="24"/>
          <w:szCs w:val="20"/>
        </w:rPr>
        <w:t>,</w:t>
      </w:r>
      <w:r w:rsidR="002A2BE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</w:t>
      </w:r>
      <w:ins w:id="2193" w:author="Jane Nicholson" w:date="2018-09-19T17:07:00Z">
        <w:r w:rsidR="0022501C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the </w:t>
        </w:r>
      </w:ins>
      <w:r w:rsidR="00A87A7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on</w:t>
      </w:r>
      <w:r w:rsidR="00E2044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/off ratio, carrier mobility, and </w:t>
      </w:r>
      <w:ins w:id="2194" w:author="Ted Linekar" w:date="2018-09-18T14:53:00Z">
        <w:r w:rsidR="00286A9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SS </w:t>
        </w:r>
      </w:ins>
      <w:del w:id="2195" w:author="Ted Linekar" w:date="2018-09-18T14:53:00Z">
        <w:r w:rsidR="00E20449" w:rsidRPr="0050309E" w:rsidDel="00286A9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subthreshold swing </w:delText>
        </w:r>
      </w:del>
      <w:r w:rsidR="00A87A7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were </w:t>
      </w:r>
      <w:del w:id="2196" w:author="Ted Linekar" w:date="2018-09-18T14:50:00Z">
        <w:r w:rsidR="00366780" w:rsidRPr="0050309E" w:rsidDel="00286A9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also </w:delText>
        </w:r>
      </w:del>
      <w:r w:rsidR="00A87A72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calculated.</w:t>
      </w:r>
      <w:r w:rsidR="0036678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E2044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The proposed method </w:t>
      </w:r>
      <w:r w:rsidR="0090643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indicated the ability of femtosecond laser pulses to </w:t>
      </w:r>
      <w:r w:rsidR="0090643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lastRenderedPageBreak/>
        <w:t xml:space="preserve">directly induce </w:t>
      </w:r>
      <w:r w:rsidR="005C79F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two-dimension</w:t>
      </w:r>
      <w:ins w:id="2197" w:author="Jane Nicholson" w:date="2018-09-19T17:07:00Z">
        <w:r w:rsidR="0022501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al</w:t>
        </w:r>
      </w:ins>
      <w:r w:rsidR="005C79F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90643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nanostructures</w:t>
      </w:r>
      <w:r w:rsidR="006F23A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, </w:t>
      </w:r>
      <w:r w:rsidR="0090643F" w:rsidRPr="0050309E">
        <w:rPr>
          <w:rFonts w:ascii="Times New Roman" w:hAnsi="Times New Roman" w:cs="Times New Roman"/>
          <w:kern w:val="0"/>
          <w:sz w:val="24"/>
          <w:szCs w:val="24"/>
        </w:rPr>
        <w:t xml:space="preserve">property change </w:t>
      </w:r>
      <w:del w:id="2198" w:author="Jane Nicholson" w:date="2018-09-19T17:07:00Z">
        <w:r w:rsidR="0090643F" w:rsidRPr="0050309E" w:rsidDel="0022501C">
          <w:rPr>
            <w:rFonts w:ascii="Times New Roman" w:hAnsi="Times New Roman" w:cs="Times New Roman"/>
            <w:kern w:val="0"/>
            <w:sz w:val="24"/>
            <w:szCs w:val="24"/>
          </w:rPr>
          <w:delText xml:space="preserve">of </w:delText>
        </w:r>
      </w:del>
      <w:ins w:id="2199" w:author="Jane Nicholson" w:date="2018-09-19T17:07:00Z">
        <w:r w:rsidR="0022501C">
          <w:rPr>
            <w:rFonts w:ascii="Times New Roman" w:hAnsi="Times New Roman" w:cs="Times New Roman"/>
            <w:kern w:val="0"/>
            <w:sz w:val="24"/>
            <w:szCs w:val="24"/>
          </w:rPr>
          <w:t>in the</w:t>
        </w:r>
        <w:r w:rsidR="0022501C" w:rsidRPr="0050309E">
          <w:rPr>
            <w:rFonts w:ascii="Times New Roman" w:hAnsi="Times New Roman" w:cs="Times New Roman"/>
            <w:kern w:val="0"/>
            <w:sz w:val="24"/>
            <w:szCs w:val="24"/>
          </w:rPr>
          <w:t xml:space="preserve"> </w:t>
        </w:r>
      </w:ins>
      <w:r w:rsidR="0090643F" w:rsidRPr="0050309E">
        <w:rPr>
          <w:rFonts w:ascii="Times New Roman" w:hAnsi="Times New Roman" w:cs="Times New Roman"/>
          <w:kern w:val="0"/>
          <w:sz w:val="24"/>
          <w:szCs w:val="24"/>
        </w:rPr>
        <w:t>material</w:t>
      </w:r>
      <w:ins w:id="2200" w:author="Jane Nicholson" w:date="2018-09-19T17:07:00Z">
        <w:r w:rsidR="0022501C">
          <w:rPr>
            <w:rFonts w:ascii="Times New Roman" w:hAnsi="Times New Roman" w:cs="Times New Roman"/>
            <w:kern w:val="0"/>
            <w:sz w:val="24"/>
            <w:szCs w:val="24"/>
          </w:rPr>
          <w:t>s</w:t>
        </w:r>
      </w:ins>
      <w:r w:rsidR="001A50B4" w:rsidRPr="0050309E">
        <w:rPr>
          <w:rFonts w:ascii="Times New Roman" w:hAnsi="Times New Roman" w:cs="Times New Roman"/>
          <w:kern w:val="0"/>
          <w:sz w:val="24"/>
          <w:szCs w:val="24"/>
        </w:rPr>
        <w:t xml:space="preserve">, </w:t>
      </w:r>
      <w:r w:rsidR="00693349" w:rsidRPr="0050309E">
        <w:rPr>
          <w:rFonts w:ascii="Times New Roman" w:hAnsi="Times New Roman" w:cs="Times New Roman"/>
          <w:kern w:val="0"/>
          <w:sz w:val="24"/>
          <w:szCs w:val="24"/>
        </w:rPr>
        <w:t xml:space="preserve">and </w:t>
      </w:r>
      <w:r w:rsidR="0090643F" w:rsidRPr="0050309E">
        <w:rPr>
          <w:rFonts w:ascii="Times New Roman" w:hAnsi="Times New Roman" w:cs="Times New Roman"/>
          <w:kern w:val="0"/>
          <w:sz w:val="24"/>
          <w:szCs w:val="24"/>
        </w:rPr>
        <w:t xml:space="preserve">new device properties, which may </w:t>
      </w:r>
      <w:ins w:id="2201" w:author="Ted Linekar" w:date="2018-09-18T14:54:00Z">
        <w:r w:rsidR="00286A90">
          <w:rPr>
            <w:rFonts w:ascii="Times New Roman" w:hAnsi="Times New Roman" w:cs="Times New Roman"/>
            <w:kern w:val="0"/>
            <w:sz w:val="24"/>
            <w:szCs w:val="24"/>
          </w:rPr>
          <w:t xml:space="preserve">enable </w:t>
        </w:r>
      </w:ins>
      <w:r w:rsidR="001A50B4" w:rsidRPr="0050309E">
        <w:rPr>
          <w:rFonts w:ascii="Times New Roman" w:hAnsi="Times New Roman" w:cs="Times New Roman"/>
          <w:kern w:val="0"/>
          <w:sz w:val="24"/>
          <w:szCs w:val="24"/>
        </w:rPr>
        <w:t xml:space="preserve">future </w:t>
      </w:r>
      <w:r w:rsidR="0090643F" w:rsidRPr="0050309E">
        <w:rPr>
          <w:rFonts w:ascii="Times New Roman" w:eastAsia="SimSun" w:hAnsi="Times New Roman" w:cs="Times New Roman"/>
          <w:kern w:val="0"/>
          <w:sz w:val="24"/>
          <w:szCs w:val="20"/>
        </w:rPr>
        <w:t>enable new device applications.</w:t>
      </w:r>
    </w:p>
    <w:p w14:paraId="4EC20E26" w14:textId="77777777" w:rsidR="00D276C0" w:rsidRPr="0050309E" w:rsidRDefault="00D276C0" w:rsidP="00D276C0">
      <w:pPr>
        <w:widowControl/>
        <w:spacing w:line="360" w:lineRule="auto"/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</w:pPr>
      <w:r w:rsidRPr="0050309E"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  <w:t>METHODS</w:t>
      </w:r>
    </w:p>
    <w:p w14:paraId="13433679" w14:textId="7754B3D5" w:rsidR="00230F2B" w:rsidRPr="0050309E" w:rsidRDefault="0031179F" w:rsidP="00663944">
      <w:pPr>
        <w:spacing w:line="480" w:lineRule="auto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r w:rsidRPr="0050309E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>F</w:t>
      </w:r>
      <w:r w:rsidR="00D276C0" w:rsidRPr="0050309E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 xml:space="preserve">emtosecond </w:t>
      </w:r>
      <w:r w:rsidRPr="0050309E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 xml:space="preserve">laser </w:t>
      </w:r>
      <w:r w:rsidR="00D276C0" w:rsidRPr="0050309E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 xml:space="preserve">pulse </w:t>
      </w:r>
      <w:r w:rsidRPr="0050309E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>processing</w:t>
      </w:r>
      <w:r w:rsidR="00D276C0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: </w:t>
      </w:r>
      <w:r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The </w:t>
      </w:r>
      <w:r w:rsidR="00862A6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light path setup of our </w:t>
      </w:r>
      <w:r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femtosecond laser pulse processing system was</w:t>
      </w:r>
      <w:r w:rsidR="0066394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reported in</w:t>
      </w:r>
      <w:r w:rsidR="00862A6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663944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our previous stud</w:t>
      </w:r>
      <w:r w:rsidR="00862A65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y.</w:t>
      </w:r>
      <w:r w:rsidR="0050309E" w:rsidRPr="002E3097">
        <w:fldChar w:fldCharType="begin"/>
      </w:r>
      <w:r w:rsidR="0050309E" w:rsidRPr="0050309E">
        <w:instrText xml:space="preserve"> HYPERLINK \l "_ENREF_8" \o "Zuo, 2018 #5" </w:instrText>
      </w:r>
      <w:r w:rsidR="0050309E" w:rsidRPr="002E3097">
        <w:rPr>
          <w:rPrChange w:id="2202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  <w:fldChar w:fldCharType="separate"/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fldChar w:fldCharType="begin"/>
      </w:r>
      <w:r w:rsidR="0093017B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instrText xml:space="preserve"> ADDIN EN.CITE &lt;EndNote&gt;&lt;Cite&gt;&lt;Author&gt;Zuo&lt;/Author&gt;&lt;Year&gt;2018&lt;/Year&gt;&lt;RecNum&gt;5&lt;/RecNum&gt;&lt;DisplayText&gt;&lt;style face="superscript"&gt;8&lt;/style&gt;&lt;/DisplayText&gt;&lt;record&gt;&lt;rec-number&gt;5&lt;/rec-number&gt;&lt;foreign-keys&gt;&lt;key app="EN" db-id="d5wrwa9efewz2pe5eexxpvsowap5sz2trede"&gt;5&lt;/key&gt;&lt;/foreign-keys&gt;&lt;ref-type name="Journal Article"&gt;17&lt;/ref-type&gt;&lt;contributors&gt;&lt;authors&gt;&lt;author&gt;Zuo, Pei&lt;/author&gt;&lt;author&gt;Jiang, Lan&lt;/author&gt;&lt;author&gt;Li, Xin&lt;/author&gt;&lt;author&gt;Li, Bo&lt;/author&gt;&lt;author&gt;Ran, Peng&lt;/author&gt;&lt;author&gt;Li, Xiaojie&lt;/author&gt;&lt;author&gt;Qu, Liangti&lt;/author&gt;&lt;author&gt;Lu, Yongfeng&lt;/author&gt;&lt;/authors&gt;&lt;/contributors&gt;&lt;titles&gt;&lt;title&gt;Metal (Ag, Pt)–MoS2 Hybrids Greenly Prepared Through Photochemical Reduction of Femtosecond Laser Pulses for SERS and HER&lt;/title&gt;&lt;secondary-title&gt;ACS Sustainable Chemistry &amp;amp; Engineering&lt;/secondary-title&gt;&lt;/titles&gt;&lt;periodical&gt;&lt;full-title&gt;ACS Sustainable Chemistry &amp;amp; Engineering&lt;/full-title&gt;&lt;/periodical&gt;&lt;pages&gt;7704-7714&lt;/pages&gt;&lt;volume&gt;6&lt;/volume&gt;&lt;number&gt;6&lt;/number&gt;&lt;dates&gt;&lt;year&gt;2018&lt;/year&gt;&lt;pub-dates&gt;&lt;date&gt;2018/06/04&lt;/date&gt;&lt;/pub-dates&gt;&lt;/dates&gt;&lt;publisher&gt;American Chemical Society&lt;/publisher&gt;&lt;urls&gt;&lt;related-urls&gt;&lt;url&gt;https://doi.org/10.1021/acssuschemeng.8b00579&lt;/url&gt;&lt;/related-urls&gt;&lt;/urls&gt;&lt;electronic-resource-num&gt;10.1021/acssuschemeng.8b00579&lt;/electronic-resource-num&gt;&lt;/record&gt;&lt;/Cite&gt;&lt;/EndNote&gt;</w:instrTex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lang w:eastAsia="en-US"/>
          <w:rPrChange w:id="2203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0"/>
              <w:lang w:eastAsia="en-US"/>
            </w:rPr>
          </w:rPrChange>
        </w:rPr>
        <w:fldChar w:fldCharType="separate"/>
      </w:r>
      <w:r w:rsidR="0093017B" w:rsidRPr="0050309E">
        <w:rPr>
          <w:rFonts w:ascii="Times New Roman" w:eastAsia="SimSun" w:hAnsi="Times New Roman" w:cs="Times New Roman"/>
          <w:noProof/>
          <w:kern w:val="0"/>
          <w:sz w:val="24"/>
          <w:szCs w:val="20"/>
          <w:vertAlign w:val="superscript"/>
          <w:lang w:eastAsia="en-US"/>
        </w:rPr>
        <w:t>8</w:t>
      </w:r>
      <w:r w:rsidR="0093017B" w:rsidRPr="002E3097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fldChar w:fldCharType="end"/>
      </w:r>
      <w:r w:rsidR="0050309E" w:rsidRPr="002E3097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fldChar w:fldCharType="end"/>
      </w:r>
    </w:p>
    <w:p w14:paraId="163F3F91" w14:textId="5BA2BC5D" w:rsidR="00991EF8" w:rsidRPr="00CD168E" w:rsidRDefault="00862A65" w:rsidP="00663944">
      <w:pPr>
        <w:spacing w:line="480" w:lineRule="auto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r w:rsidRPr="006E03E6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>Characterization of MoS</w:t>
      </w:r>
      <w:r w:rsidRPr="009B5FE5">
        <w:rPr>
          <w:rFonts w:ascii="Times New Roman" w:eastAsia="SimSun" w:hAnsi="Times New Roman" w:cs="Times New Roman"/>
          <w:b/>
          <w:kern w:val="0"/>
          <w:sz w:val="24"/>
          <w:szCs w:val="20"/>
          <w:vertAlign w:val="subscript"/>
          <w:lang w:eastAsia="en-US"/>
        </w:rPr>
        <w:t>2</w:t>
      </w:r>
      <w:r w:rsidRPr="009B5FE5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 xml:space="preserve"> </w:t>
      </w:r>
      <w:r w:rsidR="005B2A67" w:rsidRPr="002C70BE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>nano</w:t>
      </w:r>
      <w:r w:rsidR="00314635" w:rsidRPr="00E34728">
        <w:rPr>
          <w:rFonts w:ascii="Times New Roman" w:eastAsia="SimSun" w:hAnsi="Times New Roman" w:cs="Times New Roman"/>
          <w:b/>
          <w:kern w:val="0"/>
          <w:sz w:val="24"/>
          <w:szCs w:val="20"/>
        </w:rPr>
        <w:t>structures</w:t>
      </w:r>
      <w:r w:rsidR="00991EF8" w:rsidRPr="00E34728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: </w:t>
      </w:r>
      <w:del w:id="2204" w:author="Jane Nicholson" w:date="2018-09-19T17:07:00Z">
        <w:r w:rsidR="00552C18" w:rsidRPr="0048348D" w:rsidDel="0022501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The o</w:delText>
        </w:r>
      </w:del>
      <w:ins w:id="2205" w:author="Jane Nicholson" w:date="2018-09-19T17:07:00Z">
        <w:r w:rsidR="0022501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O</w:t>
        </w:r>
      </w:ins>
      <w:r w:rsidR="00552C18" w:rsidRPr="0048348D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ptical images were obtained </w:t>
      </w:r>
      <w:r w:rsidR="004E7DAE" w:rsidRPr="008D5935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using </w:t>
      </w:r>
      <w:r w:rsidR="00F72764" w:rsidRPr="006744A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an Olympus microscope. </w:t>
      </w:r>
      <w:r w:rsidR="003C3652" w:rsidRPr="006744A6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The AFM</w:t>
      </w:r>
      <w:r w:rsidR="00530346" w:rsidRPr="009F65A5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characterization was performed using a SPM-960 </w:t>
      </w:r>
      <w:ins w:id="2206" w:author="Jane Nicholson" w:date="2018-09-19T17:08:00Z">
        <w:r w:rsidR="0022501C" w:rsidRPr="0022501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atomic force microscope</w:t>
        </w:r>
      </w:ins>
      <w:del w:id="2207" w:author="Jane Nicholson" w:date="2018-09-19T17:08:00Z">
        <w:r w:rsidR="00530346" w:rsidRPr="009F65A5" w:rsidDel="0022501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AFM</w:delText>
        </w:r>
      </w:del>
      <w:r w:rsidR="00530346" w:rsidRPr="009F65A5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.</w:t>
      </w:r>
      <w:r w:rsidR="00F72764" w:rsidRPr="00CC5CC3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991EF8" w:rsidRPr="00DD2FAC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The </w:t>
      </w:r>
      <w:r w:rsidR="00991EF8" w:rsidRPr="00DD2FAC">
        <w:rPr>
          <w:rFonts w:ascii="Times New Roman" w:eastAsia="SimSun" w:hAnsi="Times New Roman" w:cs="Times New Roman"/>
          <w:kern w:val="0"/>
          <w:sz w:val="24"/>
          <w:szCs w:val="20"/>
        </w:rPr>
        <w:t>SEM image</w:t>
      </w:r>
      <w:r w:rsidR="00530346" w:rsidRPr="000A4283">
        <w:rPr>
          <w:rFonts w:ascii="Times New Roman" w:eastAsia="SimSun" w:hAnsi="Times New Roman" w:cs="Times New Roman"/>
          <w:kern w:val="0"/>
          <w:sz w:val="24"/>
          <w:szCs w:val="20"/>
        </w:rPr>
        <w:t>s</w:t>
      </w:r>
      <w:r w:rsidR="00991EF8" w:rsidRPr="000A4283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and EDX </w:t>
      </w:r>
      <w:del w:id="2208" w:author="Ted Linekar" w:date="2018-09-18T15:02:00Z">
        <w:r w:rsidR="00530346" w:rsidRPr="000A4283" w:rsidDel="00341C37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maping</w:delText>
        </w:r>
      </w:del>
      <w:ins w:id="2209" w:author="Ted Linekar" w:date="2018-09-18T15:02:00Z">
        <w:r w:rsidR="00341C37" w:rsidRPr="000A4283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mapping</w:t>
        </w:r>
      </w:ins>
      <w:r w:rsidR="00530346" w:rsidRPr="000A4283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spectra </w:t>
      </w:r>
      <w:r w:rsidR="00991EF8" w:rsidRPr="002D23C1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were </w:t>
      </w:r>
      <w:r w:rsidR="00F72764" w:rsidRPr="002D23C1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obtained</w:t>
      </w:r>
      <w:r w:rsidR="00991EF8" w:rsidRPr="00CD7FE4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using a </w:t>
      </w:r>
      <w:r w:rsidR="00E8209D" w:rsidRPr="00631001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Hitachi scanning electron microscope</w:t>
      </w:r>
      <w:r w:rsidR="00991EF8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. </w:t>
      </w:r>
      <w:r w:rsidR="00C679C6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Raman spectra were obtained using a Renishaw InVia Reflex spectrometer with a 532 nm light source. </w:t>
      </w:r>
      <w:del w:id="2210" w:author="Ted Linekar" w:date="2018-09-18T14:56:00Z">
        <w:r w:rsidR="00B00256" w:rsidRPr="001E79FA" w:rsidDel="00286A9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X-ray photoelectron spectroscopy </w:delText>
        </w:r>
      </w:del>
      <w:del w:id="2211" w:author="Ted Linekar" w:date="2018-09-18T14:59:00Z">
        <w:r w:rsidR="00B00256" w:rsidRPr="001E79FA" w:rsidDel="00AC60A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(</w:delText>
        </w:r>
      </w:del>
      <w:r w:rsidR="00B00256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XPS</w:t>
      </w:r>
      <w:del w:id="2212" w:author="Ted Linekar" w:date="2018-09-18T14:59:00Z">
        <w:r w:rsidR="00B00256" w:rsidRPr="001E79FA" w:rsidDel="00AC60AA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)</w:delText>
        </w:r>
      </w:del>
      <w:r w:rsidR="00B00256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was </w:t>
      </w:r>
      <w:ins w:id="2213" w:author="Ted Linekar" w:date="2018-09-18T14:56:00Z">
        <w:r w:rsidR="00286A9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conducted </w:t>
        </w:r>
      </w:ins>
      <w:del w:id="2214" w:author="Ted Linekar" w:date="2018-09-18T14:56:00Z">
        <w:r w:rsidR="00B00256" w:rsidRPr="001E79FA" w:rsidDel="00286A90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carried out </w:delText>
        </w:r>
      </w:del>
      <w:r w:rsidR="00B00256" w:rsidRPr="001E79FA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using a PHI Quantera X-ray photoelectron spectrometer. </w:t>
      </w:r>
    </w:p>
    <w:p w14:paraId="640C9FA9" w14:textId="323A8608" w:rsidR="00E55EF8" w:rsidRPr="0050309E" w:rsidRDefault="00314635" w:rsidP="00557B8C">
      <w:pPr>
        <w:spacing w:after="240" w:line="480" w:lineRule="auto"/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</w:pPr>
      <w:bookmarkStart w:id="2215" w:name="OLE_LINK22"/>
      <w:bookmarkStart w:id="2216" w:name="OLE_LINK23"/>
      <w:r w:rsidRPr="00033BE6">
        <w:rPr>
          <w:rFonts w:ascii="Times New Roman" w:eastAsia="SimSun" w:hAnsi="Times New Roman" w:cs="Times New Roman"/>
          <w:b/>
          <w:kern w:val="0"/>
          <w:sz w:val="24"/>
          <w:szCs w:val="20"/>
        </w:rPr>
        <w:t>Device fabrication and electrical characterization</w:t>
      </w:r>
      <w:r w:rsidR="00D5586F" w:rsidRPr="00033BE6">
        <w:rPr>
          <w:rFonts w:ascii="Times New Roman" w:eastAsia="SimSun" w:hAnsi="Times New Roman" w:cs="Times New Roman"/>
          <w:kern w:val="0"/>
          <w:sz w:val="24"/>
          <w:szCs w:val="20"/>
        </w:rPr>
        <w:t xml:space="preserve">: </w:t>
      </w:r>
      <w:r w:rsidR="00B9381F" w:rsidRPr="00033BE6">
        <w:rPr>
          <w:rFonts w:ascii="Times New Roman" w:eastAsia="SimSun" w:hAnsi="Times New Roman" w:cs="Times New Roman"/>
          <w:kern w:val="0"/>
          <w:sz w:val="24"/>
          <w:szCs w:val="20"/>
        </w:rPr>
        <w:t>M</w:t>
      </w:r>
      <w:r w:rsidR="00311A6C" w:rsidRPr="00C451BA">
        <w:rPr>
          <w:rFonts w:ascii="Times New Roman" w:eastAsia="SimSun" w:hAnsi="Times New Roman" w:cs="Times New Roman"/>
          <w:kern w:val="0"/>
          <w:sz w:val="24"/>
          <w:szCs w:val="20"/>
        </w:rPr>
        <w:t>ultilayer MoS</w:t>
      </w:r>
      <w:r w:rsidR="00311A6C" w:rsidRPr="00C451BA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311A6C" w:rsidRPr="00C451BA">
        <w:rPr>
          <w:rFonts w:ascii="Times New Roman" w:eastAsia="SimSun" w:hAnsi="Times New Roman" w:cs="Times New Roman"/>
          <w:kern w:val="0"/>
          <w:sz w:val="24"/>
          <w:szCs w:val="20"/>
        </w:rPr>
        <w:t xml:space="preserve"> flakes </w:t>
      </w:r>
      <w:r w:rsidR="00C825D3" w:rsidRPr="00C451BA">
        <w:rPr>
          <w:rFonts w:ascii="Times New Roman" w:eastAsia="SimSun" w:hAnsi="Times New Roman" w:cs="Times New Roman"/>
          <w:kern w:val="0"/>
          <w:sz w:val="24"/>
          <w:szCs w:val="20"/>
        </w:rPr>
        <w:t>were</w:t>
      </w:r>
      <w:ins w:id="2217" w:author="Ted Linekar" w:date="2018-09-18T15:04:00Z">
        <w:r w:rsidR="00341C3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  <w:commentRangeStart w:id="2218"/>
        <w:r w:rsidR="00341C37">
          <w:rPr>
            <w:rFonts w:ascii="Times New Roman" w:eastAsia="SimSun" w:hAnsi="Times New Roman" w:cs="Times New Roman"/>
            <w:kern w:val="0"/>
            <w:sz w:val="24"/>
            <w:szCs w:val="20"/>
          </w:rPr>
          <w:t>placed</w:t>
        </w:r>
      </w:ins>
      <w:commentRangeEnd w:id="2218"/>
      <w:ins w:id="2219" w:author="Ted Linekar" w:date="2018-09-18T15:08:00Z">
        <w:r w:rsidR="00341C37">
          <w:rPr>
            <w:rStyle w:val="CommentReference"/>
          </w:rPr>
          <w:commentReference w:id="2218"/>
        </w:r>
      </w:ins>
      <w:ins w:id="2220" w:author="Ted Linekar" w:date="2018-09-18T15:04:00Z">
        <w:r w:rsidR="00341C37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del w:id="2221" w:author="Ted Linekar" w:date="2018-09-18T15:03:00Z">
        <w:r w:rsidR="00311A6C" w:rsidRPr="00C451BA" w:rsidDel="00341C3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 </w:delText>
        </w:r>
      </w:del>
      <w:r w:rsidR="00C825D3" w:rsidRPr="00A66C17">
        <w:rPr>
          <w:rFonts w:ascii="Times New Roman" w:eastAsia="SimSun" w:hAnsi="Times New Roman" w:cs="Times New Roman"/>
          <w:kern w:val="0"/>
          <w:sz w:val="24"/>
          <w:szCs w:val="20"/>
        </w:rPr>
        <w:t>on p+</w:t>
      </w:r>
      <w:r w:rsidR="00C825D3" w:rsidRPr="006D1C67">
        <w:rPr>
          <w:rFonts w:ascii="Times New Roman" w:eastAsia="SimSun" w:hAnsi="Times New Roman" w:cs="Times New Roman"/>
          <w:kern w:val="0"/>
          <w:sz w:val="24"/>
          <w:szCs w:val="20"/>
        </w:rPr>
        <w:t>Si/SiO</w:t>
      </w:r>
      <w:r w:rsidR="00C825D3" w:rsidRPr="006D1C67">
        <w:rPr>
          <w:rFonts w:ascii="Times New Roman" w:eastAsia="SimSun" w:hAnsi="Times New Roman" w:cs="Times New Roman"/>
          <w:kern w:val="0"/>
          <w:sz w:val="24"/>
          <w:szCs w:val="20"/>
          <w:vertAlign w:val="subscript"/>
        </w:rPr>
        <w:t>2</w:t>
      </w:r>
      <w:r w:rsidR="00C825D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(300 nm) substrates </w:t>
      </w:r>
      <w:r w:rsidR="009C24D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and </w:t>
      </w:r>
      <w:del w:id="2222" w:author="Ted Linekar" w:date="2018-09-18T15:04:00Z">
        <w:r w:rsidR="009C24D6" w:rsidRPr="0050309E" w:rsidDel="00341C37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were </w:delText>
        </w:r>
      </w:del>
      <w:r w:rsidR="009C24D6" w:rsidRPr="0050309E">
        <w:rPr>
          <w:rFonts w:ascii="Times New Roman" w:eastAsia="SimSun" w:hAnsi="Times New Roman" w:cs="Times New Roman"/>
          <w:kern w:val="0"/>
          <w:sz w:val="24"/>
          <w:szCs w:val="20"/>
        </w:rPr>
        <w:t>processed by femtosecond laser pulse</w:t>
      </w:r>
      <w:ins w:id="2223" w:author="Jane Nicholson" w:date="2018-09-19T17:09:00Z">
        <w:r w:rsidR="0022501C">
          <w:rPr>
            <w:rFonts w:ascii="Times New Roman" w:eastAsia="SimSun" w:hAnsi="Times New Roman" w:cs="Times New Roman"/>
            <w:kern w:val="0"/>
            <w:sz w:val="24"/>
            <w:szCs w:val="20"/>
          </w:rPr>
          <w:t>s</w:t>
        </w:r>
      </w:ins>
      <w:r w:rsidR="009C24D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. </w:t>
      </w:r>
      <w:bookmarkEnd w:id="2215"/>
      <w:bookmarkEnd w:id="2216"/>
      <w:r w:rsidR="009C24D6" w:rsidRPr="0050309E">
        <w:rPr>
          <w:rFonts w:ascii="Times New Roman" w:eastAsia="SimSun" w:hAnsi="Times New Roman" w:cs="Times New Roman"/>
          <w:kern w:val="0"/>
          <w:sz w:val="24"/>
          <w:szCs w:val="20"/>
        </w:rPr>
        <w:t>Then the substrates were spin-coated with poly methyl methacrylate (PMMA)</w:t>
      </w:r>
      <w:r w:rsidR="00722976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 solution. </w:t>
      </w:r>
      <w:r w:rsidR="00FC0C4F" w:rsidRPr="0050309E">
        <w:rPr>
          <w:rFonts w:ascii="Times New Roman" w:eastAsia="SimSun" w:hAnsi="Times New Roman" w:cs="Times New Roman"/>
          <w:kern w:val="0"/>
          <w:sz w:val="24"/>
          <w:szCs w:val="20"/>
        </w:rPr>
        <w:t>The source and drai</w:t>
      </w:r>
      <w:r w:rsidR="00247693" w:rsidRPr="0050309E">
        <w:rPr>
          <w:rFonts w:ascii="Times New Roman" w:eastAsia="SimSun" w:hAnsi="Times New Roman" w:cs="Times New Roman"/>
          <w:kern w:val="0"/>
          <w:sz w:val="24"/>
          <w:szCs w:val="20"/>
        </w:rPr>
        <w:t>n electrodes w</w:t>
      </w:r>
      <w:r w:rsidR="003970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ere fabricated </w:t>
      </w:r>
      <w:del w:id="2224" w:author="Jane Nicholson" w:date="2018-09-19T17:09:00Z">
        <w:r w:rsidR="003970F8" w:rsidRPr="0050309E" w:rsidDel="0022501C">
          <w:rPr>
            <w:rFonts w:ascii="Times New Roman" w:eastAsia="SimSun" w:hAnsi="Times New Roman" w:cs="Times New Roman"/>
            <w:kern w:val="0"/>
            <w:sz w:val="24"/>
            <w:szCs w:val="20"/>
          </w:rPr>
          <w:delText xml:space="preserve">through </w:delText>
        </w:r>
      </w:del>
      <w:ins w:id="2225" w:author="Jane Nicholson" w:date="2018-09-19T17:09:00Z">
        <w:r w:rsidR="0022501C">
          <w:rPr>
            <w:rFonts w:ascii="Times New Roman" w:eastAsia="SimSun" w:hAnsi="Times New Roman" w:cs="Times New Roman"/>
            <w:kern w:val="0"/>
            <w:sz w:val="24"/>
            <w:szCs w:val="20"/>
          </w:rPr>
          <w:t>using</w:t>
        </w:r>
        <w:r w:rsidR="0022501C" w:rsidRPr="0050309E">
          <w:rPr>
            <w:rFonts w:ascii="Times New Roman" w:eastAsia="SimSun" w:hAnsi="Times New Roman" w:cs="Times New Roman"/>
            <w:kern w:val="0"/>
            <w:sz w:val="24"/>
            <w:szCs w:val="20"/>
          </w:rPr>
          <w:t xml:space="preserve"> </w:t>
        </w:r>
      </w:ins>
      <w:r w:rsidR="003970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three </w:t>
      </w:r>
      <w:r w:rsidR="00253783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main </w:t>
      </w:r>
      <w:r w:rsidR="003970F8" w:rsidRPr="0050309E">
        <w:rPr>
          <w:rFonts w:ascii="Times New Roman" w:eastAsia="SimSun" w:hAnsi="Times New Roman" w:cs="Times New Roman"/>
          <w:kern w:val="0"/>
          <w:sz w:val="24"/>
          <w:szCs w:val="20"/>
        </w:rPr>
        <w:t xml:space="preserve">steps: </w:t>
      </w:r>
      <w:r w:rsidR="00FC0C4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standard </w:t>
      </w:r>
      <w:del w:id="2226" w:author="Ted Linekar" w:date="2018-09-18T11:37:00Z">
        <w:r w:rsidR="00FC0C4F" w:rsidRPr="0050309E" w:rsidDel="002B74D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electron-beam lithography</w:delText>
        </w:r>
        <w:r w:rsidR="00247693" w:rsidRPr="0050309E" w:rsidDel="002B74D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 (</w:delText>
        </w:r>
      </w:del>
      <w:r w:rsidR="0024769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EBL</w:t>
      </w:r>
      <w:del w:id="2227" w:author="Ted Linekar" w:date="2018-09-18T11:37:00Z">
        <w:r w:rsidR="00247693" w:rsidRPr="0050309E" w:rsidDel="002B74D6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)</w:delText>
        </w:r>
      </w:del>
      <w:r w:rsidR="00B9381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25378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was performed by </w:t>
      </w:r>
      <w:r w:rsidR="00BF295A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Zeiss Supra55 SEM and Raith pattern generator</w:t>
      </w:r>
      <w:r w:rsidR="0003329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to pattern</w:t>
      </w:r>
      <w:r w:rsidR="00253783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the PMMA masks</w:t>
      </w:r>
      <w:r w:rsidR="00114CF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; 5 nm Ti</w:t>
      </w:r>
      <w:ins w:id="2228" w:author="Ted Linekar" w:date="2018-09-18T15:10:00Z">
        <w:r w:rsidR="00675D02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ins w:id="2229" w:author="Ted Linekar" w:date="2018-09-18T15:11:00Z">
        <w:r w:rsidR="00675D02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and </w:t>
        </w:r>
      </w:ins>
      <w:del w:id="2230" w:author="Ted Linekar" w:date="2018-09-18T15:10:00Z">
        <w:r w:rsidR="00114CFF" w:rsidRPr="0050309E" w:rsidDel="00675D02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/</w:delText>
        </w:r>
      </w:del>
      <w:r w:rsidR="00114CF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75 nm Au were </w:t>
      </w:r>
      <w:r w:rsidR="0003329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deposited </w:t>
      </w:r>
      <w:ins w:id="2231" w:author="Ted Linekar" w:date="2018-09-18T15:12:00Z">
        <w:r w:rsidR="00675D02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through</w:t>
        </w:r>
      </w:ins>
      <w:del w:id="2232" w:author="Ted Linekar" w:date="2018-09-18T15:12:00Z">
        <w:r w:rsidR="0003329F" w:rsidRPr="0050309E" w:rsidDel="00675D02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>by</w:delText>
        </w:r>
      </w:del>
      <w:r w:rsidR="0003329F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</w:t>
      </w:r>
      <w:r w:rsidR="008E6F0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electronic beam evaporation</w:t>
      </w:r>
      <w:del w:id="2233" w:author="Ted Linekar" w:date="2018-09-18T15:12:00Z">
        <w:r w:rsidR="001702CE" w:rsidRPr="0050309E" w:rsidDel="00675D02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 technique</w:delText>
        </w:r>
      </w:del>
      <w:r w:rsidR="00760D79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; </w:t>
      </w:r>
      <w:r w:rsidR="005A31D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a lift-off process was performed in acetone. The electrical measurements of the fabricated MoS</w:t>
      </w:r>
      <w:r w:rsidR="005A31DE" w:rsidRPr="0050309E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5A31D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 xml:space="preserve"> FET were </w:t>
      </w:r>
      <w:del w:id="2234" w:author="Jane Nicholson" w:date="2018-09-19T17:09:00Z">
        <w:r w:rsidR="005A31DE" w:rsidRPr="0050309E" w:rsidDel="0022501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performed </w:delText>
        </w:r>
      </w:del>
      <w:ins w:id="2235" w:author="Jane Nicholson" w:date="2018-09-19T17:09:00Z">
        <w:r w:rsidR="0022501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>recorded</w:t>
        </w:r>
        <w:r w:rsidR="0022501C" w:rsidRPr="0050309E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t xml:space="preserve"> </w:t>
        </w:r>
      </w:ins>
      <w:del w:id="2236" w:author="Jane Nicholson" w:date="2018-09-19T17:09:00Z">
        <w:r w:rsidR="005A31DE" w:rsidRPr="0050309E" w:rsidDel="0022501C">
          <w:rPr>
            <w:rFonts w:ascii="Times New Roman" w:eastAsia="SimSun" w:hAnsi="Times New Roman" w:cs="Times New Roman"/>
            <w:kern w:val="0"/>
            <w:sz w:val="24"/>
            <w:szCs w:val="20"/>
            <w:lang w:eastAsia="en-US"/>
          </w:rPr>
          <w:delText xml:space="preserve">by </w:delText>
        </w:r>
      </w:del>
      <w:r w:rsidR="005A31DE" w:rsidRPr="0050309E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using a Keithley 4200 semiconductor characterization system in air and at room temperature.</w:t>
      </w:r>
    </w:p>
    <w:p w14:paraId="1E00F488" w14:textId="77777777" w:rsidR="00804698" w:rsidRPr="0050309E" w:rsidRDefault="00804698" w:rsidP="00804698">
      <w:pPr>
        <w:widowControl/>
        <w:spacing w:line="360" w:lineRule="auto"/>
        <w:rPr>
          <w:rFonts w:ascii="Times New Roman" w:eastAsia="SimSun" w:hAnsi="Times New Roman" w:cs="Times New Roman"/>
          <w:b/>
          <w:kern w:val="0"/>
          <w:sz w:val="28"/>
          <w:szCs w:val="28"/>
          <w:lang w:eastAsia="ja-JP"/>
        </w:rPr>
      </w:pPr>
      <w:r w:rsidRPr="0050309E">
        <w:rPr>
          <w:rFonts w:ascii="Times New Roman" w:eastAsia="SimSun" w:hAnsi="Times New Roman" w:cs="Times New Roman"/>
          <w:b/>
          <w:kern w:val="0"/>
          <w:sz w:val="28"/>
          <w:szCs w:val="28"/>
          <w:lang w:eastAsia="ja-JP"/>
        </w:rPr>
        <w:t>ASSOCIATED CONTENT</w:t>
      </w:r>
    </w:p>
    <w:p w14:paraId="25B1B9B5" w14:textId="3642D8C4" w:rsidR="00804698" w:rsidRPr="0050309E" w:rsidRDefault="00804698" w:rsidP="00804698">
      <w:pPr>
        <w:spacing w:line="360" w:lineRule="auto"/>
        <w:rPr>
          <w:rFonts w:ascii="Times New Roman" w:eastAsia="SimSun" w:hAnsi="Times New Roman" w:cs="Times New Roman"/>
          <w:color w:val="000000"/>
          <w:sz w:val="24"/>
          <w:szCs w:val="24"/>
        </w:rPr>
      </w:pPr>
      <w:r w:rsidRPr="0050309E">
        <w:rPr>
          <w:rFonts w:ascii="Times New Roman" w:eastAsia="SimSun" w:hAnsi="Times New Roman" w:cs="Times New Roman"/>
          <w:b/>
          <w:color w:val="000000"/>
          <w:sz w:val="24"/>
          <w:szCs w:val="24"/>
        </w:rPr>
        <w:t>Supporting Information.</w:t>
      </w:r>
      <w:r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 The </w:t>
      </w:r>
      <w:del w:id="2237" w:author="Ted Linekar" w:date="2018-09-18T15:14:00Z">
        <w:r w:rsidRPr="0050309E" w:rsidDel="00675D02">
          <w:rPr>
            <w:rFonts w:ascii="Times New Roman" w:eastAsia="SimSun" w:hAnsi="Times New Roman" w:cs="Times New Roman"/>
            <w:color w:val="000000"/>
            <w:sz w:val="24"/>
            <w:szCs w:val="24"/>
          </w:rPr>
          <w:delText>S</w:delText>
        </w:r>
      </w:del>
      <w:ins w:id="2238" w:author="Ted Linekar" w:date="2018-09-18T15:15:00Z">
        <w:r w:rsidR="00675D02">
          <w:rPr>
            <w:rFonts w:ascii="Times New Roman" w:eastAsia="SimSun" w:hAnsi="Times New Roman" w:cs="Times New Roman"/>
            <w:color w:val="000000"/>
            <w:sz w:val="24"/>
            <w:szCs w:val="24"/>
          </w:rPr>
          <w:t xml:space="preserve">following </w:t>
        </w:r>
      </w:ins>
      <w:ins w:id="2239" w:author="Ted Linekar" w:date="2018-09-18T15:14:00Z">
        <w:r w:rsidR="00675D02">
          <w:rPr>
            <w:rFonts w:ascii="Times New Roman" w:eastAsia="SimSun" w:hAnsi="Times New Roman" w:cs="Times New Roman"/>
            <w:color w:val="000000"/>
            <w:sz w:val="24"/>
            <w:szCs w:val="24"/>
          </w:rPr>
          <w:t>s</w:t>
        </w:r>
      </w:ins>
      <w:r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upporting </w:t>
      </w:r>
      <w:del w:id="2240" w:author="Ted Linekar" w:date="2018-09-18T15:14:00Z">
        <w:r w:rsidRPr="0050309E" w:rsidDel="00675D02">
          <w:rPr>
            <w:rFonts w:ascii="Times New Roman" w:eastAsia="SimSun" w:hAnsi="Times New Roman" w:cs="Times New Roman"/>
            <w:color w:val="000000"/>
            <w:sz w:val="24"/>
            <w:szCs w:val="24"/>
          </w:rPr>
          <w:delText>I</w:delText>
        </w:r>
      </w:del>
      <w:ins w:id="2241" w:author="Ted Linekar" w:date="2018-09-18T15:14:00Z">
        <w:r w:rsidR="00675D02">
          <w:rPr>
            <w:rFonts w:ascii="Times New Roman" w:eastAsia="SimSun" w:hAnsi="Times New Roman" w:cs="Times New Roman"/>
            <w:color w:val="000000"/>
            <w:sz w:val="24"/>
            <w:szCs w:val="24"/>
          </w:rPr>
          <w:t>i</w:t>
        </w:r>
      </w:ins>
      <w:r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nformation is available free of </w:t>
      </w:r>
      <w:r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lastRenderedPageBreak/>
        <w:t>charge on the ACS Publications website</w:t>
      </w:r>
      <w:ins w:id="2242" w:author="Ted Linekar" w:date="2018-09-18T15:15:00Z">
        <w:r w:rsidR="00675D02">
          <w:rPr>
            <w:rFonts w:ascii="Times New Roman" w:eastAsia="SimSun" w:hAnsi="Times New Roman" w:cs="Times New Roman"/>
            <w:color w:val="000000"/>
            <w:sz w:val="24"/>
            <w:szCs w:val="24"/>
          </w:rPr>
          <w:t>:</w:t>
        </w:r>
      </w:ins>
      <w:del w:id="2243" w:author="Ted Linekar" w:date="2018-09-18T15:15:00Z">
        <w:r w:rsidRPr="0050309E" w:rsidDel="00675D02">
          <w:rPr>
            <w:rFonts w:ascii="Times New Roman" w:eastAsia="SimSun" w:hAnsi="Times New Roman" w:cs="Times New Roman"/>
            <w:color w:val="000000"/>
            <w:sz w:val="24"/>
            <w:szCs w:val="24"/>
          </w:rPr>
          <w:delText>.</w:delText>
        </w:r>
      </w:del>
    </w:p>
    <w:p w14:paraId="2E2E265A" w14:textId="28458AB6" w:rsidR="00804698" w:rsidRPr="0050309E" w:rsidRDefault="002414D4" w:rsidP="00804698">
      <w:pPr>
        <w:spacing w:after="240" w:line="360" w:lineRule="auto"/>
        <w:rPr>
          <w:rFonts w:ascii="Times New Roman" w:eastAsia="SimSun" w:hAnsi="Times New Roman" w:cs="Times New Roman"/>
          <w:color w:val="000000"/>
          <w:sz w:val="24"/>
          <w:szCs w:val="24"/>
        </w:rPr>
      </w:pPr>
      <w:r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Supplementary XPS </w:t>
      </w:r>
      <w:r w:rsidR="00F9780C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Mo, O, and S </w:t>
      </w:r>
      <w:r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>spectra of pristine MoS</w:t>
      </w:r>
      <w:r w:rsidRPr="0050309E">
        <w:rPr>
          <w:rFonts w:ascii="Times New Roman" w:eastAsia="SimSun" w:hAnsi="Times New Roman" w:cs="Times New Roman"/>
          <w:color w:val="000000"/>
          <w:sz w:val="24"/>
          <w:szCs w:val="24"/>
          <w:vertAlign w:val="subscript"/>
        </w:rPr>
        <w:t>2</w:t>
      </w:r>
      <w:r w:rsidR="00F9780C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>, XPS S spectra of FLP-MoS</w:t>
      </w:r>
      <w:r w:rsidR="00F9780C" w:rsidRPr="0050309E">
        <w:rPr>
          <w:rFonts w:ascii="Times New Roman" w:eastAsia="SimSun" w:hAnsi="Times New Roman" w:cs="Times New Roman"/>
          <w:color w:val="000000"/>
          <w:sz w:val="24"/>
          <w:szCs w:val="24"/>
          <w:vertAlign w:val="subscript"/>
        </w:rPr>
        <w:t>2</w:t>
      </w:r>
      <w:r w:rsidR="00223929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>, and</w:t>
      </w:r>
      <w:r w:rsidR="00924E9E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 supplementary </w:t>
      </w:r>
      <w:r w:rsidR="00F9780C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electrical test results of </w:t>
      </w:r>
      <w:r w:rsidR="003672E5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>MoS</w:t>
      </w:r>
      <w:r w:rsidR="003672E5" w:rsidRPr="0050309E">
        <w:rPr>
          <w:rFonts w:ascii="Times New Roman" w:eastAsia="SimSun" w:hAnsi="Times New Roman" w:cs="Times New Roman"/>
          <w:color w:val="000000"/>
          <w:sz w:val="24"/>
          <w:szCs w:val="24"/>
          <w:vertAlign w:val="subscript"/>
        </w:rPr>
        <w:t>2</w:t>
      </w:r>
      <w:r w:rsidR="003672E5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 </w:t>
      </w:r>
      <w:r w:rsidR="00924E9E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FETs </w:t>
      </w:r>
      <w:r w:rsidR="003672E5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with </w:t>
      </w:r>
      <w:r w:rsidR="00924E9E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moderate </w:t>
      </w:r>
      <w:r w:rsidR="003672E5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 xml:space="preserve">surface modification by femtosecond laser pulses </w:t>
      </w:r>
      <w:r w:rsidR="00804698" w:rsidRPr="0050309E">
        <w:rPr>
          <w:rFonts w:ascii="Times New Roman" w:eastAsia="SimSun" w:hAnsi="Times New Roman" w:cs="Times New Roman"/>
          <w:color w:val="000000"/>
          <w:sz w:val="24"/>
          <w:szCs w:val="24"/>
        </w:rPr>
        <w:t>(PDF).</w:t>
      </w:r>
    </w:p>
    <w:p w14:paraId="3B821D1E" w14:textId="77777777" w:rsidR="00804698" w:rsidRPr="0050309E" w:rsidRDefault="00804698" w:rsidP="00804698">
      <w:pPr>
        <w:widowControl/>
        <w:spacing w:line="360" w:lineRule="auto"/>
        <w:rPr>
          <w:rFonts w:ascii="Times New Roman" w:eastAsia="SimSun" w:hAnsi="Times New Roman" w:cs="Times New Roman"/>
          <w:b/>
          <w:kern w:val="0"/>
          <w:sz w:val="28"/>
          <w:szCs w:val="28"/>
          <w:highlight w:val="lightGray"/>
          <w:lang w:eastAsia="ja-JP"/>
        </w:rPr>
      </w:pPr>
      <w:r w:rsidRPr="0050309E">
        <w:rPr>
          <w:rFonts w:ascii="Times New Roman" w:eastAsia="SimSun" w:hAnsi="Times New Roman" w:cs="Times New Roman"/>
          <w:b/>
          <w:kern w:val="0"/>
          <w:sz w:val="28"/>
          <w:szCs w:val="28"/>
          <w:highlight w:val="lightGray"/>
          <w:lang w:eastAsia="ja-JP"/>
        </w:rPr>
        <w:t>AUTHOR INFORMATION</w:t>
      </w:r>
    </w:p>
    <w:p w14:paraId="09A3DA40" w14:textId="77777777" w:rsidR="00804698" w:rsidRPr="0050309E" w:rsidRDefault="00804698" w:rsidP="00804698">
      <w:pPr>
        <w:widowControl/>
        <w:spacing w:line="360" w:lineRule="auto"/>
        <w:jc w:val="left"/>
        <w:rPr>
          <w:rFonts w:ascii="Times New Roman" w:eastAsia="SimSun" w:hAnsi="Times New Roman" w:cs="Times New Roman"/>
          <w:b/>
          <w:kern w:val="0"/>
          <w:sz w:val="24"/>
          <w:szCs w:val="20"/>
          <w:highlight w:val="lightGray"/>
          <w:lang w:eastAsia="en-US"/>
        </w:rPr>
      </w:pPr>
      <w:r w:rsidRPr="0050309E">
        <w:rPr>
          <w:rFonts w:ascii="Times New Roman" w:eastAsia="SimSun" w:hAnsi="Times New Roman" w:cs="Times New Roman"/>
          <w:b/>
          <w:kern w:val="0"/>
          <w:sz w:val="24"/>
          <w:szCs w:val="20"/>
          <w:highlight w:val="lightGray"/>
          <w:lang w:eastAsia="en-US"/>
        </w:rPr>
        <w:t>Corresponding Author</w:t>
      </w:r>
    </w:p>
    <w:p w14:paraId="6DF86E43" w14:textId="13E73F87" w:rsidR="00804698" w:rsidRPr="0050309E" w:rsidRDefault="00804698" w:rsidP="00804698">
      <w:pPr>
        <w:widowControl/>
        <w:spacing w:line="360" w:lineRule="auto"/>
        <w:jc w:val="left"/>
        <w:rPr>
          <w:rFonts w:ascii="Times New Roman" w:eastAsia="SimSun" w:hAnsi="Times New Roman" w:cs="Times New Roman"/>
          <w:color w:val="000000"/>
          <w:kern w:val="0"/>
          <w:sz w:val="24"/>
          <w:szCs w:val="24"/>
        </w:rPr>
      </w:pPr>
      <w:r w:rsidRPr="0050309E">
        <w:rPr>
          <w:rFonts w:ascii="Times New Roman" w:eastAsia="MS Mincho" w:hAnsi="Times New Roman" w:cs="Times New Roman"/>
          <w:color w:val="000000"/>
          <w:kern w:val="0"/>
          <w:sz w:val="24"/>
          <w:szCs w:val="24"/>
          <w:highlight w:val="lightGray"/>
          <w:lang w:eastAsia="ja-JP"/>
        </w:rPr>
        <w:t xml:space="preserve">*E-mail (Lan Jiang): </w:t>
      </w:r>
      <w:r w:rsidR="0050309E" w:rsidRPr="0050309E">
        <w:fldChar w:fldCharType="begin"/>
      </w:r>
      <w:r w:rsidR="0050309E" w:rsidRPr="0050309E">
        <w:instrText xml:space="preserve"> HYPERLINK "mailto:jianglan@bit.edu.cn" </w:instrText>
      </w:r>
      <w:r w:rsidR="0050309E" w:rsidRPr="0050309E">
        <w:rPr>
          <w:rPrChange w:id="2244" w:author="Ted Linekar" w:date="2018-09-17T10:38:00Z">
            <w:rPr>
              <w:rFonts w:ascii="Times New Roman" w:eastAsia="SimSun" w:hAnsi="Times New Roman" w:cs="Times New Roman"/>
              <w:color w:val="0563C1"/>
              <w:kern w:val="0"/>
              <w:sz w:val="24"/>
              <w:szCs w:val="24"/>
              <w:highlight w:val="lightGray"/>
              <w:u w:val="single"/>
            </w:rPr>
          </w:rPrChange>
        </w:rPr>
        <w:fldChar w:fldCharType="separate"/>
      </w:r>
      <w:r w:rsidRPr="0050309E">
        <w:rPr>
          <w:rFonts w:ascii="Times New Roman" w:eastAsia="SimSun" w:hAnsi="Times New Roman" w:cs="Times New Roman"/>
          <w:color w:val="0563C1"/>
          <w:kern w:val="0"/>
          <w:sz w:val="24"/>
          <w:szCs w:val="24"/>
          <w:highlight w:val="lightGray"/>
          <w:u w:val="single"/>
        </w:rPr>
        <w:t>@bit.edu.cn</w:t>
      </w:r>
      <w:r w:rsidR="0050309E" w:rsidRPr="0050309E">
        <w:rPr>
          <w:rFonts w:ascii="Times New Roman" w:eastAsia="SimSun" w:hAnsi="Times New Roman" w:cs="Times New Roman"/>
          <w:color w:val="0563C1"/>
          <w:kern w:val="0"/>
          <w:sz w:val="24"/>
          <w:szCs w:val="24"/>
          <w:highlight w:val="lightGray"/>
          <w:u w:val="single"/>
        </w:rPr>
        <w:fldChar w:fldCharType="end"/>
      </w:r>
      <w:r w:rsidRPr="0050309E">
        <w:rPr>
          <w:rFonts w:ascii="Times New Roman" w:eastAsia="SimSun" w:hAnsi="Times New Roman" w:cs="Times New Roman"/>
          <w:color w:val="000000"/>
          <w:kern w:val="0"/>
          <w:sz w:val="24"/>
          <w:szCs w:val="24"/>
        </w:rPr>
        <w:t xml:space="preserve"> </w:t>
      </w:r>
    </w:p>
    <w:p w14:paraId="6EAAF633" w14:textId="77777777" w:rsidR="00804698" w:rsidRPr="006E03E6" w:rsidRDefault="00804698" w:rsidP="00804698">
      <w:pPr>
        <w:widowControl/>
        <w:spacing w:line="360" w:lineRule="auto"/>
        <w:jc w:val="left"/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</w:pPr>
      <w:r w:rsidRPr="006E03E6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>Author Contributions</w:t>
      </w:r>
    </w:p>
    <w:p w14:paraId="2FB3F817" w14:textId="4BC4E413" w:rsidR="00804698" w:rsidRPr="00E34728" w:rsidRDefault="000E08C5" w:rsidP="00804698">
      <w:pPr>
        <w:widowControl/>
        <w:spacing w:line="360" w:lineRule="auto"/>
        <w:rPr>
          <w:rFonts w:ascii="Times New Roman" w:eastAsia="SimSun" w:hAnsi="Times New Roman" w:cs="Times New Roman"/>
          <w:color w:val="000000"/>
          <w:kern w:val="0"/>
          <w:sz w:val="24"/>
          <w:szCs w:val="24"/>
        </w:rPr>
      </w:pPr>
      <w:ins w:id="2245" w:author="Ted Linekar" w:date="2018-09-18T15:21:00Z">
        <w:r w:rsidRPr="000E08C5">
          <w:rPr>
            <w:rFonts w:ascii="Times New Roman" w:eastAsia="SimSun" w:hAnsi="Times New Roman" w:cs="Times New Roman"/>
            <w:color w:val="000000"/>
            <w:kern w:val="0"/>
            <w:sz w:val="24"/>
            <w:szCs w:val="24"/>
          </w:rPr>
          <w:t>All authors contributed to the writing of the manuscript</w:t>
        </w:r>
      </w:ins>
      <w:del w:id="2246" w:author="Ted Linekar" w:date="2018-09-18T15:21:00Z">
        <w:r w:rsidR="00804698" w:rsidRPr="00E34728" w:rsidDel="000E08C5">
          <w:rPr>
            <w:rFonts w:ascii="Times New Roman" w:eastAsia="SimSun" w:hAnsi="Times New Roman" w:cs="Times New Roman"/>
            <w:color w:val="000000"/>
            <w:kern w:val="0"/>
            <w:sz w:val="24"/>
            <w:szCs w:val="24"/>
          </w:rPr>
          <w:delText>The manuscript was written through contributions of all authors</w:delText>
        </w:r>
      </w:del>
      <w:r w:rsidR="00804698" w:rsidRPr="00E34728">
        <w:rPr>
          <w:rFonts w:ascii="Times New Roman" w:eastAsia="SimSun" w:hAnsi="Times New Roman" w:cs="Times New Roman"/>
          <w:color w:val="000000"/>
          <w:kern w:val="0"/>
          <w:sz w:val="24"/>
          <w:szCs w:val="24"/>
        </w:rPr>
        <w:t xml:space="preserve">. </w:t>
      </w:r>
      <w:del w:id="2247" w:author="Ted Linekar" w:date="2018-09-18T15:21:00Z">
        <w:r w:rsidR="00804698" w:rsidRPr="00E34728" w:rsidDel="000E08C5">
          <w:rPr>
            <w:rFonts w:ascii="Times New Roman" w:eastAsia="SimSun" w:hAnsi="Times New Roman" w:cs="Times New Roman"/>
            <w:color w:val="000000"/>
            <w:kern w:val="0"/>
            <w:sz w:val="24"/>
            <w:szCs w:val="24"/>
          </w:rPr>
          <w:delText>All authors have given approval to t</w:delText>
        </w:r>
      </w:del>
      <w:ins w:id="2248" w:author="Ted Linekar" w:date="2018-09-18T15:21:00Z">
        <w:r>
          <w:rPr>
            <w:rFonts w:ascii="Times New Roman" w:eastAsia="SimSun" w:hAnsi="Times New Roman" w:cs="Times New Roman"/>
            <w:color w:val="000000"/>
            <w:kern w:val="0"/>
            <w:sz w:val="24"/>
            <w:szCs w:val="24"/>
          </w:rPr>
          <w:t>T</w:t>
        </w:r>
      </w:ins>
      <w:r w:rsidR="00804698" w:rsidRPr="00E34728">
        <w:rPr>
          <w:rFonts w:ascii="Times New Roman" w:eastAsia="SimSun" w:hAnsi="Times New Roman" w:cs="Times New Roman"/>
          <w:color w:val="000000"/>
          <w:kern w:val="0"/>
          <w:sz w:val="24"/>
          <w:szCs w:val="24"/>
        </w:rPr>
        <w:t>he final version of the manuscript</w:t>
      </w:r>
      <w:ins w:id="2249" w:author="Ted Linekar" w:date="2018-09-18T15:24:00Z">
        <w:r>
          <w:rPr>
            <w:rFonts w:ascii="Times New Roman" w:eastAsia="SimSun" w:hAnsi="Times New Roman" w:cs="Times New Roman"/>
            <w:color w:val="000000"/>
            <w:kern w:val="0"/>
            <w:sz w:val="24"/>
            <w:szCs w:val="24"/>
          </w:rPr>
          <w:t xml:space="preserve"> was approved by all authors</w:t>
        </w:r>
      </w:ins>
      <w:r w:rsidR="00804698" w:rsidRPr="00E34728">
        <w:rPr>
          <w:rFonts w:ascii="Times New Roman" w:eastAsia="SimSun" w:hAnsi="Times New Roman" w:cs="Times New Roman"/>
          <w:color w:val="000000"/>
          <w:kern w:val="0"/>
          <w:sz w:val="24"/>
          <w:szCs w:val="24"/>
        </w:rPr>
        <w:t>.</w:t>
      </w:r>
    </w:p>
    <w:p w14:paraId="2641640C" w14:textId="77777777" w:rsidR="00804698" w:rsidRPr="0048348D" w:rsidRDefault="00804698" w:rsidP="00804698">
      <w:pPr>
        <w:widowControl/>
        <w:spacing w:line="360" w:lineRule="auto"/>
        <w:jc w:val="left"/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</w:pPr>
      <w:r w:rsidRPr="0048348D">
        <w:rPr>
          <w:rFonts w:ascii="Times New Roman" w:eastAsia="SimSun" w:hAnsi="Times New Roman" w:cs="Times New Roman"/>
          <w:b/>
          <w:kern w:val="0"/>
          <w:sz w:val="24"/>
          <w:szCs w:val="20"/>
          <w:lang w:eastAsia="en-US"/>
        </w:rPr>
        <w:t>Funding Sources</w:t>
      </w:r>
    </w:p>
    <w:p w14:paraId="35A7E418" w14:textId="0909CD8A" w:rsidR="00804698" w:rsidRPr="006744A6" w:rsidRDefault="00804698" w:rsidP="00804698">
      <w:pPr>
        <w:widowControl/>
        <w:spacing w:line="360" w:lineRule="auto"/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ja-JP"/>
        </w:rPr>
      </w:pPr>
      <w:r w:rsidRPr="008D5935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ja-JP"/>
        </w:rPr>
        <w:t>National Key R&amp;D Program of China (Grant No. 2017YFB1104300) and National Natural Science Foundation of China (</w:t>
      </w:r>
      <w:r w:rsidR="005428DB" w:rsidRPr="006744A6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ja-JP"/>
        </w:rPr>
        <w:t>Grant No. 51775047</w:t>
      </w:r>
      <w:r w:rsidRPr="006744A6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ja-JP"/>
        </w:rPr>
        <w:t>).</w:t>
      </w:r>
    </w:p>
    <w:p w14:paraId="04E64E5B" w14:textId="77777777" w:rsidR="00804698" w:rsidRPr="009F65A5" w:rsidRDefault="00804698" w:rsidP="00804698">
      <w:pPr>
        <w:widowControl/>
        <w:spacing w:line="360" w:lineRule="auto"/>
        <w:jc w:val="left"/>
        <w:rPr>
          <w:rFonts w:ascii="Times New Roman" w:eastAsia="SimSun" w:hAnsi="Times New Roman" w:cs="Times New Roman"/>
          <w:b/>
          <w:kern w:val="0"/>
          <w:sz w:val="24"/>
          <w:szCs w:val="24"/>
          <w:lang w:eastAsia="ja-JP"/>
        </w:rPr>
      </w:pPr>
      <w:r w:rsidRPr="009F65A5">
        <w:rPr>
          <w:rFonts w:ascii="Times New Roman" w:eastAsia="SimSun" w:hAnsi="Times New Roman" w:cs="Times New Roman"/>
          <w:b/>
          <w:kern w:val="0"/>
          <w:sz w:val="24"/>
          <w:szCs w:val="24"/>
          <w:lang w:eastAsia="ja-JP"/>
        </w:rPr>
        <w:t>Notes</w:t>
      </w:r>
    </w:p>
    <w:p w14:paraId="1258A02D" w14:textId="77777777" w:rsidR="00804698" w:rsidRPr="00DD2FAC" w:rsidRDefault="00804698" w:rsidP="00804698">
      <w:pPr>
        <w:widowControl/>
        <w:spacing w:after="240" w:line="360" w:lineRule="auto"/>
        <w:rPr>
          <w:rFonts w:ascii="Times New Roman" w:eastAsia="SimSun" w:hAnsi="Times New Roman" w:cs="Times New Roman"/>
          <w:color w:val="000000"/>
          <w:kern w:val="0"/>
          <w:sz w:val="24"/>
          <w:szCs w:val="24"/>
        </w:rPr>
      </w:pPr>
      <w:r w:rsidRPr="00CC5CC3">
        <w:rPr>
          <w:rFonts w:ascii="Times New Roman" w:eastAsia="MS Mincho" w:hAnsi="Times New Roman" w:cs="Times New Roman"/>
          <w:color w:val="000000"/>
          <w:kern w:val="0"/>
          <w:sz w:val="24"/>
          <w:szCs w:val="24"/>
          <w:lang w:eastAsia="ja-JP"/>
        </w:rPr>
        <w:t>The authors declare no competing financial interest</w:t>
      </w:r>
      <w:r w:rsidRPr="00DD2FAC">
        <w:rPr>
          <w:rFonts w:ascii="Times New Roman" w:eastAsia="SimSun" w:hAnsi="Times New Roman" w:cs="Times New Roman"/>
          <w:color w:val="000000"/>
          <w:kern w:val="0"/>
          <w:sz w:val="24"/>
          <w:szCs w:val="24"/>
        </w:rPr>
        <w:t>.</w:t>
      </w:r>
    </w:p>
    <w:p w14:paraId="6D058AC7" w14:textId="77777777" w:rsidR="00804698" w:rsidRPr="000A4283" w:rsidRDefault="00804698" w:rsidP="00804698">
      <w:pPr>
        <w:widowControl/>
        <w:spacing w:line="360" w:lineRule="auto"/>
        <w:rPr>
          <w:rFonts w:ascii="Times New Roman" w:eastAsia="SimSun" w:hAnsi="Times New Roman" w:cs="Times New Roman"/>
          <w:b/>
          <w:kern w:val="0"/>
          <w:sz w:val="28"/>
          <w:szCs w:val="28"/>
          <w:lang w:eastAsia="ja-JP"/>
        </w:rPr>
      </w:pPr>
      <w:commentRangeStart w:id="2250"/>
      <w:r w:rsidRPr="000A4283">
        <w:rPr>
          <w:rFonts w:ascii="Times New Roman" w:eastAsia="SimSun" w:hAnsi="Times New Roman" w:cs="Times New Roman"/>
          <w:b/>
          <w:kern w:val="0"/>
          <w:sz w:val="28"/>
          <w:szCs w:val="28"/>
          <w:lang w:eastAsia="ja-JP"/>
        </w:rPr>
        <w:t>A</w:t>
      </w:r>
      <w:commentRangeEnd w:id="2250"/>
      <w:r w:rsidR="00341C37">
        <w:rPr>
          <w:rStyle w:val="CommentReference"/>
        </w:rPr>
        <w:commentReference w:id="2250"/>
      </w:r>
      <w:r w:rsidRPr="000A4283">
        <w:rPr>
          <w:rFonts w:ascii="Times New Roman" w:eastAsia="SimSun" w:hAnsi="Times New Roman" w:cs="Times New Roman"/>
          <w:b/>
          <w:kern w:val="0"/>
          <w:sz w:val="28"/>
          <w:szCs w:val="28"/>
          <w:lang w:eastAsia="ja-JP"/>
        </w:rPr>
        <w:t>CKNOWLEDGMENT</w:t>
      </w:r>
    </w:p>
    <w:p w14:paraId="08A9E97C" w14:textId="4C31B534" w:rsidR="00804698" w:rsidRPr="001E79FA" w:rsidRDefault="00804698" w:rsidP="00804698">
      <w:pPr>
        <w:widowControl/>
        <w:spacing w:after="240" w:line="360" w:lineRule="auto"/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ja-JP"/>
        </w:rPr>
      </w:pPr>
      <w:r w:rsidRPr="002D23C1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ja-JP"/>
        </w:rPr>
        <w:t>The research was supported by the National Key R&amp;D Program of China (Grant No. 2017YFB1104300) and the National Natural Science Foundation of China (</w:t>
      </w:r>
      <w:r w:rsidR="00E319B2" w:rsidRPr="00CD7FE4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ja-JP"/>
        </w:rPr>
        <w:t>Grant No. 51775047</w:t>
      </w:r>
      <w:r w:rsidRPr="001E79FA">
        <w:rPr>
          <w:rFonts w:ascii="Times New Roman" w:eastAsia="SimSun" w:hAnsi="Times New Roman" w:cs="Times New Roman"/>
          <w:color w:val="000000"/>
          <w:kern w:val="0"/>
          <w:sz w:val="24"/>
          <w:szCs w:val="24"/>
          <w:lang w:eastAsia="ja-JP"/>
        </w:rPr>
        <w:t>).</w:t>
      </w:r>
    </w:p>
    <w:p w14:paraId="20A60E2D" w14:textId="262B3E95" w:rsidR="00A83D9E" w:rsidRPr="00CD168E" w:rsidRDefault="00E55EF8" w:rsidP="00E55EF8">
      <w:pPr>
        <w:widowControl/>
        <w:spacing w:line="360" w:lineRule="auto"/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</w:pPr>
      <w:r w:rsidRPr="00CD168E">
        <w:rPr>
          <w:rFonts w:ascii="Times New Roman" w:eastAsia="SimSun" w:hAnsi="Times New Roman" w:cs="Times New Roman"/>
          <w:b/>
          <w:kern w:val="0"/>
          <w:sz w:val="28"/>
          <w:szCs w:val="28"/>
          <w:lang w:eastAsia="en-US"/>
        </w:rPr>
        <w:t>REFERENCES</w:t>
      </w:r>
    </w:p>
    <w:p w14:paraId="7A4F4134" w14:textId="77777777" w:rsidR="0093017B" w:rsidRPr="002C70BE" w:rsidRDefault="00A83D9E" w:rsidP="0093017B">
      <w:pPr>
        <w:pStyle w:val="EndNoteBibliography"/>
      </w:pPr>
      <w:r w:rsidRPr="0050309E">
        <w:rPr>
          <w:rFonts w:ascii="Times New Roman" w:eastAsia="SimSun" w:hAnsi="Times New Roman" w:cs="Times New Roman"/>
          <w:kern w:val="0"/>
          <w:sz w:val="24"/>
          <w:szCs w:val="20"/>
        </w:rPr>
        <w:fldChar w:fldCharType="begin"/>
      </w:r>
      <w:r w:rsidRPr="0050309E">
        <w:rPr>
          <w:rFonts w:ascii="Times New Roman" w:eastAsia="SimSun" w:hAnsi="Times New Roman" w:cs="Times New Roman"/>
          <w:kern w:val="0"/>
          <w:sz w:val="24"/>
          <w:szCs w:val="20"/>
        </w:rPr>
        <w:instrText xml:space="preserve"> ADDIN EN.REFLIST </w:instrText>
      </w:r>
      <w:r w:rsidRPr="0050309E">
        <w:rPr>
          <w:rFonts w:ascii="Times New Roman" w:eastAsia="SimSun" w:hAnsi="Times New Roman" w:cs="Times New Roman"/>
          <w:kern w:val="0"/>
          <w:sz w:val="24"/>
          <w:szCs w:val="20"/>
          <w:rPrChange w:id="2251" w:author="Ted Linekar" w:date="2018-09-17T10:38:00Z">
            <w:rPr>
              <w:rFonts w:ascii="Times New Roman" w:eastAsia="SimSun" w:hAnsi="Times New Roman" w:cs="Times New Roman"/>
              <w:noProof w:val="0"/>
              <w:kern w:val="0"/>
              <w:sz w:val="24"/>
              <w:szCs w:val="20"/>
            </w:rPr>
          </w:rPrChange>
        </w:rPr>
        <w:fldChar w:fldCharType="separate"/>
      </w:r>
      <w:bookmarkStart w:id="2252" w:name="_ENREF_1"/>
      <w:r w:rsidR="0093017B" w:rsidRPr="0050309E">
        <w:t xml:space="preserve">1. Chhowalla, M.; Jena, D.; Zhang, H. Two-dimensional semiconductors for transistors. </w:t>
      </w:r>
      <w:r w:rsidR="0093017B" w:rsidRPr="0050309E">
        <w:rPr>
          <w:i/>
        </w:rPr>
        <w:t xml:space="preserve">Nature Reviews Materials </w:t>
      </w:r>
      <w:r w:rsidR="0093017B" w:rsidRPr="006E03E6">
        <w:rPr>
          <w:b/>
        </w:rPr>
        <w:t>2016,</w:t>
      </w:r>
      <w:r w:rsidR="0093017B" w:rsidRPr="009B5FE5">
        <w:t xml:space="preserve"> </w:t>
      </w:r>
      <w:r w:rsidR="0093017B" w:rsidRPr="009B5FE5">
        <w:rPr>
          <w:i/>
        </w:rPr>
        <w:t>1</w:t>
      </w:r>
      <w:r w:rsidR="0093017B" w:rsidRPr="002C70BE">
        <w:t>, 16052.</w:t>
      </w:r>
      <w:bookmarkEnd w:id="2252"/>
    </w:p>
    <w:p w14:paraId="1E2DFD22" w14:textId="77777777" w:rsidR="0093017B" w:rsidRPr="006744A6" w:rsidRDefault="0093017B" w:rsidP="0093017B">
      <w:pPr>
        <w:pStyle w:val="EndNoteBibliography"/>
      </w:pPr>
      <w:bookmarkStart w:id="2253" w:name="_ENREF_2"/>
      <w:r w:rsidRPr="00E34728">
        <w:t xml:space="preserve">2. Bertolazzi, S.; Bonacchi, S.; Nan, G.; Pershin, A.; Beljonne, D.; Samorì, P. Engineering Chemically Active Defects in Monolayer MoS2 Transistors via Ion-Beam Irradiation and Their Healing via Vapor Deposition of Alkanethiols. </w:t>
      </w:r>
      <w:r w:rsidRPr="0048348D">
        <w:rPr>
          <w:i/>
        </w:rPr>
        <w:t xml:space="preserve">Advanced Materials </w:t>
      </w:r>
      <w:r w:rsidRPr="008D5935">
        <w:rPr>
          <w:b/>
        </w:rPr>
        <w:t>2017,</w:t>
      </w:r>
      <w:r w:rsidRPr="008D5935">
        <w:t xml:space="preserve"> </w:t>
      </w:r>
      <w:r w:rsidRPr="006744A6">
        <w:rPr>
          <w:i/>
        </w:rPr>
        <w:t>29</w:t>
      </w:r>
      <w:r w:rsidRPr="006744A6">
        <w:t>, 1606760.</w:t>
      </w:r>
      <w:bookmarkEnd w:id="2253"/>
    </w:p>
    <w:p w14:paraId="59136AAE" w14:textId="77777777" w:rsidR="0093017B" w:rsidRPr="000A4283" w:rsidRDefault="0093017B" w:rsidP="0093017B">
      <w:pPr>
        <w:pStyle w:val="EndNoteBibliography"/>
      </w:pPr>
      <w:bookmarkStart w:id="2254" w:name="_ENREF_3"/>
      <w:r w:rsidRPr="009F65A5">
        <w:t xml:space="preserve">3. Nam, H.; Wi, S.; Rokni, H.; Chen, M.; Priessnitz, G.; Lu, W.; Liang, X. MoS2 Transistors Fabricated via Plasma-Assisted Nanoprinting of Few-Layer MoS2 Flakes into Large-Area Arrays. </w:t>
      </w:r>
      <w:r w:rsidRPr="00CC5CC3">
        <w:rPr>
          <w:i/>
        </w:rPr>
        <w:t xml:space="preserve">ACS Nano </w:t>
      </w:r>
      <w:r w:rsidRPr="00DD2FAC">
        <w:rPr>
          <w:b/>
        </w:rPr>
        <w:t>2013,</w:t>
      </w:r>
      <w:r w:rsidRPr="00DD2FAC">
        <w:t xml:space="preserve"> </w:t>
      </w:r>
      <w:r w:rsidRPr="000A4283">
        <w:rPr>
          <w:i/>
        </w:rPr>
        <w:t>7</w:t>
      </w:r>
      <w:r w:rsidRPr="000A4283">
        <w:t>, 5870-5881.</w:t>
      </w:r>
      <w:bookmarkEnd w:id="2254"/>
    </w:p>
    <w:p w14:paraId="1C59B1EB" w14:textId="77777777" w:rsidR="0093017B" w:rsidRPr="001E79FA" w:rsidRDefault="0093017B" w:rsidP="0093017B">
      <w:pPr>
        <w:pStyle w:val="EndNoteBibliography"/>
      </w:pPr>
      <w:bookmarkStart w:id="2255" w:name="_ENREF_4"/>
      <w:r w:rsidRPr="002D23C1">
        <w:t xml:space="preserve">4. Eda, G.; Maier, S. A. Two-dimensional crystals: managing light for optoelectronics. </w:t>
      </w:r>
      <w:r w:rsidRPr="00CD7FE4">
        <w:rPr>
          <w:i/>
        </w:rPr>
        <w:t xml:space="preserve">ACS Nano </w:t>
      </w:r>
      <w:r w:rsidRPr="00631001">
        <w:rPr>
          <w:b/>
        </w:rPr>
        <w:t>2013,</w:t>
      </w:r>
      <w:r w:rsidRPr="001E79FA">
        <w:t xml:space="preserve"> </w:t>
      </w:r>
      <w:r w:rsidRPr="001E79FA">
        <w:rPr>
          <w:i/>
        </w:rPr>
        <w:t>7</w:t>
      </w:r>
      <w:r w:rsidRPr="001E79FA">
        <w:t>, 5660-5665.</w:t>
      </w:r>
      <w:bookmarkEnd w:id="2255"/>
    </w:p>
    <w:p w14:paraId="765757AB" w14:textId="77777777" w:rsidR="0093017B" w:rsidRPr="00C451BA" w:rsidRDefault="0093017B" w:rsidP="0093017B">
      <w:pPr>
        <w:pStyle w:val="EndNoteBibliography"/>
      </w:pPr>
      <w:bookmarkStart w:id="2256" w:name="_ENREF_5"/>
      <w:r w:rsidRPr="00CD168E">
        <w:t xml:space="preserve">5. Mak, K. F.; He, K.; Lee, C.; Lee, G. H.; Hone, J.; Heinz, T. F.; Shan, J. Tightly bound trions in monolayer </w:t>
      </w:r>
      <w:r w:rsidRPr="00CD168E">
        <w:lastRenderedPageBreak/>
        <w:t xml:space="preserve">MoS2. </w:t>
      </w:r>
      <w:r w:rsidRPr="00CD168E">
        <w:rPr>
          <w:i/>
        </w:rPr>
        <w:t xml:space="preserve">Nat. Mater. </w:t>
      </w:r>
      <w:r w:rsidRPr="00033BE6">
        <w:rPr>
          <w:b/>
        </w:rPr>
        <w:t>2013,</w:t>
      </w:r>
      <w:r w:rsidRPr="00033BE6">
        <w:t xml:space="preserve"> </w:t>
      </w:r>
      <w:r w:rsidRPr="00033BE6">
        <w:rPr>
          <w:i/>
        </w:rPr>
        <w:t>12</w:t>
      </w:r>
      <w:r w:rsidRPr="00C451BA">
        <w:t>, 207-211.</w:t>
      </w:r>
      <w:bookmarkEnd w:id="2256"/>
    </w:p>
    <w:p w14:paraId="6BE060C5" w14:textId="77777777" w:rsidR="0093017B" w:rsidRPr="0050309E" w:rsidRDefault="0093017B" w:rsidP="0093017B">
      <w:pPr>
        <w:pStyle w:val="EndNoteBibliography"/>
      </w:pPr>
      <w:bookmarkStart w:id="2257" w:name="_ENREF_6"/>
      <w:r w:rsidRPr="00A66C17">
        <w:t>6.</w:t>
      </w:r>
      <w:r w:rsidRPr="006E689A">
        <w:t xml:space="preserve"> Yu, Y.; Ji, Z.; Zu, S.; Du, B.; Kang, Y.; Li, Z.; Zhou, Z.; Shi, K.; Fang, Z. Ultrafast Plasmonic Hot Electron Transfer in Au Nanoantenna/MoS2 Heterostructures. </w:t>
      </w:r>
      <w:r w:rsidRPr="006D1C67">
        <w:rPr>
          <w:i/>
        </w:rPr>
        <w:t xml:space="preserve">Adv. Funct. Mater. </w:t>
      </w:r>
      <w:r w:rsidRPr="006D1C67">
        <w:rPr>
          <w:b/>
        </w:rPr>
        <w:t>2016,</w:t>
      </w:r>
      <w:r w:rsidRPr="0050309E">
        <w:t xml:space="preserve"> </w:t>
      </w:r>
      <w:r w:rsidRPr="0050309E">
        <w:rPr>
          <w:i/>
        </w:rPr>
        <w:t>26</w:t>
      </w:r>
      <w:r w:rsidRPr="0050309E">
        <w:t>, 6394-6401.</w:t>
      </w:r>
      <w:bookmarkEnd w:id="2257"/>
    </w:p>
    <w:p w14:paraId="415ADFDA" w14:textId="77777777" w:rsidR="0093017B" w:rsidRPr="0050309E" w:rsidRDefault="0093017B" w:rsidP="0093017B">
      <w:pPr>
        <w:pStyle w:val="EndNoteBibliography"/>
      </w:pPr>
      <w:bookmarkStart w:id="2258" w:name="_ENREF_7"/>
      <w:r w:rsidRPr="0050309E">
        <w:t xml:space="preserve">7. Behura, S.; Berry, V. interfacial nondegenerate doping of MoS2 and other two-dimensional semiconductors. </w:t>
      </w:r>
      <w:r w:rsidRPr="0050309E">
        <w:rPr>
          <w:i/>
        </w:rPr>
        <w:t xml:space="preserve">ACS Nano </w:t>
      </w:r>
      <w:r w:rsidRPr="0050309E">
        <w:rPr>
          <w:b/>
        </w:rPr>
        <w:t>2015,</w:t>
      </w:r>
      <w:r w:rsidRPr="0050309E">
        <w:t xml:space="preserve"> </w:t>
      </w:r>
      <w:r w:rsidRPr="0050309E">
        <w:rPr>
          <w:i/>
        </w:rPr>
        <w:t>9</w:t>
      </w:r>
      <w:r w:rsidRPr="0050309E">
        <w:t>, 2227-2230.</w:t>
      </w:r>
      <w:bookmarkEnd w:id="2258"/>
    </w:p>
    <w:p w14:paraId="2F29DA94" w14:textId="77777777" w:rsidR="0093017B" w:rsidRPr="0050309E" w:rsidRDefault="0093017B" w:rsidP="0093017B">
      <w:pPr>
        <w:pStyle w:val="EndNoteBibliography"/>
      </w:pPr>
      <w:bookmarkStart w:id="2259" w:name="_ENREF_8"/>
      <w:r w:rsidRPr="0050309E">
        <w:t xml:space="preserve">8. Zuo, P.; Jiang, L.; Li, X.; Li, B.; Ran, P.; Li, X.; Qu, L.; Lu, Y. Metal (Ag, Pt)–MoS2 Hybrids Greenly Prepared Through Photochemical Reduction of Femtosecond Laser Pulses for SERS and HER. </w:t>
      </w:r>
      <w:r w:rsidRPr="0050309E">
        <w:rPr>
          <w:i/>
        </w:rPr>
        <w:t xml:space="preserve">ACS Sustainable Chemistry &amp; Engineering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6</w:t>
      </w:r>
      <w:r w:rsidRPr="0050309E">
        <w:t>, 7704-7714.</w:t>
      </w:r>
      <w:bookmarkEnd w:id="2259"/>
    </w:p>
    <w:p w14:paraId="4DB39A16" w14:textId="77777777" w:rsidR="0093017B" w:rsidRPr="0050309E" w:rsidRDefault="0093017B" w:rsidP="0093017B">
      <w:pPr>
        <w:pStyle w:val="EndNoteBibliography"/>
      </w:pPr>
      <w:bookmarkStart w:id="2260" w:name="_ENREF_9"/>
      <w:r w:rsidRPr="0050309E">
        <w:t xml:space="preserve">9. Lu, J.; Liu, H.; Tok, E. S.; Sow, C.-H. Interactions between lasers and two-dimensional transition metal dichalcogenides. </w:t>
      </w:r>
      <w:r w:rsidRPr="0050309E">
        <w:rPr>
          <w:i/>
        </w:rPr>
        <w:t xml:space="preserve">Chem. Soc. Rev. </w:t>
      </w:r>
      <w:r w:rsidRPr="0050309E">
        <w:rPr>
          <w:b/>
        </w:rPr>
        <w:t>2016,</w:t>
      </w:r>
      <w:r w:rsidRPr="0050309E">
        <w:t xml:space="preserve"> </w:t>
      </w:r>
      <w:r w:rsidRPr="0050309E">
        <w:rPr>
          <w:i/>
        </w:rPr>
        <w:t>45</w:t>
      </w:r>
      <w:r w:rsidRPr="0050309E">
        <w:t>, 2494-2515.</w:t>
      </w:r>
      <w:bookmarkEnd w:id="2260"/>
    </w:p>
    <w:p w14:paraId="521D238E" w14:textId="77777777" w:rsidR="0093017B" w:rsidRPr="0050309E" w:rsidRDefault="0093017B" w:rsidP="0093017B">
      <w:pPr>
        <w:pStyle w:val="EndNoteBibliography"/>
      </w:pPr>
      <w:bookmarkStart w:id="2261" w:name="_ENREF_10"/>
      <w:r w:rsidRPr="0050309E">
        <w:t xml:space="preserve">10. Cho, K.; Pak, J.; Kim, J.-K.; Kang, K.; Kim, T.-Y.; Shin, J.; Choi, B. Y.; Chung, S.; Lee, T. Contact-Engineered Electrical Properties of MoS2 Field-Effect Transistors via Selectively Deposited Thiol-Molecules. </w:t>
      </w:r>
      <w:r w:rsidRPr="0050309E">
        <w:rPr>
          <w:i/>
        </w:rPr>
        <w:t xml:space="preserve">Advanced Materials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30</w:t>
      </w:r>
      <w:r w:rsidRPr="0050309E">
        <w:t>, 1705540.</w:t>
      </w:r>
      <w:bookmarkEnd w:id="2261"/>
    </w:p>
    <w:p w14:paraId="2683DB09" w14:textId="77777777" w:rsidR="0093017B" w:rsidRPr="0050309E" w:rsidRDefault="0093017B" w:rsidP="0093017B">
      <w:pPr>
        <w:pStyle w:val="EndNoteBibliography"/>
      </w:pPr>
      <w:bookmarkStart w:id="2262" w:name="_ENREF_11"/>
      <w:r w:rsidRPr="0050309E">
        <w:t xml:space="preserve">11. Cheng, R.; Jiang, S.; Chen, Y.; Liu, Y.; Weiss, N.; Cheng, H.-C.; Wu, H.; Huang, Y.; Duan, X. Few-layer molybdenum disulfide transistors and circuits for high-speed flexible electronics. </w:t>
      </w:r>
      <w:r w:rsidRPr="0050309E">
        <w:rPr>
          <w:i/>
        </w:rPr>
        <w:t xml:space="preserve">Nature Communications </w:t>
      </w:r>
      <w:r w:rsidRPr="0050309E">
        <w:rPr>
          <w:b/>
        </w:rPr>
        <w:t>2014,</w:t>
      </w:r>
      <w:r w:rsidRPr="0050309E">
        <w:t xml:space="preserve"> </w:t>
      </w:r>
      <w:r w:rsidRPr="0050309E">
        <w:rPr>
          <w:i/>
        </w:rPr>
        <w:t>5</w:t>
      </w:r>
      <w:r w:rsidRPr="0050309E">
        <w:t>, 5143.</w:t>
      </w:r>
      <w:bookmarkEnd w:id="2262"/>
    </w:p>
    <w:p w14:paraId="658009AF" w14:textId="77777777" w:rsidR="0093017B" w:rsidRPr="0050309E" w:rsidRDefault="0093017B" w:rsidP="0093017B">
      <w:pPr>
        <w:pStyle w:val="EndNoteBibliography"/>
      </w:pPr>
      <w:bookmarkStart w:id="2263" w:name="_ENREF_12"/>
      <w:r w:rsidRPr="0050309E">
        <w:t xml:space="preserve">12. Gao, G.; Wan, B.; Liu, X.; Sun, Q.; Yang, X.; Wang, L.; Pan, C.; Wang, Z. L. Tunable Tribotronic Dual-Gate Logic Devices Based on 2D MoS2 and Black Phosphorus. </w:t>
      </w:r>
      <w:r w:rsidRPr="0050309E">
        <w:rPr>
          <w:i/>
        </w:rPr>
        <w:t xml:space="preserve">Advanced Materials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30</w:t>
      </w:r>
      <w:r w:rsidRPr="0050309E">
        <w:t>, 1705088.</w:t>
      </w:r>
      <w:bookmarkEnd w:id="2263"/>
    </w:p>
    <w:p w14:paraId="384929BC" w14:textId="77777777" w:rsidR="0093017B" w:rsidRPr="0050309E" w:rsidRDefault="0093017B" w:rsidP="0093017B">
      <w:pPr>
        <w:pStyle w:val="EndNoteBibliography"/>
      </w:pPr>
      <w:bookmarkStart w:id="2264" w:name="_ENREF_13"/>
      <w:r w:rsidRPr="0050309E">
        <w:t xml:space="preserve">13. Yoo, H.; Hong, S.; On, S.; Ahn, H.; Lee, H.-K.; Hong, Y. K.; Kim, S.; Kim, J.-J. Chemical Doping Effects in Multilayer MoS2 and Its Application in Complementary Inverter. </w:t>
      </w:r>
      <w:r w:rsidRPr="0050309E">
        <w:rPr>
          <w:i/>
        </w:rPr>
        <w:t xml:space="preserve">ACS Applied Materials &amp; Interfaces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10</w:t>
      </w:r>
      <w:r w:rsidRPr="0050309E">
        <w:t>, 23270-23276.</w:t>
      </w:r>
      <w:bookmarkEnd w:id="2264"/>
    </w:p>
    <w:p w14:paraId="4F2FC6C9" w14:textId="77777777" w:rsidR="0093017B" w:rsidRPr="0050309E" w:rsidRDefault="0093017B" w:rsidP="0093017B">
      <w:pPr>
        <w:pStyle w:val="EndNoteBibliography"/>
      </w:pPr>
      <w:bookmarkStart w:id="2265" w:name="_ENREF_14"/>
      <w:r w:rsidRPr="0050309E">
        <w:t xml:space="preserve">14. Pak, Y.; Park, W.; Mitra, S.; Sasikala Devi, A. A.; Loganathan, K.; Kumaresan, Y.; Kim, Y.; Cho, B.; Jung, G.-Y.; Hussain, M. M.; Roqan, I. S. Enhanced Performance of MoS2 Photodetectors by Inserting an ALD-Processed TiO2 Interlayer. </w:t>
      </w:r>
      <w:r w:rsidRPr="0050309E">
        <w:rPr>
          <w:i/>
        </w:rPr>
        <w:t xml:space="preserve">Small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14</w:t>
      </w:r>
      <w:r w:rsidRPr="0050309E">
        <w:t>, 1703176.</w:t>
      </w:r>
      <w:bookmarkEnd w:id="2265"/>
    </w:p>
    <w:p w14:paraId="07304D40" w14:textId="77777777" w:rsidR="0093017B" w:rsidRPr="0050309E" w:rsidRDefault="0093017B" w:rsidP="0093017B">
      <w:pPr>
        <w:pStyle w:val="EndNoteBibliography"/>
      </w:pPr>
      <w:bookmarkStart w:id="2266" w:name="_ENREF_15"/>
      <w:r w:rsidRPr="0050309E">
        <w:t xml:space="preserve">15. Woo, Y.; Hong, W.; Yang, S. Y.; Kim, H. J.; Cha, J.-H.; Lee, J. E.; Lee, K. J.; Kang, T.; Choi, S.-Y. Large-Area CVD-Grown MoS2 Driver Circuit Array for Flexible Organic Light-Emitting Diode Display. </w:t>
      </w:r>
      <w:r w:rsidRPr="0050309E">
        <w:rPr>
          <w:i/>
        </w:rPr>
        <w:t xml:space="preserve">Advanced Electronic Materials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0</w:t>
      </w:r>
      <w:r w:rsidRPr="0050309E">
        <w:t>, 1800251.</w:t>
      </w:r>
      <w:bookmarkEnd w:id="2266"/>
    </w:p>
    <w:p w14:paraId="044D6DDD" w14:textId="77777777" w:rsidR="0093017B" w:rsidRPr="0050309E" w:rsidRDefault="0093017B" w:rsidP="0093017B">
      <w:pPr>
        <w:pStyle w:val="EndNoteBibliography"/>
      </w:pPr>
      <w:bookmarkStart w:id="2267" w:name="_ENREF_16"/>
      <w:r w:rsidRPr="0050309E">
        <w:t xml:space="preserve">16. Choi, M.; Park, Y. J.; Sharma, B. K.; Bae, S.-R.; Kim, S. Y.; Ahn, J.-H. Flexible active-matrix organic light-emitting diode display enabled by MoS&lt;sub&gt;2&lt;/sub&gt; thin-film transistor. </w:t>
      </w:r>
      <w:r w:rsidRPr="0050309E">
        <w:rPr>
          <w:i/>
        </w:rPr>
        <w:t xml:space="preserve">Science Advances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4</w:t>
      </w:r>
      <w:r w:rsidRPr="0050309E">
        <w:t>.</w:t>
      </w:r>
      <w:bookmarkEnd w:id="2267"/>
    </w:p>
    <w:p w14:paraId="18470ED4" w14:textId="77777777" w:rsidR="0093017B" w:rsidRPr="0050309E" w:rsidRDefault="0093017B" w:rsidP="0093017B">
      <w:pPr>
        <w:pStyle w:val="EndNoteBibliography"/>
      </w:pPr>
      <w:bookmarkStart w:id="2268" w:name="_ENREF_17"/>
      <w:r w:rsidRPr="0050309E">
        <w:t xml:space="preserve">17. Zhang, J.; Lang, X. Y.; Zhu, Y. F.; Jiang, Q. Strain tuned InSe/MoS2 bilayer van der Waals heterostructures for photovoltaics or photocatalysis. </w:t>
      </w:r>
      <w:r w:rsidRPr="0050309E">
        <w:rPr>
          <w:i/>
        </w:rPr>
        <w:t xml:space="preserve">Physical Chemistry Chemical Physics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20</w:t>
      </w:r>
      <w:r w:rsidRPr="0050309E">
        <w:t>, 17574-17582.</w:t>
      </w:r>
      <w:bookmarkEnd w:id="2268"/>
    </w:p>
    <w:p w14:paraId="76A9EE0C" w14:textId="77777777" w:rsidR="0093017B" w:rsidRPr="0050309E" w:rsidRDefault="0093017B" w:rsidP="0093017B">
      <w:pPr>
        <w:pStyle w:val="EndNoteBibliography"/>
      </w:pPr>
      <w:bookmarkStart w:id="2269" w:name="_ENREF_18"/>
      <w:r w:rsidRPr="0050309E">
        <w:t xml:space="preserve">18. Xu, M.; Chen, Y.; Xiong, F.; Wang, J.; Liu, Y.; Lv, J.; Li, Y.; Wang, Y.; Chen, Z.; Ma, Y. A hidden symmetry-broken phase of MoS2 revealed as a superior photovoltaic material. </w:t>
      </w:r>
      <w:r w:rsidRPr="0050309E">
        <w:rPr>
          <w:i/>
        </w:rPr>
        <w:t xml:space="preserve">Journal of Materials Chemistry A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6</w:t>
      </w:r>
      <w:r w:rsidRPr="0050309E">
        <w:t>, 16087-16093.</w:t>
      </w:r>
      <w:bookmarkEnd w:id="2269"/>
    </w:p>
    <w:p w14:paraId="5B3FDDA8" w14:textId="77777777" w:rsidR="0093017B" w:rsidRPr="0050309E" w:rsidRDefault="0093017B" w:rsidP="0093017B">
      <w:pPr>
        <w:pStyle w:val="EndNoteBibliography"/>
      </w:pPr>
      <w:bookmarkStart w:id="2270" w:name="_ENREF_19"/>
      <w:r w:rsidRPr="0050309E">
        <w:t xml:space="preserve">19. Chen, Q.; Lu, J.; Liang, L.; Zheliuk, O.; Ali El Yumin, A.; Ye, J. Continuous Low-Bias Switching of Superconductivity in a MoS2 Transistor. </w:t>
      </w:r>
      <w:r w:rsidRPr="0050309E">
        <w:rPr>
          <w:i/>
        </w:rPr>
        <w:t xml:space="preserve">Advanced Materials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30</w:t>
      </w:r>
      <w:r w:rsidRPr="0050309E">
        <w:t>, 1800399.</w:t>
      </w:r>
      <w:bookmarkEnd w:id="2270"/>
    </w:p>
    <w:p w14:paraId="28912CF3" w14:textId="77777777" w:rsidR="0093017B" w:rsidRPr="0050309E" w:rsidRDefault="0093017B" w:rsidP="0093017B">
      <w:pPr>
        <w:pStyle w:val="EndNoteBibliography"/>
      </w:pPr>
      <w:bookmarkStart w:id="2271" w:name="_ENREF_20"/>
      <w:r w:rsidRPr="0050309E">
        <w:t xml:space="preserve">20. Saito, Y.; Nakamura, Y.; Bahramy, M. S.; Kohama, Y.; Ye, J.; Kasahara, Y.; Nakagawa, Y.; Onga, M.; Tokunaga, M.; Nojima, T.; Yanase, Y.; Iwasa, Y. Superconductivity protected by spin–valley locking in ion-gated MoS2. </w:t>
      </w:r>
      <w:r w:rsidRPr="0050309E">
        <w:rPr>
          <w:i/>
        </w:rPr>
        <w:t xml:space="preserve">Nature Physics </w:t>
      </w:r>
      <w:r w:rsidRPr="0050309E">
        <w:rPr>
          <w:b/>
        </w:rPr>
        <w:t>2015,</w:t>
      </w:r>
      <w:r w:rsidRPr="0050309E">
        <w:t xml:space="preserve"> </w:t>
      </w:r>
      <w:r w:rsidRPr="0050309E">
        <w:rPr>
          <w:i/>
        </w:rPr>
        <w:t>12</w:t>
      </w:r>
      <w:r w:rsidRPr="0050309E">
        <w:t>, 144.</w:t>
      </w:r>
      <w:bookmarkEnd w:id="2271"/>
    </w:p>
    <w:p w14:paraId="2547AA70" w14:textId="77777777" w:rsidR="0093017B" w:rsidRPr="0050309E" w:rsidRDefault="0093017B" w:rsidP="0093017B">
      <w:pPr>
        <w:pStyle w:val="EndNoteBibliography"/>
      </w:pPr>
      <w:bookmarkStart w:id="2272" w:name="_ENREF_21"/>
      <w:r w:rsidRPr="0050309E">
        <w:t xml:space="preserve">21. Kumar, R.; Goel, N.; Kumar, M. UV-Activated MoS2 Based Fast and Reversible NO2 Sensor at Room Temperature. </w:t>
      </w:r>
      <w:r w:rsidRPr="0050309E">
        <w:rPr>
          <w:i/>
        </w:rPr>
        <w:t xml:space="preserve">ACS Sensors </w:t>
      </w:r>
      <w:r w:rsidRPr="0050309E">
        <w:rPr>
          <w:b/>
        </w:rPr>
        <w:t>2017,</w:t>
      </w:r>
      <w:r w:rsidRPr="0050309E">
        <w:t xml:space="preserve"> </w:t>
      </w:r>
      <w:r w:rsidRPr="0050309E">
        <w:rPr>
          <w:i/>
        </w:rPr>
        <w:t>2</w:t>
      </w:r>
      <w:r w:rsidRPr="0050309E">
        <w:t>, 1744-1752.</w:t>
      </w:r>
      <w:bookmarkEnd w:id="2272"/>
    </w:p>
    <w:p w14:paraId="6DC27763" w14:textId="77777777" w:rsidR="0093017B" w:rsidRPr="0050309E" w:rsidRDefault="0093017B" w:rsidP="0093017B">
      <w:pPr>
        <w:pStyle w:val="EndNoteBibliography"/>
      </w:pPr>
      <w:bookmarkStart w:id="2273" w:name="_ENREF_22"/>
      <w:r w:rsidRPr="0050309E">
        <w:lastRenderedPageBreak/>
        <w:t xml:space="preserve">22. Ryu, B.; Nam, H.; Oh, B.-R.; Song, Y.; Chen, P.; Park, Y.; Wan, W.; Kurabayashi, K.; Liang, X. Cyclewise Operation of Printed MoS2 Transistor Biosensors for Rapid Biomolecule Quantification at Femtomolar Levels. </w:t>
      </w:r>
      <w:r w:rsidRPr="0050309E">
        <w:rPr>
          <w:i/>
        </w:rPr>
        <w:t xml:space="preserve">ACS Sensors </w:t>
      </w:r>
      <w:r w:rsidRPr="0050309E">
        <w:rPr>
          <w:b/>
        </w:rPr>
        <w:t>2017,</w:t>
      </w:r>
      <w:r w:rsidRPr="0050309E">
        <w:t xml:space="preserve"> </w:t>
      </w:r>
      <w:r w:rsidRPr="0050309E">
        <w:rPr>
          <w:i/>
        </w:rPr>
        <w:t>2</w:t>
      </w:r>
      <w:r w:rsidRPr="0050309E">
        <w:t>, 274-281.</w:t>
      </w:r>
      <w:bookmarkEnd w:id="2273"/>
    </w:p>
    <w:p w14:paraId="4E3358FD" w14:textId="77777777" w:rsidR="0093017B" w:rsidRPr="0050309E" w:rsidRDefault="0093017B" w:rsidP="0093017B">
      <w:pPr>
        <w:pStyle w:val="EndNoteBibliography"/>
      </w:pPr>
      <w:bookmarkStart w:id="2274" w:name="_ENREF_23"/>
      <w:r w:rsidRPr="0050309E">
        <w:t xml:space="preserve">23. Zhao, J.; Yu, H.; Chen, W.; Yang, R.; Zhu, J.; Liao, M.; Shi, D.; Zhang, G. Patterned Peeling 2D MoS2 off the Substrate. </w:t>
      </w:r>
      <w:r w:rsidRPr="0050309E">
        <w:rPr>
          <w:i/>
        </w:rPr>
        <w:t xml:space="preserve">ACS Applied Materials &amp; Interfaces </w:t>
      </w:r>
      <w:r w:rsidRPr="0050309E">
        <w:rPr>
          <w:b/>
        </w:rPr>
        <w:t>2016,</w:t>
      </w:r>
      <w:r w:rsidRPr="0050309E">
        <w:t xml:space="preserve"> </w:t>
      </w:r>
      <w:r w:rsidRPr="0050309E">
        <w:rPr>
          <w:i/>
        </w:rPr>
        <w:t>8</w:t>
      </w:r>
      <w:r w:rsidRPr="0050309E">
        <w:t>, 16546-16550.</w:t>
      </w:r>
      <w:bookmarkEnd w:id="2274"/>
    </w:p>
    <w:p w14:paraId="40F436A7" w14:textId="77777777" w:rsidR="0093017B" w:rsidRPr="0050309E" w:rsidRDefault="0093017B" w:rsidP="0093017B">
      <w:pPr>
        <w:pStyle w:val="EndNoteBibliography"/>
      </w:pPr>
      <w:bookmarkStart w:id="2275" w:name="_ENREF_24"/>
      <w:r w:rsidRPr="0050309E">
        <w:t xml:space="preserve">24. Huang, M.; Li, S.; Zhang, Z.; Xiong, X.; Li, X.; Wu, Y. Multifunctional high-performance van der Waals heterostructures. </w:t>
      </w:r>
      <w:r w:rsidRPr="0050309E">
        <w:rPr>
          <w:i/>
        </w:rPr>
        <w:t xml:space="preserve">Nature Nanotechnology </w:t>
      </w:r>
      <w:r w:rsidRPr="0050309E">
        <w:rPr>
          <w:b/>
        </w:rPr>
        <w:t>2017,</w:t>
      </w:r>
      <w:r w:rsidRPr="0050309E">
        <w:t xml:space="preserve"> </w:t>
      </w:r>
      <w:r w:rsidRPr="0050309E">
        <w:rPr>
          <w:i/>
        </w:rPr>
        <w:t>12</w:t>
      </w:r>
      <w:r w:rsidRPr="0050309E">
        <w:t>, 1148.</w:t>
      </w:r>
      <w:bookmarkEnd w:id="2275"/>
    </w:p>
    <w:p w14:paraId="2A972BBB" w14:textId="77777777" w:rsidR="0093017B" w:rsidRPr="0050309E" w:rsidRDefault="0093017B" w:rsidP="0093017B">
      <w:pPr>
        <w:pStyle w:val="EndNoteBibliography"/>
      </w:pPr>
      <w:bookmarkStart w:id="2276" w:name="_ENREF_25"/>
      <w:r w:rsidRPr="0050309E">
        <w:t xml:space="preserve">25. Radisavljevic, B.; Radenovic, A.; Brivio, J.; Giacometti, V.; Kis, A. Single-layer MoS2 transistors. </w:t>
      </w:r>
      <w:r w:rsidRPr="0050309E">
        <w:rPr>
          <w:i/>
        </w:rPr>
        <w:t xml:space="preserve">Nature Nanotechnology </w:t>
      </w:r>
      <w:r w:rsidRPr="0050309E">
        <w:rPr>
          <w:b/>
        </w:rPr>
        <w:t>2011,</w:t>
      </w:r>
      <w:r w:rsidRPr="0050309E">
        <w:t xml:space="preserve"> </w:t>
      </w:r>
      <w:r w:rsidRPr="0050309E">
        <w:rPr>
          <w:i/>
        </w:rPr>
        <w:t>6</w:t>
      </w:r>
      <w:r w:rsidRPr="0050309E">
        <w:t>, 147.</w:t>
      </w:r>
      <w:bookmarkEnd w:id="2276"/>
    </w:p>
    <w:p w14:paraId="1A7E31C4" w14:textId="77777777" w:rsidR="0093017B" w:rsidRPr="0050309E" w:rsidRDefault="0093017B" w:rsidP="0093017B">
      <w:pPr>
        <w:pStyle w:val="EndNoteBibliography"/>
      </w:pPr>
      <w:bookmarkStart w:id="2277" w:name="_ENREF_26"/>
      <w:r w:rsidRPr="0050309E">
        <w:t xml:space="preserve">26. Cong, R.; Qiao, S.; Liu, J.; Mi, J.; Yu, W.; Liang, B.; Fu, G.; Pan, C.; Wang, S. Ultrahigh, Ultrafast, and Self-Powered Visible-Near-Infrared Optical Position-Sensitive Detector Based on a CVD-Prepared Vertically Standing Few-Layer MoS2/Si Heterojunction. </w:t>
      </w:r>
      <w:r w:rsidRPr="0050309E">
        <w:rPr>
          <w:i/>
        </w:rPr>
        <w:t xml:space="preserve">Advanced Science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5</w:t>
      </w:r>
      <w:r w:rsidRPr="0050309E">
        <w:t>, 1700502.</w:t>
      </w:r>
      <w:bookmarkEnd w:id="2277"/>
    </w:p>
    <w:p w14:paraId="498480B9" w14:textId="77777777" w:rsidR="0093017B" w:rsidRPr="0050309E" w:rsidRDefault="0093017B" w:rsidP="0093017B">
      <w:pPr>
        <w:pStyle w:val="EndNoteBibliography"/>
      </w:pPr>
      <w:bookmarkStart w:id="2278" w:name="_ENREF_27"/>
      <w:r w:rsidRPr="0050309E">
        <w:t xml:space="preserve">27. Liu, H.; Zhu, Y.; Meng, Q.; Lu, X.; Kong, S.; Huang, Z.; Jiang, P.; Bao, X. Role of the carrier gas flow rate in monolayer MoS2 growth by modified chemical vapor deposition. </w:t>
      </w:r>
      <w:r w:rsidRPr="0050309E">
        <w:rPr>
          <w:i/>
        </w:rPr>
        <w:t xml:space="preserve">Nano Research </w:t>
      </w:r>
      <w:r w:rsidRPr="0050309E">
        <w:rPr>
          <w:b/>
        </w:rPr>
        <w:t>2017,</w:t>
      </w:r>
      <w:r w:rsidRPr="0050309E">
        <w:t xml:space="preserve"> </w:t>
      </w:r>
      <w:r w:rsidRPr="0050309E">
        <w:rPr>
          <w:i/>
        </w:rPr>
        <w:t>10</w:t>
      </w:r>
      <w:r w:rsidRPr="0050309E">
        <w:t>, 643-651.</w:t>
      </w:r>
      <w:bookmarkEnd w:id="2278"/>
    </w:p>
    <w:p w14:paraId="47E8EEDA" w14:textId="77777777" w:rsidR="0093017B" w:rsidRPr="0050309E" w:rsidRDefault="0093017B" w:rsidP="0093017B">
      <w:pPr>
        <w:pStyle w:val="EndNoteBibliography"/>
      </w:pPr>
      <w:bookmarkStart w:id="2279" w:name="_ENREF_28"/>
      <w:r w:rsidRPr="0050309E">
        <w:t xml:space="preserve">28. Liu, K.-K.; Zhang, W.; Lee, Y.-H.; Lin, Y.-C.; Chang, M.-T.; Su, C.-Y.; Chang, C.-S.; Li, H.; Shi, Y.; Zhang, H.; Lai, C.-S.; Li, L.-J. Growth of Large-Area and Highly Crystalline MoS2 Thin Layers on Insulating Substrates. </w:t>
      </w:r>
      <w:r w:rsidRPr="0050309E">
        <w:rPr>
          <w:i/>
        </w:rPr>
        <w:t xml:space="preserve">Nano Letters </w:t>
      </w:r>
      <w:r w:rsidRPr="0050309E">
        <w:rPr>
          <w:b/>
        </w:rPr>
        <w:t>2012,</w:t>
      </w:r>
      <w:r w:rsidRPr="0050309E">
        <w:t xml:space="preserve"> </w:t>
      </w:r>
      <w:r w:rsidRPr="0050309E">
        <w:rPr>
          <w:i/>
        </w:rPr>
        <w:t>12</w:t>
      </w:r>
      <w:r w:rsidRPr="0050309E">
        <w:t>, 1538-1544.</w:t>
      </w:r>
      <w:bookmarkEnd w:id="2279"/>
    </w:p>
    <w:p w14:paraId="35FBAB92" w14:textId="77777777" w:rsidR="0093017B" w:rsidRPr="0050309E" w:rsidRDefault="0093017B" w:rsidP="0093017B">
      <w:pPr>
        <w:pStyle w:val="EndNoteBibliography"/>
      </w:pPr>
      <w:bookmarkStart w:id="2280" w:name="_ENREF_29"/>
      <w:r w:rsidRPr="0050309E">
        <w:t xml:space="preserve">29. Pak, S.; Lee, J.; Lee, Y.-W.; Jang, A. R.; Ahn, S.; Ma, K. Y.; Cho, Y.; Hong, J.; Lee, S.; Jeong, H. Y.; Im, H.; Shin, H. S.; Morris, S. M.; Cha, S.; Sohn, J. I.; Kim, J. M. Strain-Mediated Interlayer Coupling Effects on the Excitonic Behaviors in an Epitaxially Grown MoS2/WS2 van der Waals Heterobilayer. </w:t>
      </w:r>
      <w:r w:rsidRPr="0050309E">
        <w:rPr>
          <w:i/>
        </w:rPr>
        <w:t xml:space="preserve">Nano Letters </w:t>
      </w:r>
      <w:r w:rsidRPr="0050309E">
        <w:rPr>
          <w:b/>
        </w:rPr>
        <w:t>2017,</w:t>
      </w:r>
      <w:r w:rsidRPr="0050309E">
        <w:t xml:space="preserve"> </w:t>
      </w:r>
      <w:r w:rsidRPr="0050309E">
        <w:rPr>
          <w:i/>
        </w:rPr>
        <w:t>17</w:t>
      </w:r>
      <w:r w:rsidRPr="0050309E">
        <w:t>, 5634-5640.</w:t>
      </w:r>
      <w:bookmarkEnd w:id="2280"/>
    </w:p>
    <w:p w14:paraId="3FC8FA6E" w14:textId="77777777" w:rsidR="0093017B" w:rsidRPr="0050309E" w:rsidRDefault="0093017B" w:rsidP="0093017B">
      <w:pPr>
        <w:pStyle w:val="EndNoteBibliography"/>
      </w:pPr>
      <w:bookmarkStart w:id="2281" w:name="_ENREF_30"/>
      <w:r w:rsidRPr="0050309E">
        <w:t xml:space="preserve">30. Shi, Y.; Zhou, W.; Lu, A.-Y.; Fang, W.; Lee, Y.-H.; Hsu, A. L.; Kim, S. M.; Kim, K. K.; Yang, H. Y.; Li, L.-J.; Idrobo, J.-C.; Kong, J. van der Waals Epitaxy of MoS2 Layers Using Graphene As Growth Templates. </w:t>
      </w:r>
      <w:r w:rsidRPr="0050309E">
        <w:rPr>
          <w:i/>
        </w:rPr>
        <w:t xml:space="preserve">Nano Letters </w:t>
      </w:r>
      <w:r w:rsidRPr="0050309E">
        <w:rPr>
          <w:b/>
        </w:rPr>
        <w:t>2012,</w:t>
      </w:r>
      <w:r w:rsidRPr="0050309E">
        <w:t xml:space="preserve"> </w:t>
      </w:r>
      <w:r w:rsidRPr="0050309E">
        <w:rPr>
          <w:i/>
        </w:rPr>
        <w:t>12</w:t>
      </w:r>
      <w:r w:rsidRPr="0050309E">
        <w:t>, 2784-2791.</w:t>
      </w:r>
      <w:bookmarkEnd w:id="2281"/>
    </w:p>
    <w:p w14:paraId="28ED9B53" w14:textId="77777777" w:rsidR="0093017B" w:rsidRPr="0050309E" w:rsidRDefault="0093017B" w:rsidP="0093017B">
      <w:pPr>
        <w:pStyle w:val="EndNoteBibliography"/>
      </w:pPr>
      <w:bookmarkStart w:id="2282" w:name="_ENREF_31"/>
      <w:r w:rsidRPr="0050309E">
        <w:t xml:space="preserve">31. Xue, Y.; Zhang, Y.; Liu, Y.; Liu, H.; Song, J.; Sophia, J.; Liu, J.; Xu, Z.; Xu, Q.; Wang, Z.; Zheng, J.; Liu, Y.; Li, S.; Bao, Q. Scalable Production of a Few-Layer MoS2/WS2 Vertical Heterojunction Array and Its Application for Photodetectors. </w:t>
      </w:r>
      <w:r w:rsidRPr="0050309E">
        <w:rPr>
          <w:i/>
        </w:rPr>
        <w:t xml:space="preserve">ACS Nano </w:t>
      </w:r>
      <w:r w:rsidRPr="0050309E">
        <w:rPr>
          <w:b/>
        </w:rPr>
        <w:t>2016,</w:t>
      </w:r>
      <w:r w:rsidRPr="0050309E">
        <w:t xml:space="preserve"> </w:t>
      </w:r>
      <w:r w:rsidRPr="0050309E">
        <w:rPr>
          <w:i/>
        </w:rPr>
        <w:t>10</w:t>
      </w:r>
      <w:r w:rsidRPr="0050309E">
        <w:t>, 573-580.</w:t>
      </w:r>
      <w:bookmarkEnd w:id="2282"/>
    </w:p>
    <w:p w14:paraId="7CEED0A9" w14:textId="77777777" w:rsidR="0093017B" w:rsidRPr="0050309E" w:rsidRDefault="0093017B" w:rsidP="0093017B">
      <w:pPr>
        <w:pStyle w:val="EndNoteBibliography"/>
      </w:pPr>
      <w:bookmarkStart w:id="2283" w:name="_ENREF_32"/>
      <w:r w:rsidRPr="0050309E">
        <w:t xml:space="preserve">32. Choudhary, N.; Park, J.; Hwang, J. Y.; Chung, H.-S.; Dumas, K. H.; Khondaker, S. I.; Choi, W.; Jung, Y. Centimeter Scale Patterned Growth of Vertically Stacked Few Layer Only 2D MoS2/WS2 van der Waals Heterostructure. </w:t>
      </w:r>
      <w:r w:rsidRPr="0050309E">
        <w:rPr>
          <w:i/>
        </w:rPr>
        <w:t xml:space="preserve">Scientific Reports </w:t>
      </w:r>
      <w:r w:rsidRPr="0050309E">
        <w:rPr>
          <w:b/>
        </w:rPr>
        <w:t>2016,</w:t>
      </w:r>
      <w:r w:rsidRPr="0050309E">
        <w:t xml:space="preserve"> </w:t>
      </w:r>
      <w:r w:rsidRPr="0050309E">
        <w:rPr>
          <w:i/>
        </w:rPr>
        <w:t>6</w:t>
      </w:r>
      <w:r w:rsidRPr="0050309E">
        <w:t>, 25456.</w:t>
      </w:r>
      <w:bookmarkEnd w:id="2283"/>
    </w:p>
    <w:p w14:paraId="3CE6B39D" w14:textId="77777777" w:rsidR="0093017B" w:rsidRPr="0050309E" w:rsidRDefault="0093017B" w:rsidP="0093017B">
      <w:pPr>
        <w:pStyle w:val="EndNoteBibliography"/>
      </w:pPr>
      <w:bookmarkStart w:id="2284" w:name="_ENREF_33"/>
      <w:r w:rsidRPr="0050309E">
        <w:t xml:space="preserve">33. Chen, X.; Park, Y. J.; Das, T.; Jang, H.; Lee, J.-B.; Ahn, J.-H. Lithography-free plasma-induced patterned growth of MoS2 and its heterojunction with graphene. </w:t>
      </w:r>
      <w:r w:rsidRPr="0050309E">
        <w:rPr>
          <w:i/>
        </w:rPr>
        <w:t xml:space="preserve">Nanoscale </w:t>
      </w:r>
      <w:r w:rsidRPr="0050309E">
        <w:rPr>
          <w:b/>
        </w:rPr>
        <w:t>2016,</w:t>
      </w:r>
      <w:r w:rsidRPr="0050309E">
        <w:t xml:space="preserve"> </w:t>
      </w:r>
      <w:r w:rsidRPr="0050309E">
        <w:rPr>
          <w:i/>
        </w:rPr>
        <w:t>8</w:t>
      </w:r>
      <w:r w:rsidRPr="0050309E">
        <w:t>, 15181-15188.</w:t>
      </w:r>
      <w:bookmarkEnd w:id="2284"/>
    </w:p>
    <w:p w14:paraId="455F1EE3" w14:textId="77777777" w:rsidR="0093017B" w:rsidRPr="0050309E" w:rsidRDefault="0093017B" w:rsidP="0093017B">
      <w:pPr>
        <w:pStyle w:val="EndNoteBibliography"/>
      </w:pPr>
      <w:bookmarkStart w:id="2285" w:name="_ENREF_34"/>
      <w:r w:rsidRPr="0050309E">
        <w:t xml:space="preserve">34. Kim, H.-J.; Kim, H.; Yang, S.; Kwon, J.-Y. Grains in Selectively Grown MoS2 Thin Films. </w:t>
      </w:r>
      <w:r w:rsidRPr="0050309E">
        <w:rPr>
          <w:i/>
        </w:rPr>
        <w:t xml:space="preserve">Small </w:t>
      </w:r>
      <w:r w:rsidRPr="0050309E">
        <w:rPr>
          <w:b/>
        </w:rPr>
        <w:t>2017,</w:t>
      </w:r>
      <w:r w:rsidRPr="0050309E">
        <w:t xml:space="preserve"> </w:t>
      </w:r>
      <w:r w:rsidRPr="0050309E">
        <w:rPr>
          <w:i/>
        </w:rPr>
        <w:t>13</w:t>
      </w:r>
      <w:r w:rsidRPr="0050309E">
        <w:t>, 1702256.</w:t>
      </w:r>
      <w:bookmarkEnd w:id="2285"/>
    </w:p>
    <w:p w14:paraId="572A9DCC" w14:textId="77777777" w:rsidR="0093017B" w:rsidRPr="0050309E" w:rsidRDefault="0093017B" w:rsidP="0093017B">
      <w:pPr>
        <w:pStyle w:val="EndNoteBibliography"/>
      </w:pPr>
      <w:bookmarkStart w:id="2286" w:name="_ENREF_35"/>
      <w:r w:rsidRPr="0050309E">
        <w:t xml:space="preserve">35. Han, G. G. D.; Tu, K.-H.; Niroui, F.; Xu, W.; Zhou, S.; Wang, X.; Bulović, V.; Ross, C. A.; Warner, J. H.; Grossman, J. C. Photoluminescent Arrays of Nanopatterned Monolayer MoS2. </w:t>
      </w:r>
      <w:r w:rsidRPr="0050309E">
        <w:rPr>
          <w:i/>
        </w:rPr>
        <w:t xml:space="preserve">Advanced Functional Materials </w:t>
      </w:r>
      <w:r w:rsidRPr="0050309E">
        <w:rPr>
          <w:b/>
        </w:rPr>
        <w:t>2017,</w:t>
      </w:r>
      <w:r w:rsidRPr="0050309E">
        <w:t xml:space="preserve"> </w:t>
      </w:r>
      <w:r w:rsidRPr="0050309E">
        <w:rPr>
          <w:i/>
        </w:rPr>
        <w:t>27</w:t>
      </w:r>
      <w:r w:rsidRPr="0050309E">
        <w:t>, 1703688.</w:t>
      </w:r>
      <w:bookmarkEnd w:id="2286"/>
    </w:p>
    <w:p w14:paraId="303F21CE" w14:textId="77777777" w:rsidR="0093017B" w:rsidRPr="0050309E" w:rsidRDefault="0093017B" w:rsidP="0093017B">
      <w:pPr>
        <w:pStyle w:val="EndNoteBibliography"/>
      </w:pPr>
      <w:bookmarkStart w:id="2287" w:name="_ENREF_36"/>
      <w:r w:rsidRPr="0050309E">
        <w:t xml:space="preserve">36. Jung, Y.; Shen, J.; Liu, Y.; Woods, J. M.; Sun, Y.; Cha, J. J. Metal Seed Layer Thickness-Induced Transition From Vertical to Horizontal Growth of MoS2 and WS2. </w:t>
      </w:r>
      <w:r w:rsidRPr="0050309E">
        <w:rPr>
          <w:i/>
        </w:rPr>
        <w:t xml:space="preserve">Nano Letters </w:t>
      </w:r>
      <w:r w:rsidRPr="0050309E">
        <w:rPr>
          <w:b/>
        </w:rPr>
        <w:t>2014,</w:t>
      </w:r>
      <w:r w:rsidRPr="0050309E">
        <w:t xml:space="preserve"> </w:t>
      </w:r>
      <w:r w:rsidRPr="0050309E">
        <w:rPr>
          <w:i/>
        </w:rPr>
        <w:t>14</w:t>
      </w:r>
      <w:r w:rsidRPr="0050309E">
        <w:t>, 6842-6849.</w:t>
      </w:r>
      <w:bookmarkEnd w:id="2287"/>
    </w:p>
    <w:p w14:paraId="28B9DA7B" w14:textId="77777777" w:rsidR="0093017B" w:rsidRPr="0050309E" w:rsidRDefault="0093017B" w:rsidP="0093017B">
      <w:pPr>
        <w:pStyle w:val="EndNoteBibliography"/>
      </w:pPr>
      <w:bookmarkStart w:id="2288" w:name="_ENREF_37"/>
      <w:r w:rsidRPr="0050309E">
        <w:t xml:space="preserve">37. Mahjouri-Samani, M.; Lin, M.-W.; Wang, K.; Lupini, A. R.; Lee, J.; Basile, L.; Boulesbaa, A.; Rouleau, C. M.; Puretzky, A. A.; Ivanov, I. N.; Xiao, K.; Yoon, M.; Geohegan, D. B. Patterned arrays of lateral heterojunctions within monolayer two-dimensional semiconductors. </w:t>
      </w:r>
      <w:r w:rsidRPr="0050309E">
        <w:rPr>
          <w:i/>
        </w:rPr>
        <w:t xml:space="preserve">Nature Communications </w:t>
      </w:r>
      <w:r w:rsidRPr="0050309E">
        <w:rPr>
          <w:b/>
        </w:rPr>
        <w:t>2015,</w:t>
      </w:r>
      <w:r w:rsidRPr="0050309E">
        <w:t xml:space="preserve"> </w:t>
      </w:r>
      <w:r w:rsidRPr="0050309E">
        <w:rPr>
          <w:i/>
        </w:rPr>
        <w:t>6</w:t>
      </w:r>
      <w:r w:rsidRPr="0050309E">
        <w:t>, 7749.</w:t>
      </w:r>
      <w:bookmarkEnd w:id="2288"/>
    </w:p>
    <w:p w14:paraId="02C74E43" w14:textId="77777777" w:rsidR="0093017B" w:rsidRPr="0050309E" w:rsidRDefault="0093017B" w:rsidP="0093017B">
      <w:pPr>
        <w:pStyle w:val="EndNoteBibliography"/>
      </w:pPr>
      <w:bookmarkStart w:id="2289" w:name="_ENREF_38"/>
      <w:r w:rsidRPr="0050309E">
        <w:lastRenderedPageBreak/>
        <w:t xml:space="preserve">38. Cao, L.; Yang, S.; Gao, W.; Liu, Z.; Gong, Y.; Ma, L.; Shi, G.; Lei, S.; Zhang, Y.; Zhang, S.; Vajtai, R.; Ajayan, P. M. Direct Laser-Patterned Micro-Supercapacitors from Paintable MoS2 Films. </w:t>
      </w:r>
      <w:r w:rsidRPr="0050309E">
        <w:rPr>
          <w:i/>
        </w:rPr>
        <w:t xml:space="preserve">Small </w:t>
      </w:r>
      <w:r w:rsidRPr="0050309E">
        <w:rPr>
          <w:b/>
        </w:rPr>
        <w:t>2013,</w:t>
      </w:r>
      <w:r w:rsidRPr="0050309E">
        <w:t xml:space="preserve"> </w:t>
      </w:r>
      <w:r w:rsidRPr="0050309E">
        <w:rPr>
          <w:i/>
        </w:rPr>
        <w:t>9</w:t>
      </w:r>
      <w:r w:rsidRPr="0050309E">
        <w:t>, 2905-2910.</w:t>
      </w:r>
      <w:bookmarkEnd w:id="2289"/>
    </w:p>
    <w:p w14:paraId="57DF86FA" w14:textId="77777777" w:rsidR="0093017B" w:rsidRPr="0050309E" w:rsidRDefault="0093017B" w:rsidP="0093017B">
      <w:pPr>
        <w:pStyle w:val="EndNoteBibliography"/>
      </w:pPr>
      <w:bookmarkStart w:id="2290" w:name="_ENREF_39"/>
      <w:r w:rsidRPr="0050309E">
        <w:t xml:space="preserve">39. Lu, J.; Lu, J. H.; Liu, H.; Liu, B.; Chan, K. X.; Lin, J.; Chen, W.; Loh, K. P.; Sow, C. H. Improved Photoelectrical Properties of MoS2 Films after Laser Micromachining. </w:t>
      </w:r>
      <w:r w:rsidRPr="0050309E">
        <w:rPr>
          <w:i/>
        </w:rPr>
        <w:t xml:space="preserve">ACS Nano </w:t>
      </w:r>
      <w:r w:rsidRPr="0050309E">
        <w:rPr>
          <w:b/>
        </w:rPr>
        <w:t>2014,</w:t>
      </w:r>
      <w:r w:rsidRPr="0050309E">
        <w:t xml:space="preserve"> </w:t>
      </w:r>
      <w:r w:rsidRPr="0050309E">
        <w:rPr>
          <w:i/>
        </w:rPr>
        <w:t>8</w:t>
      </w:r>
      <w:r w:rsidRPr="0050309E">
        <w:t>, 6334-6343.</w:t>
      </w:r>
      <w:bookmarkEnd w:id="2290"/>
    </w:p>
    <w:p w14:paraId="0AB81E19" w14:textId="77777777" w:rsidR="0093017B" w:rsidRPr="0050309E" w:rsidRDefault="0093017B" w:rsidP="0093017B">
      <w:pPr>
        <w:pStyle w:val="EndNoteBibliography"/>
      </w:pPr>
      <w:bookmarkStart w:id="2291" w:name="_ENREF_40"/>
      <w:r w:rsidRPr="0050309E">
        <w:t xml:space="preserve">40. Jiang, L.; Wang, A.-D.; Li, B.; Cui, T.-H.; Lu, Y.-F. Electrons dynamics control by shaping femtosecond laser pulses in micro/nanofabrication: modeling, method, measurement and application. </w:t>
      </w:r>
      <w:r w:rsidRPr="0050309E">
        <w:rPr>
          <w:i/>
        </w:rPr>
        <w:t xml:space="preserve">Light: Sci. Appl. </w:t>
      </w:r>
      <w:r w:rsidRPr="0050309E">
        <w:rPr>
          <w:b/>
        </w:rPr>
        <w:t>2018,</w:t>
      </w:r>
      <w:r w:rsidRPr="0050309E">
        <w:t xml:space="preserve"> </w:t>
      </w:r>
      <w:r w:rsidRPr="0050309E">
        <w:rPr>
          <w:i/>
        </w:rPr>
        <w:t>7</w:t>
      </w:r>
      <w:r w:rsidRPr="0050309E">
        <w:t>, 17134.</w:t>
      </w:r>
      <w:bookmarkEnd w:id="2291"/>
    </w:p>
    <w:p w14:paraId="64EF4674" w14:textId="77777777" w:rsidR="0093017B" w:rsidRPr="0050309E" w:rsidRDefault="0093017B" w:rsidP="0093017B">
      <w:pPr>
        <w:pStyle w:val="EndNoteBibliography"/>
      </w:pPr>
      <w:bookmarkStart w:id="2292" w:name="_ENREF_41"/>
      <w:r w:rsidRPr="0050309E">
        <w:t xml:space="preserve">41. Huang, M.; Zhao, F.; Cheng, Y.; Xu, N.; Xu, Z. Origin of Laser-Induced Near-Subwavelength Ripples: Interference between Surface Plasmons and Incident Laser. </w:t>
      </w:r>
      <w:r w:rsidRPr="0050309E">
        <w:rPr>
          <w:i/>
        </w:rPr>
        <w:t xml:space="preserve">ACS Nano </w:t>
      </w:r>
      <w:r w:rsidRPr="0050309E">
        <w:rPr>
          <w:b/>
        </w:rPr>
        <w:t>2009,</w:t>
      </w:r>
      <w:r w:rsidRPr="0050309E">
        <w:t xml:space="preserve"> </w:t>
      </w:r>
      <w:r w:rsidRPr="0050309E">
        <w:rPr>
          <w:i/>
        </w:rPr>
        <w:t>3</w:t>
      </w:r>
      <w:r w:rsidRPr="0050309E">
        <w:t>, 4062-4070.</w:t>
      </w:r>
      <w:bookmarkEnd w:id="2292"/>
    </w:p>
    <w:p w14:paraId="34C6A47A" w14:textId="77777777" w:rsidR="0093017B" w:rsidRPr="0050309E" w:rsidRDefault="0093017B" w:rsidP="0093017B">
      <w:pPr>
        <w:pStyle w:val="EndNoteBibliography"/>
      </w:pPr>
      <w:bookmarkStart w:id="2293" w:name="_ENREF_42"/>
      <w:r w:rsidRPr="0050309E">
        <w:t xml:space="preserve">42. Shuangshuang, H.; Yanyan, H.; Pingxin, X.; Yi, Z.; Shian, Z.; Tianqing, J.; Zhenrong, S.; Jianrong, Q.; Zhizhan, X. Formation of long- and short-periodic nanoripples on stainless steel irradiated by femtosecond laser pulses. </w:t>
      </w:r>
      <w:r w:rsidRPr="0050309E">
        <w:rPr>
          <w:i/>
        </w:rPr>
        <w:t xml:space="preserve">Journal of Physics D: Applied Physics </w:t>
      </w:r>
      <w:r w:rsidRPr="0050309E">
        <w:rPr>
          <w:b/>
        </w:rPr>
        <w:t>2011,</w:t>
      </w:r>
      <w:r w:rsidRPr="0050309E">
        <w:t xml:space="preserve"> </w:t>
      </w:r>
      <w:r w:rsidRPr="0050309E">
        <w:rPr>
          <w:i/>
        </w:rPr>
        <w:t>44</w:t>
      </w:r>
      <w:r w:rsidRPr="0050309E">
        <w:t>, 505401.</w:t>
      </w:r>
      <w:bookmarkEnd w:id="2293"/>
    </w:p>
    <w:p w14:paraId="6671FF99" w14:textId="77777777" w:rsidR="0093017B" w:rsidRPr="0050309E" w:rsidRDefault="0093017B" w:rsidP="0093017B">
      <w:pPr>
        <w:pStyle w:val="EndNoteBibliography"/>
      </w:pPr>
      <w:bookmarkStart w:id="2294" w:name="_ENREF_43"/>
      <w:r w:rsidRPr="0050309E">
        <w:t xml:space="preserve">43. Xia, B.; Jiang, L.; Li, X.; Yan, X.; Zhao, W.; Lu, Y. High aspect ratio, high-quality microholes in PMMA: a comparison between femtosecond laser drilling in air and in vacuum. </w:t>
      </w:r>
      <w:r w:rsidRPr="0050309E">
        <w:rPr>
          <w:i/>
        </w:rPr>
        <w:t xml:space="preserve">Applied Physics A </w:t>
      </w:r>
      <w:r w:rsidRPr="0050309E">
        <w:rPr>
          <w:b/>
        </w:rPr>
        <w:t>2015,</w:t>
      </w:r>
      <w:r w:rsidRPr="0050309E">
        <w:t xml:space="preserve"> </w:t>
      </w:r>
      <w:r w:rsidRPr="0050309E">
        <w:rPr>
          <w:i/>
        </w:rPr>
        <w:t>119</w:t>
      </w:r>
      <w:r w:rsidRPr="0050309E">
        <w:t>, 61-68.</w:t>
      </w:r>
      <w:bookmarkEnd w:id="2294"/>
    </w:p>
    <w:p w14:paraId="7552804B" w14:textId="77777777" w:rsidR="0093017B" w:rsidRPr="0050309E" w:rsidRDefault="0093017B" w:rsidP="0093017B">
      <w:pPr>
        <w:pStyle w:val="EndNoteBibliography"/>
      </w:pPr>
      <w:bookmarkStart w:id="2295" w:name="_ENREF_44"/>
      <w:r w:rsidRPr="0050309E">
        <w:t xml:space="preserve">44. Paradisanos, I.; Kymakis, E.; Fotakis, C.; Kioseoglou, G.; Stratakis, E. Intense femtosecond photoexcitation of bulk and monolayer MoS2. </w:t>
      </w:r>
      <w:r w:rsidRPr="0050309E">
        <w:rPr>
          <w:i/>
        </w:rPr>
        <w:t xml:space="preserve">Applied Physics Letters </w:t>
      </w:r>
      <w:r w:rsidRPr="0050309E">
        <w:rPr>
          <w:b/>
        </w:rPr>
        <w:t>2014,</w:t>
      </w:r>
      <w:r w:rsidRPr="0050309E">
        <w:t xml:space="preserve"> </w:t>
      </w:r>
      <w:r w:rsidRPr="0050309E">
        <w:rPr>
          <w:i/>
        </w:rPr>
        <w:t>105</w:t>
      </w:r>
      <w:r w:rsidRPr="0050309E">
        <w:t>, 041108.</w:t>
      </w:r>
      <w:bookmarkEnd w:id="2295"/>
    </w:p>
    <w:p w14:paraId="3472211C" w14:textId="77777777" w:rsidR="0093017B" w:rsidRPr="0050309E" w:rsidRDefault="0093017B" w:rsidP="0093017B">
      <w:pPr>
        <w:pStyle w:val="EndNoteBibliography"/>
      </w:pPr>
      <w:bookmarkStart w:id="2296" w:name="_ENREF_45"/>
      <w:r w:rsidRPr="0050309E">
        <w:t xml:space="preserve">45. Serincan, U.; Kartopu, G.; Guennes, A.; Finstad, T. G.; Turan, R.; Ekinci, Y.; Bayliss, S. C. Characterization of Ge nanocrystals embedded in SiO 2 by Raman spectroscopy. </w:t>
      </w:r>
      <w:r w:rsidRPr="0050309E">
        <w:rPr>
          <w:i/>
        </w:rPr>
        <w:t xml:space="preserve">Semiconductor Science and Technology </w:t>
      </w:r>
      <w:r w:rsidRPr="0050309E">
        <w:rPr>
          <w:b/>
        </w:rPr>
        <w:t>2004,</w:t>
      </w:r>
      <w:r w:rsidRPr="0050309E">
        <w:t xml:space="preserve"> </w:t>
      </w:r>
      <w:r w:rsidRPr="0050309E">
        <w:rPr>
          <w:i/>
        </w:rPr>
        <w:t>19</w:t>
      </w:r>
      <w:r w:rsidRPr="0050309E">
        <w:t>, 247.</w:t>
      </w:r>
      <w:bookmarkEnd w:id="2296"/>
    </w:p>
    <w:p w14:paraId="043F4973" w14:textId="77777777" w:rsidR="0093017B" w:rsidRPr="0050309E" w:rsidRDefault="0093017B" w:rsidP="0093017B">
      <w:pPr>
        <w:pStyle w:val="EndNoteBibliography"/>
      </w:pPr>
      <w:bookmarkStart w:id="2297" w:name="_ENREF_46"/>
      <w:r w:rsidRPr="0050309E">
        <w:t xml:space="preserve">46. Nesheva, D.; Raptis, C.; Perakis, A. Raman scattering and photoluminescence from Si nanoparticles in annealed SiOx thin films. </w:t>
      </w:r>
      <w:r w:rsidRPr="0050309E">
        <w:rPr>
          <w:i/>
        </w:rPr>
        <w:t xml:space="preserve">Journal of Applied Physics </w:t>
      </w:r>
      <w:r w:rsidRPr="0050309E">
        <w:rPr>
          <w:b/>
        </w:rPr>
        <w:t>2002,</w:t>
      </w:r>
      <w:r w:rsidRPr="0050309E">
        <w:t xml:space="preserve"> </w:t>
      </w:r>
      <w:r w:rsidRPr="0050309E">
        <w:rPr>
          <w:i/>
        </w:rPr>
        <w:t>92</w:t>
      </w:r>
      <w:r w:rsidRPr="0050309E">
        <w:t>, 4678-4683.</w:t>
      </w:r>
      <w:bookmarkEnd w:id="2297"/>
    </w:p>
    <w:p w14:paraId="52EAC1BE" w14:textId="77777777" w:rsidR="0093017B" w:rsidRPr="0050309E" w:rsidRDefault="0093017B" w:rsidP="0093017B">
      <w:pPr>
        <w:pStyle w:val="EndNoteBibliography"/>
      </w:pPr>
      <w:bookmarkStart w:id="2298" w:name="_ENREF_47"/>
      <w:r w:rsidRPr="0050309E">
        <w:t xml:space="preserve">47. Wei, X.; Yu, Z.; Hu, F.; Cheng, Y.; Yu, L.; Wang, X.; Xiao, M.; Wang, J.; Wang, X.; Shi, Y. Mo-O bond doping and related-defect assisted enhancement of photoluminescence in monolayer MoS2. </w:t>
      </w:r>
      <w:r w:rsidRPr="0050309E">
        <w:rPr>
          <w:i/>
        </w:rPr>
        <w:t xml:space="preserve">AIP Adv. </w:t>
      </w:r>
      <w:r w:rsidRPr="0050309E">
        <w:rPr>
          <w:b/>
        </w:rPr>
        <w:t>2014,</w:t>
      </w:r>
      <w:r w:rsidRPr="0050309E">
        <w:t xml:space="preserve"> </w:t>
      </w:r>
      <w:r w:rsidRPr="0050309E">
        <w:rPr>
          <w:i/>
        </w:rPr>
        <w:t>4</w:t>
      </w:r>
      <w:r w:rsidRPr="0050309E">
        <w:t>, 123004.</w:t>
      </w:r>
      <w:bookmarkEnd w:id="2298"/>
    </w:p>
    <w:p w14:paraId="18B62D47" w14:textId="77777777" w:rsidR="0093017B" w:rsidRPr="0050309E" w:rsidRDefault="0093017B" w:rsidP="0093017B">
      <w:pPr>
        <w:pStyle w:val="EndNoteBibliography"/>
      </w:pPr>
      <w:bookmarkStart w:id="2299" w:name="_ENREF_48"/>
      <w:r w:rsidRPr="0050309E">
        <w:t xml:space="preserve">48. da Silveira Firmiano, E. G.; Rabelo, A. C.; Dalmaschio, C. J.; Pinheiro, A. N.; Pereira, E. C.; Schreiner, W. H.; Leite, E. R. Supercapacitor electrodes obtained by directly bonding 2D MoS2 on reduced graphene oxide. </w:t>
      </w:r>
      <w:r w:rsidRPr="0050309E">
        <w:rPr>
          <w:i/>
        </w:rPr>
        <w:t xml:space="preserve">Adv. Energy Mater. </w:t>
      </w:r>
      <w:r w:rsidRPr="0050309E">
        <w:rPr>
          <w:b/>
        </w:rPr>
        <w:t>2014,</w:t>
      </w:r>
      <w:r w:rsidRPr="0050309E">
        <w:t xml:space="preserve"> </w:t>
      </w:r>
      <w:r w:rsidRPr="0050309E">
        <w:rPr>
          <w:i/>
        </w:rPr>
        <w:t>4</w:t>
      </w:r>
      <w:r w:rsidRPr="0050309E">
        <w:t>.</w:t>
      </w:r>
      <w:bookmarkEnd w:id="2299"/>
    </w:p>
    <w:p w14:paraId="555A2D60" w14:textId="77777777" w:rsidR="0093017B" w:rsidRPr="0050309E" w:rsidRDefault="0093017B" w:rsidP="0093017B">
      <w:pPr>
        <w:pStyle w:val="EndNoteBibliography"/>
      </w:pPr>
      <w:bookmarkStart w:id="2300" w:name="_ENREF_49"/>
      <w:r w:rsidRPr="0050309E">
        <w:t xml:space="preserve">49. Hollinger, G. Structures chimique et electronique de l'interface SiO2-Si. </w:t>
      </w:r>
      <w:r w:rsidRPr="0050309E">
        <w:rPr>
          <w:i/>
        </w:rPr>
        <w:t xml:space="preserve">Applications  Surf. Sci. </w:t>
      </w:r>
      <w:r w:rsidRPr="0050309E">
        <w:rPr>
          <w:b/>
        </w:rPr>
        <w:t>1981,</w:t>
      </w:r>
      <w:r w:rsidRPr="0050309E">
        <w:t xml:space="preserve"> </w:t>
      </w:r>
      <w:r w:rsidRPr="0050309E">
        <w:rPr>
          <w:i/>
        </w:rPr>
        <w:t>8</w:t>
      </w:r>
      <w:r w:rsidRPr="0050309E">
        <w:t>, 318-336.</w:t>
      </w:r>
      <w:bookmarkEnd w:id="2300"/>
    </w:p>
    <w:p w14:paraId="293A9C4F" w14:textId="77777777" w:rsidR="0093017B" w:rsidRPr="0050309E" w:rsidRDefault="0093017B" w:rsidP="0093017B">
      <w:pPr>
        <w:pStyle w:val="EndNoteBibliography"/>
      </w:pPr>
      <w:bookmarkStart w:id="2301" w:name="_ENREF_50"/>
      <w:r w:rsidRPr="0050309E">
        <w:t xml:space="preserve">50. Shuxian, Z.; Hall, W. K.; Ertl, G.; Knözinger, H. X-ray photoemission study of oxygen and nitric oxide adsorption on MoS2. </w:t>
      </w:r>
      <w:r w:rsidRPr="0050309E">
        <w:rPr>
          <w:i/>
        </w:rPr>
        <w:t xml:space="preserve">J. of Catal. </w:t>
      </w:r>
      <w:r w:rsidRPr="0050309E">
        <w:rPr>
          <w:b/>
        </w:rPr>
        <w:t>1986,</w:t>
      </w:r>
      <w:r w:rsidRPr="0050309E">
        <w:t xml:space="preserve"> </w:t>
      </w:r>
      <w:r w:rsidRPr="0050309E">
        <w:rPr>
          <w:i/>
        </w:rPr>
        <w:t>100</w:t>
      </w:r>
      <w:r w:rsidRPr="0050309E">
        <w:t>, 167-175.</w:t>
      </w:r>
      <w:bookmarkEnd w:id="2301"/>
    </w:p>
    <w:p w14:paraId="36B8AC38" w14:textId="77777777" w:rsidR="0093017B" w:rsidRPr="0050309E" w:rsidRDefault="0093017B" w:rsidP="0093017B">
      <w:pPr>
        <w:pStyle w:val="EndNoteBibliography"/>
      </w:pPr>
      <w:bookmarkStart w:id="2302" w:name="_ENREF_51"/>
      <w:r w:rsidRPr="0050309E">
        <w:t xml:space="preserve">51. Finster, J.; Klinkenberg, E.-D.; Heeg, J.; Braun, W. ESCA and SEXAFS investigations of insulating materials for ULSI microelectronics. </w:t>
      </w:r>
      <w:r w:rsidRPr="0050309E">
        <w:rPr>
          <w:i/>
        </w:rPr>
        <w:t xml:space="preserve">Vacuum </w:t>
      </w:r>
      <w:r w:rsidRPr="0050309E">
        <w:rPr>
          <w:b/>
        </w:rPr>
        <w:t>1990,</w:t>
      </w:r>
      <w:r w:rsidRPr="0050309E">
        <w:t xml:space="preserve"> </w:t>
      </w:r>
      <w:r w:rsidRPr="0050309E">
        <w:rPr>
          <w:i/>
        </w:rPr>
        <w:t>41</w:t>
      </w:r>
      <w:r w:rsidRPr="0050309E">
        <w:t>, 1586-1589.</w:t>
      </w:r>
      <w:bookmarkEnd w:id="2302"/>
    </w:p>
    <w:p w14:paraId="016FCABB" w14:textId="77777777" w:rsidR="0093017B" w:rsidRPr="0050309E" w:rsidRDefault="0093017B" w:rsidP="0093017B">
      <w:pPr>
        <w:pStyle w:val="EndNoteBibliography"/>
      </w:pPr>
      <w:bookmarkStart w:id="2303" w:name="_ENREF_52"/>
      <w:r w:rsidRPr="0050309E">
        <w:rPr>
          <w:rFonts w:hint="eastAsia"/>
        </w:rPr>
        <w:t>52. Colton, R. J.; Guzman, A. M.; Rabalais, J. W. Electrochromism in some thin</w:t>
      </w:r>
      <w:r w:rsidRPr="0050309E">
        <w:rPr>
          <w:rFonts w:hint="eastAsia"/>
        </w:rPr>
        <w:t>‐</w:t>
      </w:r>
      <w:r w:rsidRPr="0050309E">
        <w:rPr>
          <w:rFonts w:hint="eastAsia"/>
        </w:rPr>
        <w:t>film transition</w:t>
      </w:r>
      <w:r w:rsidRPr="0050309E">
        <w:rPr>
          <w:rFonts w:hint="eastAsia"/>
        </w:rPr>
        <w:t>‐</w:t>
      </w:r>
      <w:r w:rsidRPr="0050309E">
        <w:rPr>
          <w:rFonts w:hint="eastAsia"/>
        </w:rPr>
        <w:t>metal oxides characterized by x</w:t>
      </w:r>
      <w:r w:rsidRPr="0050309E">
        <w:rPr>
          <w:rFonts w:hint="eastAsia"/>
        </w:rPr>
        <w:t>‐</w:t>
      </w:r>
      <w:r w:rsidRPr="0050309E">
        <w:rPr>
          <w:rFonts w:hint="eastAsia"/>
        </w:rPr>
        <w:t xml:space="preserve">ray electron spectroscopy. </w:t>
      </w:r>
      <w:r w:rsidRPr="0050309E">
        <w:rPr>
          <w:i/>
        </w:rPr>
        <w:t xml:space="preserve">J. Appl. Phys. </w:t>
      </w:r>
      <w:r w:rsidRPr="0050309E">
        <w:rPr>
          <w:b/>
        </w:rPr>
        <w:t>1978,</w:t>
      </w:r>
      <w:r w:rsidRPr="0050309E">
        <w:t xml:space="preserve"> </w:t>
      </w:r>
      <w:r w:rsidRPr="0050309E">
        <w:rPr>
          <w:i/>
        </w:rPr>
        <w:t>49</w:t>
      </w:r>
      <w:r w:rsidRPr="0050309E">
        <w:t>, 409-416.</w:t>
      </w:r>
      <w:bookmarkEnd w:id="2303"/>
    </w:p>
    <w:p w14:paraId="622BA97D" w14:textId="77777777" w:rsidR="0093017B" w:rsidRPr="0050309E" w:rsidRDefault="0093017B" w:rsidP="0093017B">
      <w:pPr>
        <w:pStyle w:val="EndNoteBibliography"/>
      </w:pPr>
      <w:bookmarkStart w:id="2304" w:name="_ENREF_53"/>
      <w:r w:rsidRPr="0050309E">
        <w:t xml:space="preserve">53. Chowdari, B.; Tan, K.; Chia, W.; Gopalakrishnan, R. X-ray photoelectron spectroscopic studies of molybdenum phosphate glassy system. </w:t>
      </w:r>
      <w:r w:rsidRPr="0050309E">
        <w:rPr>
          <w:i/>
        </w:rPr>
        <w:t xml:space="preserve">J. Non-cryst. Solids </w:t>
      </w:r>
      <w:r w:rsidRPr="0050309E">
        <w:rPr>
          <w:b/>
        </w:rPr>
        <w:t>1990,</w:t>
      </w:r>
      <w:r w:rsidRPr="0050309E">
        <w:t xml:space="preserve"> </w:t>
      </w:r>
      <w:r w:rsidRPr="0050309E">
        <w:rPr>
          <w:i/>
        </w:rPr>
        <w:t>119</w:t>
      </w:r>
      <w:r w:rsidRPr="0050309E">
        <w:t>, 95-102.</w:t>
      </w:r>
      <w:bookmarkEnd w:id="2304"/>
    </w:p>
    <w:p w14:paraId="0025C589" w14:textId="77777777" w:rsidR="0093017B" w:rsidRPr="0050309E" w:rsidRDefault="0093017B" w:rsidP="0093017B">
      <w:pPr>
        <w:pStyle w:val="EndNoteBibliography"/>
      </w:pPr>
      <w:bookmarkStart w:id="2305" w:name="_ENREF_54"/>
      <w:r w:rsidRPr="0050309E">
        <w:t xml:space="preserve">54. Nan, H.; Wang, Z.; Wang, W.; Liang, Z.; Lu, Y.; Chen, Q.; He, D.; Tan, P.; Miao, F.; Wang, X. Strong photoluminescence enhancement of MoS2 through defect engineering and oxygen bonding. </w:t>
      </w:r>
      <w:r w:rsidRPr="0050309E">
        <w:rPr>
          <w:i/>
        </w:rPr>
        <w:t xml:space="preserve">ACS Nano </w:t>
      </w:r>
      <w:r w:rsidRPr="0050309E">
        <w:rPr>
          <w:b/>
        </w:rPr>
        <w:t>2014,</w:t>
      </w:r>
      <w:r w:rsidRPr="0050309E">
        <w:t xml:space="preserve"> </w:t>
      </w:r>
      <w:r w:rsidRPr="0050309E">
        <w:rPr>
          <w:i/>
        </w:rPr>
        <w:t>8</w:t>
      </w:r>
      <w:r w:rsidRPr="0050309E">
        <w:t>, 5738-5745.</w:t>
      </w:r>
      <w:bookmarkEnd w:id="2305"/>
    </w:p>
    <w:p w14:paraId="27DAACA1" w14:textId="77777777" w:rsidR="0093017B" w:rsidRPr="0050309E" w:rsidRDefault="0093017B" w:rsidP="0093017B">
      <w:pPr>
        <w:pStyle w:val="EndNoteBibliography"/>
      </w:pPr>
      <w:bookmarkStart w:id="2306" w:name="_ENREF_55"/>
      <w:r w:rsidRPr="0050309E">
        <w:t xml:space="preserve">55. Zhou, W.; Zou, X.; Najmaei, S.; Liu, Z.; Shi, Y.; Kong, J.; Lou, J.; Ajayan, P. M.; Yakobson, B. I.; Idrobo, J.-C. Intrinsic structural defects in monolayer molybdenum disulfide. </w:t>
      </w:r>
      <w:r w:rsidRPr="0050309E">
        <w:rPr>
          <w:i/>
        </w:rPr>
        <w:t xml:space="preserve">Nano Lett </w:t>
      </w:r>
      <w:r w:rsidRPr="0050309E">
        <w:rPr>
          <w:b/>
        </w:rPr>
        <w:t>2013,</w:t>
      </w:r>
      <w:r w:rsidRPr="0050309E">
        <w:t xml:space="preserve"> </w:t>
      </w:r>
      <w:r w:rsidRPr="0050309E">
        <w:rPr>
          <w:i/>
        </w:rPr>
        <w:t>13</w:t>
      </w:r>
      <w:r w:rsidRPr="0050309E">
        <w:t>, 2615-2622.</w:t>
      </w:r>
      <w:bookmarkEnd w:id="2306"/>
    </w:p>
    <w:p w14:paraId="4D4D9F4D" w14:textId="77777777" w:rsidR="0093017B" w:rsidRPr="0050309E" w:rsidRDefault="0093017B" w:rsidP="0093017B">
      <w:pPr>
        <w:pStyle w:val="EndNoteBibliography"/>
      </w:pPr>
      <w:bookmarkStart w:id="2307" w:name="_ENREF_56"/>
      <w:r w:rsidRPr="0050309E">
        <w:lastRenderedPageBreak/>
        <w:t xml:space="preserve">56. Yan, Y.; Xia, B.; Ge, X.; Liu, Z.; Wang, J.-Y.; Wang, X. Ultrathin MoS2 nanoplates with rich active sites as highly efficient catalyst for hydrogen evolution. </w:t>
      </w:r>
      <w:r w:rsidRPr="0050309E">
        <w:rPr>
          <w:i/>
        </w:rPr>
        <w:t xml:space="preserve">ACS Appl. Mater. Interfaces </w:t>
      </w:r>
      <w:r w:rsidRPr="0050309E">
        <w:rPr>
          <w:b/>
        </w:rPr>
        <w:t>2013,</w:t>
      </w:r>
      <w:r w:rsidRPr="0050309E">
        <w:t xml:space="preserve"> </w:t>
      </w:r>
      <w:r w:rsidRPr="0050309E">
        <w:rPr>
          <w:i/>
        </w:rPr>
        <w:t>5</w:t>
      </w:r>
      <w:r w:rsidRPr="0050309E">
        <w:t>, 12794-12798.</w:t>
      </w:r>
      <w:bookmarkEnd w:id="2307"/>
    </w:p>
    <w:p w14:paraId="0EB45DC6" w14:textId="77777777" w:rsidR="0093017B" w:rsidRPr="0050309E" w:rsidRDefault="0093017B" w:rsidP="0093017B">
      <w:pPr>
        <w:pStyle w:val="EndNoteBibliography"/>
      </w:pPr>
      <w:bookmarkStart w:id="2308" w:name="_ENREF_57"/>
      <w:r w:rsidRPr="0050309E">
        <w:t xml:space="preserve">57. Wang, X.; Zhang, T.-B.; Yang, W.; Zhu, H.; Chen, L.; Sun, Q.-Q.; Zhang, D. W. Improved integration of ultra-thin high-k dielectrics in few-layer MoS2 FET by remote forming gas plasma pretreatment. </w:t>
      </w:r>
      <w:r w:rsidRPr="0050309E">
        <w:rPr>
          <w:i/>
        </w:rPr>
        <w:t xml:space="preserve">Applied Physics Letters </w:t>
      </w:r>
      <w:r w:rsidRPr="0050309E">
        <w:rPr>
          <w:b/>
        </w:rPr>
        <w:t>2017,</w:t>
      </w:r>
      <w:r w:rsidRPr="0050309E">
        <w:t xml:space="preserve"> </w:t>
      </w:r>
      <w:r w:rsidRPr="0050309E">
        <w:rPr>
          <w:i/>
        </w:rPr>
        <w:t>110</w:t>
      </w:r>
      <w:r w:rsidRPr="0050309E">
        <w:t>, 053110.</w:t>
      </w:r>
      <w:bookmarkEnd w:id="2308"/>
    </w:p>
    <w:p w14:paraId="354DF6FA" w14:textId="31E3E426" w:rsidR="00295B99" w:rsidRPr="0050309E" w:rsidRDefault="00A83D9E" w:rsidP="00663944">
      <w:pPr>
        <w:spacing w:line="480" w:lineRule="auto"/>
        <w:rPr>
          <w:rFonts w:ascii="Times New Roman" w:eastAsia="SimSun" w:hAnsi="Times New Roman" w:cs="Times New Roman"/>
          <w:kern w:val="0"/>
          <w:sz w:val="24"/>
          <w:szCs w:val="20"/>
        </w:rPr>
      </w:pPr>
      <w:r w:rsidRPr="0050309E">
        <w:rPr>
          <w:rFonts w:ascii="Times New Roman" w:eastAsia="SimSun" w:hAnsi="Times New Roman" w:cs="Times New Roman"/>
          <w:kern w:val="0"/>
          <w:sz w:val="24"/>
          <w:szCs w:val="20"/>
        </w:rPr>
        <w:fldChar w:fldCharType="end"/>
      </w:r>
      <w:r w:rsidR="00295B99" w:rsidRPr="0050309E">
        <w:rPr>
          <w:rFonts w:ascii="Times New Roman" w:eastAsia="SimSun" w:hAnsi="Times New Roman" w:cs="Times New Roman"/>
          <w:kern w:val="0"/>
          <w:sz w:val="24"/>
          <w:szCs w:val="20"/>
        </w:rPr>
        <w:br w:type="page"/>
      </w:r>
    </w:p>
    <w:p w14:paraId="7DBC4E1E" w14:textId="77777777" w:rsidR="00295B99" w:rsidRPr="006E03E6" w:rsidRDefault="00295B99" w:rsidP="00295B99">
      <w:pPr>
        <w:widowControl/>
        <w:spacing w:after="200" w:line="360" w:lineRule="auto"/>
        <w:rPr>
          <w:rFonts w:ascii="Times New Roman" w:eastAsia="SimSun" w:hAnsi="Times New Roman" w:cs="Times New Roman"/>
          <w:b/>
          <w:color w:val="000000"/>
          <w:kern w:val="0"/>
          <w:sz w:val="32"/>
          <w:szCs w:val="32"/>
          <w:lang w:eastAsia="en-US"/>
        </w:rPr>
      </w:pPr>
      <w:r w:rsidRPr="006E03E6">
        <w:rPr>
          <w:rFonts w:ascii="Times New Roman" w:eastAsia="SimSun" w:hAnsi="Times New Roman" w:cs="Times New Roman"/>
          <w:b/>
          <w:color w:val="000000"/>
          <w:kern w:val="0"/>
          <w:sz w:val="32"/>
          <w:szCs w:val="32"/>
          <w:lang w:eastAsia="en-US"/>
        </w:rPr>
        <w:lastRenderedPageBreak/>
        <w:t>Table of Contents</w:t>
      </w:r>
    </w:p>
    <w:p w14:paraId="0A5559AC" w14:textId="77777777" w:rsidR="006B0A75" w:rsidRPr="0050309E" w:rsidRDefault="00020A06" w:rsidP="00020A06">
      <w:pPr>
        <w:spacing w:line="480" w:lineRule="auto"/>
        <w:jc w:val="center"/>
        <w:rPr>
          <w:rFonts w:ascii="Times New Roman" w:eastAsia="SimSun" w:hAnsi="Times New Roman" w:cs="Times New Roman"/>
          <w:kern w:val="0"/>
          <w:sz w:val="24"/>
          <w:szCs w:val="20"/>
        </w:rPr>
        <w:sectPr w:rsidR="006B0A75" w:rsidRPr="0050309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2E3097">
        <w:rPr>
          <w:rFonts w:ascii="Times New Roman" w:eastAsia="SimSun" w:hAnsi="Times New Roman" w:cs="Times New Roman"/>
          <w:noProof/>
          <w:kern w:val="0"/>
          <w:sz w:val="24"/>
          <w:szCs w:val="20"/>
          <w:lang w:eastAsia="en-US"/>
        </w:rPr>
        <w:drawing>
          <wp:inline distT="0" distB="0" distL="0" distR="0" wp14:anchorId="5D79F798" wp14:editId="05DAC3FE">
            <wp:extent cx="2880000" cy="14368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C.t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3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5E56" w14:textId="77777777" w:rsidR="006B0A75" w:rsidRPr="0050309E" w:rsidRDefault="006B0A75" w:rsidP="006B0A75">
      <w:pPr>
        <w:widowControl/>
        <w:spacing w:after="240" w:line="480" w:lineRule="auto"/>
        <w:jc w:val="center"/>
        <w:rPr>
          <w:rFonts w:ascii="Times New Roman" w:eastAsia="MS Mincho" w:hAnsi="Times New Roman" w:cs="Times New Roman"/>
          <w:b/>
          <w:color w:val="000000"/>
          <w:kern w:val="0"/>
          <w:sz w:val="36"/>
          <w:szCs w:val="36"/>
          <w:lang w:eastAsia="ja-JP"/>
        </w:rPr>
      </w:pPr>
      <w:r w:rsidRPr="0050309E">
        <w:rPr>
          <w:rFonts w:ascii="Times New Roman" w:eastAsia="MS Mincho" w:hAnsi="Times New Roman" w:cs="Times New Roman"/>
          <w:b/>
          <w:color w:val="000000"/>
          <w:kern w:val="0"/>
          <w:sz w:val="36"/>
          <w:szCs w:val="36"/>
          <w:lang w:eastAsia="ja-JP"/>
        </w:rPr>
        <w:lastRenderedPageBreak/>
        <w:t>Supporting Information</w:t>
      </w:r>
    </w:p>
    <w:p w14:paraId="7D24F0F1" w14:textId="2F333CFA" w:rsidR="006B0A75" w:rsidRPr="008D5935" w:rsidRDefault="006B0A75" w:rsidP="006B0A75">
      <w:pPr>
        <w:widowControl/>
        <w:spacing w:after="240" w:line="480" w:lineRule="auto"/>
        <w:rPr>
          <w:rFonts w:ascii="Times New Roman" w:eastAsia="SimSun" w:hAnsi="Times New Roman" w:cs="Times New Roman"/>
          <w:b/>
          <w:sz w:val="28"/>
          <w:szCs w:val="28"/>
        </w:rPr>
      </w:pPr>
      <w:del w:id="2309" w:author="Jane Nicholson" w:date="2018-09-19T16:47:00Z">
        <w:r w:rsidRPr="006E03E6" w:rsidDel="00F6617A">
          <w:rPr>
            <w:rFonts w:ascii="Times New Roman" w:eastAsia="SimSun" w:hAnsi="Times New Roman" w:cs="Times New Roman"/>
            <w:b/>
            <w:sz w:val="28"/>
            <w:szCs w:val="28"/>
          </w:rPr>
          <w:delText xml:space="preserve">Arbitrary </w:delText>
        </w:r>
      </w:del>
      <w:ins w:id="2310" w:author="Jane Nicholson" w:date="2018-09-19T16:47:00Z">
        <w:r w:rsidR="00F6617A">
          <w:rPr>
            <w:rFonts w:ascii="Times New Roman" w:eastAsia="SimSun" w:hAnsi="Times New Roman" w:cs="Times New Roman"/>
            <w:b/>
            <w:sz w:val="28"/>
            <w:szCs w:val="28"/>
          </w:rPr>
          <w:t>Maskless</w:t>
        </w:r>
        <w:r w:rsidR="00F6617A" w:rsidRPr="006E03E6">
          <w:rPr>
            <w:rFonts w:ascii="Times New Roman" w:eastAsia="SimSun" w:hAnsi="Times New Roman" w:cs="Times New Roman"/>
            <w:b/>
            <w:sz w:val="28"/>
            <w:szCs w:val="28"/>
          </w:rPr>
          <w:t xml:space="preserve"> </w:t>
        </w:r>
      </w:ins>
      <w:r w:rsidRPr="006E03E6">
        <w:rPr>
          <w:rFonts w:ascii="Times New Roman" w:eastAsia="SimSun" w:hAnsi="Times New Roman" w:cs="Times New Roman"/>
          <w:b/>
          <w:sz w:val="28"/>
          <w:szCs w:val="28"/>
        </w:rPr>
        <w:t>Micro</w:t>
      </w:r>
      <w:del w:id="2311" w:author="Jane Nicholson" w:date="2018-09-19T17:14:00Z">
        <w:r w:rsidRPr="006E03E6" w:rsidDel="00550ECD">
          <w:rPr>
            <w:rFonts w:ascii="Times New Roman" w:eastAsia="SimSun" w:hAnsi="Times New Roman" w:cs="Times New Roman"/>
            <w:b/>
            <w:sz w:val="28"/>
            <w:szCs w:val="28"/>
          </w:rPr>
          <w:delText>-</w:delText>
        </w:r>
      </w:del>
      <w:ins w:id="2312" w:author="Jane Nicholson" w:date="2018-09-19T17:14:00Z">
        <w:r w:rsidR="00550ECD">
          <w:rPr>
            <w:rFonts w:ascii="Times New Roman" w:eastAsia="SimSun" w:hAnsi="Times New Roman" w:cs="Times New Roman"/>
            <w:b/>
            <w:sz w:val="28"/>
            <w:szCs w:val="28"/>
          </w:rPr>
          <w:t>/</w:t>
        </w:r>
      </w:ins>
      <w:ins w:id="2313" w:author="Ted Linekar" w:date="2018-09-18T15:31:00Z">
        <w:r w:rsidR="003B1C66">
          <w:rPr>
            <w:rFonts w:ascii="Times New Roman" w:eastAsia="SimSun" w:hAnsi="Times New Roman" w:cs="Times New Roman"/>
            <w:b/>
            <w:sz w:val="28"/>
            <w:szCs w:val="28"/>
          </w:rPr>
          <w:t>N</w:t>
        </w:r>
      </w:ins>
      <w:del w:id="2314" w:author="Ted Linekar" w:date="2018-09-18T15:31:00Z">
        <w:r w:rsidRPr="006E03E6" w:rsidDel="003B1C66">
          <w:rPr>
            <w:rFonts w:ascii="Times New Roman" w:eastAsia="SimSun" w:hAnsi="Times New Roman" w:cs="Times New Roman"/>
            <w:b/>
            <w:sz w:val="28"/>
            <w:szCs w:val="28"/>
          </w:rPr>
          <w:delText>n</w:delText>
        </w:r>
      </w:del>
      <w:r w:rsidRPr="006E03E6">
        <w:rPr>
          <w:rFonts w:ascii="Times New Roman" w:eastAsia="SimSun" w:hAnsi="Times New Roman" w:cs="Times New Roman"/>
          <w:b/>
          <w:sz w:val="28"/>
          <w:szCs w:val="28"/>
        </w:rPr>
        <w:t xml:space="preserve">anopatterning and </w:t>
      </w:r>
      <w:bookmarkStart w:id="2315" w:name="OLE_LINK1"/>
      <w:bookmarkStart w:id="2316" w:name="OLE_LINK2"/>
      <w:r w:rsidRPr="006E03E6">
        <w:rPr>
          <w:rFonts w:ascii="Times New Roman" w:eastAsia="SimSun" w:hAnsi="Times New Roman" w:cs="Times New Roman"/>
          <w:b/>
          <w:sz w:val="28"/>
          <w:szCs w:val="28"/>
        </w:rPr>
        <w:t>Bipolar Electrical</w:t>
      </w:r>
      <w:del w:id="2317" w:author="Jane Nicholson" w:date="2018-09-19T16:46:00Z">
        <w:r w:rsidRPr="006E03E6" w:rsidDel="00F6617A">
          <w:rPr>
            <w:rFonts w:ascii="Times New Roman" w:eastAsia="SimSun" w:hAnsi="Times New Roman" w:cs="Times New Roman"/>
            <w:b/>
            <w:sz w:val="28"/>
            <w:szCs w:val="28"/>
          </w:rPr>
          <w:delText>-</w:delText>
        </w:r>
      </w:del>
      <w:bookmarkEnd w:id="2315"/>
      <w:bookmarkEnd w:id="2316"/>
      <w:ins w:id="2318" w:author="Jane Nicholson" w:date="2018-09-19T16:46:00Z">
        <w:r w:rsidR="00F6617A">
          <w:rPr>
            <w:rFonts w:ascii="Times New Roman" w:eastAsia="SimSun" w:hAnsi="Times New Roman" w:cs="Times New Roman"/>
            <w:b/>
            <w:sz w:val="28"/>
            <w:szCs w:val="28"/>
          </w:rPr>
          <w:t xml:space="preserve"> </w:t>
        </w:r>
      </w:ins>
      <w:del w:id="2319" w:author="Ted Linekar" w:date="2018-09-18T15:31:00Z">
        <w:r w:rsidRPr="006E03E6" w:rsidDel="003B1C66">
          <w:rPr>
            <w:rFonts w:ascii="Times New Roman" w:eastAsia="SimSun" w:hAnsi="Times New Roman" w:cs="Times New Roman"/>
            <w:b/>
            <w:sz w:val="28"/>
            <w:szCs w:val="28"/>
          </w:rPr>
          <w:delText>r</w:delText>
        </w:r>
      </w:del>
      <w:ins w:id="2320" w:author="Ted Linekar" w:date="2018-09-18T15:31:00Z">
        <w:r w:rsidR="003B1C66">
          <w:rPr>
            <w:rFonts w:ascii="Times New Roman" w:eastAsia="SimSun" w:hAnsi="Times New Roman" w:cs="Times New Roman"/>
            <w:b/>
            <w:sz w:val="28"/>
            <w:szCs w:val="28"/>
          </w:rPr>
          <w:t>R</w:t>
        </w:r>
      </w:ins>
      <w:r w:rsidRPr="006E03E6">
        <w:rPr>
          <w:rFonts w:ascii="Times New Roman" w:eastAsia="SimSun" w:hAnsi="Times New Roman" w:cs="Times New Roman"/>
          <w:b/>
          <w:sz w:val="28"/>
          <w:szCs w:val="28"/>
        </w:rPr>
        <w:t>ectif</w:t>
      </w:r>
      <w:del w:id="2321" w:author="Jane Nicholson" w:date="2018-09-19T16:46:00Z">
        <w:r w:rsidRPr="006E03E6" w:rsidDel="00F6617A">
          <w:rPr>
            <w:rFonts w:ascii="Times New Roman" w:eastAsia="SimSun" w:hAnsi="Times New Roman" w:cs="Times New Roman"/>
            <w:b/>
            <w:sz w:val="28"/>
            <w:szCs w:val="28"/>
          </w:rPr>
          <w:delText>ying</w:delText>
        </w:r>
      </w:del>
      <w:ins w:id="2322" w:author="Jane Nicholson" w:date="2018-09-19T16:46:00Z">
        <w:r w:rsidR="00F6617A">
          <w:rPr>
            <w:rFonts w:ascii="Times New Roman" w:eastAsia="SimSun" w:hAnsi="Times New Roman" w:cs="Times New Roman"/>
            <w:b/>
            <w:sz w:val="28"/>
            <w:szCs w:val="28"/>
          </w:rPr>
          <w:t>ication</w:t>
        </w:r>
      </w:ins>
      <w:r w:rsidRPr="006E03E6">
        <w:rPr>
          <w:rFonts w:ascii="Times New Roman" w:eastAsia="SimSun" w:hAnsi="Times New Roman" w:cs="Times New Roman"/>
          <w:b/>
          <w:sz w:val="28"/>
          <w:szCs w:val="28"/>
        </w:rPr>
        <w:t xml:space="preserve"> of MoS</w:t>
      </w:r>
      <w:r w:rsidRPr="00E34728">
        <w:rPr>
          <w:rFonts w:ascii="Times New Roman" w:eastAsia="SimSun" w:hAnsi="Times New Roman" w:cs="Times New Roman"/>
          <w:b/>
          <w:sz w:val="28"/>
          <w:szCs w:val="28"/>
          <w:vertAlign w:val="subscript"/>
        </w:rPr>
        <w:t>2</w:t>
      </w:r>
      <w:r w:rsidRPr="0048348D">
        <w:rPr>
          <w:rFonts w:ascii="Times New Roman" w:eastAsia="SimSun" w:hAnsi="Times New Roman" w:cs="Times New Roman"/>
          <w:b/>
          <w:sz w:val="28"/>
          <w:szCs w:val="28"/>
        </w:rPr>
        <w:t xml:space="preserve"> Flakes t</w:t>
      </w:r>
      <w:r w:rsidRPr="008D5935">
        <w:rPr>
          <w:rFonts w:ascii="Times New Roman" w:eastAsia="SimSun" w:hAnsi="Times New Roman" w:cs="Times New Roman"/>
          <w:b/>
          <w:sz w:val="28"/>
          <w:szCs w:val="28"/>
        </w:rPr>
        <w:t>hrough Femtosecond Laser Direct Writing Processing</w:t>
      </w:r>
    </w:p>
    <w:p w14:paraId="0D3C3661" w14:textId="77777777" w:rsidR="006B0A75" w:rsidRPr="0050309E" w:rsidRDefault="006B0A75" w:rsidP="006B0A75">
      <w:pPr>
        <w:widowControl/>
        <w:spacing w:after="240" w:line="480" w:lineRule="auto"/>
        <w:rPr>
          <w:rFonts w:ascii="Times New Roman" w:eastAsia="SimSun" w:hAnsi="Times New Roman" w:cs="Times New Roman"/>
          <w:kern w:val="0"/>
          <w:sz w:val="24"/>
          <w:szCs w:val="24"/>
          <w:highlight w:val="lightGray"/>
        </w:rPr>
      </w:pPr>
      <w:r w:rsidRPr="006744A6">
        <w:rPr>
          <w:rFonts w:ascii="Times New Roman" w:eastAsia="SimSun" w:hAnsi="Times New Roman" w:cs="Times New Roman"/>
          <w:kern w:val="0"/>
          <w:sz w:val="24"/>
          <w:szCs w:val="24"/>
          <w:highlight w:val="lightGray"/>
        </w:rPr>
        <w:t>Pei Zuo,</w:t>
      </w:r>
      <w:r w:rsidRPr="009F65A5">
        <w:rPr>
          <w:rFonts w:ascii="Times New Roman" w:eastAsia="SimSun" w:hAnsi="Times New Roman" w:cs="Times New Roman"/>
          <w:kern w:val="0"/>
          <w:sz w:val="24"/>
          <w:szCs w:val="24"/>
          <w:highlight w:val="lightGray"/>
          <w:vertAlign w:val="superscript"/>
        </w:rPr>
        <w:t>1</w:t>
      </w:r>
      <w:r w:rsidRPr="00DD2FAC">
        <w:rPr>
          <w:rFonts w:ascii="Times New Roman" w:eastAsia="SimSun" w:hAnsi="Times New Roman" w:cs="Times New Roman"/>
          <w:kern w:val="0"/>
          <w:sz w:val="24"/>
          <w:szCs w:val="24"/>
          <w:highlight w:val="lightGray"/>
        </w:rPr>
        <w:t xml:space="preserve"> Lan Jiang,</w:t>
      </w:r>
      <w:r w:rsidRPr="002D23C1">
        <w:rPr>
          <w:rFonts w:ascii="Times New Roman" w:eastAsia="SimSun" w:hAnsi="Times New Roman" w:cs="Times New Roman"/>
          <w:kern w:val="0"/>
          <w:sz w:val="24"/>
          <w:szCs w:val="24"/>
          <w:highlight w:val="lightGray"/>
          <w:vertAlign w:val="superscript"/>
        </w:rPr>
        <w:t>*,1</w:t>
      </w:r>
      <w:r w:rsidRPr="001E79FA">
        <w:rPr>
          <w:rFonts w:ascii="Times New Roman" w:eastAsia="SimSun" w:hAnsi="Times New Roman" w:cs="Times New Roman"/>
          <w:kern w:val="0"/>
          <w:sz w:val="24"/>
          <w:szCs w:val="24"/>
          <w:highlight w:val="lightGray"/>
        </w:rPr>
        <w:t xml:space="preserve"> Xin Li,</w:t>
      </w:r>
      <w:r w:rsidRPr="00CD168E">
        <w:rPr>
          <w:rFonts w:ascii="Times New Roman" w:eastAsia="SimSun" w:hAnsi="Times New Roman" w:cs="Times New Roman"/>
          <w:kern w:val="0"/>
          <w:sz w:val="24"/>
          <w:szCs w:val="24"/>
          <w:highlight w:val="lightGray"/>
          <w:vertAlign w:val="superscript"/>
        </w:rPr>
        <w:t xml:space="preserve"> 1</w:t>
      </w:r>
      <w:r w:rsidRPr="00C451BA">
        <w:rPr>
          <w:rFonts w:ascii="Times New Roman" w:eastAsia="SimSun" w:hAnsi="Times New Roman" w:cs="Times New Roman"/>
          <w:kern w:val="0"/>
          <w:sz w:val="24"/>
          <w:szCs w:val="24"/>
          <w:highlight w:val="lightGray"/>
        </w:rPr>
        <w:t xml:space="preserve"> Mengyao Tian,</w:t>
      </w:r>
      <w:r w:rsidRPr="006D1C67">
        <w:rPr>
          <w:rFonts w:ascii="Times New Roman" w:eastAsia="SimSun" w:hAnsi="Times New Roman" w:cs="Times New Roman"/>
          <w:kern w:val="0"/>
          <w:sz w:val="24"/>
          <w:szCs w:val="24"/>
          <w:highlight w:val="lightGray"/>
          <w:vertAlign w:val="superscript"/>
        </w:rPr>
        <w:t>1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highlight w:val="lightGray"/>
        </w:rPr>
        <w:t xml:space="preserve"> Peng Ran,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highlight w:val="lightGray"/>
          <w:vertAlign w:val="superscript"/>
        </w:rPr>
        <w:t xml:space="preserve"> 1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highlight w:val="lightGray"/>
        </w:rPr>
        <w:t xml:space="preserve"> Bo Li,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highlight w:val="lightGray"/>
          <w:vertAlign w:val="superscript"/>
        </w:rPr>
        <w:t xml:space="preserve"> 1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highlight w:val="lightGray"/>
        </w:rPr>
        <w:t xml:space="preserve"> Yongfeng Lu,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highlight w:val="lightGray"/>
          <w:vertAlign w:val="superscript"/>
        </w:rPr>
        <w:t>2</w:t>
      </w:r>
    </w:p>
    <w:p w14:paraId="59FEDF35" w14:textId="77777777" w:rsidR="006B0A75" w:rsidRPr="0050309E" w:rsidRDefault="006B0A75" w:rsidP="006B0A75">
      <w:pPr>
        <w:widowControl/>
        <w:spacing w:after="240" w:line="480" w:lineRule="auto"/>
        <w:rPr>
          <w:rFonts w:ascii="Times New Roman" w:eastAsia="SimSun" w:hAnsi="Times New Roman" w:cs="Times New Roman"/>
          <w:i/>
          <w:kern w:val="0"/>
          <w:sz w:val="24"/>
          <w:szCs w:val="24"/>
          <w:highlight w:val="lightGray"/>
          <w:lang w:eastAsia="en-US"/>
        </w:rPr>
      </w:pP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  <w:highlight w:val="lightGray"/>
          <w:vertAlign w:val="superscript"/>
        </w:rPr>
        <w:t>1</w:t>
      </w: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  <w:highlight w:val="lightGray"/>
          <w:lang w:eastAsia="en-US"/>
        </w:rPr>
        <w:t>Laser Micro/Nano Fabrication Laboratory, School of Mechanical Engineering, Beijing Institute of Technology, Beijing 100081, P.R. China,</w:t>
      </w:r>
    </w:p>
    <w:p w14:paraId="21C5E865" w14:textId="77777777" w:rsidR="006B0A75" w:rsidRPr="0050309E" w:rsidRDefault="006B0A75" w:rsidP="006B0A75">
      <w:pPr>
        <w:widowControl/>
        <w:spacing w:after="240" w:line="480" w:lineRule="auto"/>
        <w:rPr>
          <w:rFonts w:ascii="Times New Roman" w:eastAsia="SimSun" w:hAnsi="Times New Roman" w:cs="Times New Roman"/>
          <w:i/>
          <w:kern w:val="0"/>
          <w:sz w:val="24"/>
          <w:szCs w:val="24"/>
          <w:highlight w:val="lightGray"/>
          <w:lang w:eastAsia="en-US"/>
        </w:rPr>
      </w:pP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  <w:highlight w:val="lightGray"/>
          <w:vertAlign w:val="superscript"/>
        </w:rPr>
        <w:t>2</w:t>
      </w: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  <w:highlight w:val="lightGray"/>
          <w:lang w:eastAsia="en-US"/>
        </w:rPr>
        <w:t>Department of Electrical and Computer Engineering, University of Nebraska-Lincoln, Lincoln, NE 68588-0511, USA</w:t>
      </w:r>
    </w:p>
    <w:p w14:paraId="407132FF" w14:textId="02A189C9" w:rsidR="006B0A75" w:rsidRPr="0050309E" w:rsidRDefault="006B0A75" w:rsidP="006B0A75">
      <w:pPr>
        <w:widowControl/>
        <w:spacing w:line="480" w:lineRule="auto"/>
        <w:rPr>
          <w:rFonts w:ascii="Times New Roman" w:eastAsia="SimSun" w:hAnsi="Times New Roman" w:cs="Times New Roman"/>
          <w:i/>
          <w:kern w:val="0"/>
          <w:sz w:val="24"/>
          <w:szCs w:val="24"/>
          <w:lang w:eastAsia="ja-JP"/>
        </w:rPr>
      </w:pP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  <w:highlight w:val="lightGray"/>
          <w:lang w:eastAsia="ja-JP"/>
        </w:rPr>
        <w:t xml:space="preserve">*Address correspondence to </w:t>
      </w:r>
      <w:r w:rsidR="0050309E" w:rsidRPr="0050309E">
        <w:fldChar w:fldCharType="begin"/>
      </w:r>
      <w:r w:rsidR="0050309E" w:rsidRPr="0050309E">
        <w:instrText xml:space="preserve"> HYPERLINK "mailto:jianglan@bit.edu.cn" </w:instrText>
      </w:r>
      <w:r w:rsidR="0050309E" w:rsidRPr="0050309E">
        <w:rPr>
          <w:rPrChange w:id="2323" w:author="Ted Linekar" w:date="2018-09-17T10:38:00Z">
            <w:rPr>
              <w:rFonts w:ascii="Times New Roman" w:eastAsia="SimSun" w:hAnsi="Times New Roman" w:cs="Times New Roman"/>
              <w:i/>
              <w:color w:val="0000FF"/>
              <w:kern w:val="0"/>
              <w:sz w:val="24"/>
              <w:szCs w:val="24"/>
              <w:highlight w:val="lightGray"/>
              <w:u w:val="single"/>
              <w:lang w:eastAsia="ja-JP"/>
            </w:rPr>
          </w:rPrChange>
        </w:rPr>
        <w:fldChar w:fldCharType="separate"/>
      </w:r>
      <w:r w:rsidRPr="0050309E">
        <w:rPr>
          <w:rFonts w:ascii="Times New Roman" w:eastAsia="SimSun" w:hAnsi="Times New Roman" w:cs="Times New Roman"/>
          <w:i/>
          <w:color w:val="0000FF"/>
          <w:kern w:val="0"/>
          <w:sz w:val="24"/>
          <w:szCs w:val="24"/>
          <w:highlight w:val="lightGray"/>
          <w:u w:val="single"/>
          <w:lang w:eastAsia="ja-JP"/>
        </w:rPr>
        <w:t>@bit.edu.cn</w:t>
      </w:r>
      <w:r w:rsidR="0050309E" w:rsidRPr="0050309E">
        <w:rPr>
          <w:rFonts w:ascii="Times New Roman" w:eastAsia="SimSun" w:hAnsi="Times New Roman" w:cs="Times New Roman"/>
          <w:i/>
          <w:color w:val="0000FF"/>
          <w:kern w:val="0"/>
          <w:sz w:val="24"/>
          <w:szCs w:val="24"/>
          <w:highlight w:val="lightGray"/>
          <w:u w:val="single"/>
          <w:lang w:eastAsia="ja-JP"/>
        </w:rPr>
        <w:fldChar w:fldCharType="end"/>
      </w: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  <w:lang w:eastAsia="ja-JP"/>
        </w:rPr>
        <w:t xml:space="preserve"> </w:t>
      </w:r>
    </w:p>
    <w:p w14:paraId="51BE4557" w14:textId="77777777" w:rsidR="006B0A75" w:rsidRPr="0050309E" w:rsidRDefault="006B0A75" w:rsidP="006B0A75">
      <w:pPr>
        <w:rPr>
          <w:rFonts w:ascii="Times New Roman" w:eastAsia="SimSun" w:hAnsi="Times New Roman" w:cs="Times New Roman"/>
          <w:szCs w:val="20"/>
        </w:rPr>
        <w:sectPr w:rsidR="006B0A75" w:rsidRPr="0050309E" w:rsidSect="0050309E">
          <w:pgSz w:w="11907" w:h="16839" w:code="9"/>
          <w:pgMar w:top="1440" w:right="1440" w:bottom="1440" w:left="1440" w:header="851" w:footer="992" w:gutter="0"/>
          <w:cols w:space="720"/>
          <w:docGrid w:type="lines" w:linePitch="312"/>
        </w:sectPr>
      </w:pPr>
    </w:p>
    <w:p w14:paraId="0B76F93E" w14:textId="77777777" w:rsidR="006B0A75" w:rsidRPr="0050309E" w:rsidRDefault="006B0A75" w:rsidP="006B0A75">
      <w:pPr>
        <w:widowControl/>
        <w:spacing w:line="480" w:lineRule="auto"/>
        <w:rPr>
          <w:rFonts w:ascii="Times New Roman" w:eastAsia="SimSun" w:hAnsi="Times New Roman" w:cs="Times New Roman"/>
          <w:b/>
          <w:kern w:val="0"/>
          <w:sz w:val="24"/>
          <w:szCs w:val="24"/>
        </w:rPr>
      </w:pPr>
      <w:r w:rsidRPr="0050309E">
        <w:rPr>
          <w:rFonts w:ascii="Times New Roman" w:eastAsia="SimSun" w:hAnsi="Times New Roman" w:cs="Times New Roman"/>
          <w:b/>
          <w:kern w:val="0"/>
          <w:sz w:val="24"/>
          <w:szCs w:val="24"/>
          <w:lang w:eastAsia="ja-JP"/>
        </w:rPr>
        <w:lastRenderedPageBreak/>
        <w:t>Supplementary figures</w:t>
      </w:r>
      <w:r w:rsidRPr="0050309E">
        <w:rPr>
          <w:rFonts w:ascii="Times New Roman" w:eastAsia="SimSun" w:hAnsi="Times New Roman" w:cs="Times New Roman"/>
          <w:b/>
          <w:kern w:val="0"/>
          <w:sz w:val="24"/>
          <w:szCs w:val="24"/>
        </w:rPr>
        <w:t xml:space="preserve"> and analysis.</w:t>
      </w:r>
    </w:p>
    <w:p w14:paraId="6E4482CE" w14:textId="77777777" w:rsidR="006B0A75" w:rsidRPr="0050309E" w:rsidRDefault="006B0A75" w:rsidP="006B0A75">
      <w:pPr>
        <w:jc w:val="center"/>
      </w:pPr>
      <w:r w:rsidRPr="002E3097">
        <w:rPr>
          <w:noProof/>
          <w:lang w:eastAsia="en-US"/>
        </w:rPr>
        <w:drawing>
          <wp:inline distT="0" distB="0" distL="0" distR="0" wp14:anchorId="76BB46FA" wp14:editId="099ED9C9">
            <wp:extent cx="5292000" cy="14564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S1.tif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" t="6072" r="3007"/>
                    <a:stretch/>
                  </pic:blipFill>
                  <pic:spPr bwMode="auto">
                    <a:xfrm>
                      <a:off x="0" y="0"/>
                      <a:ext cx="5292000" cy="145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B1D62" w14:textId="77777777" w:rsidR="006B0A75" w:rsidRPr="009F65A5" w:rsidRDefault="006B0A75" w:rsidP="006B0A75">
      <w:pPr>
        <w:spacing w:afterLines="50" w:after="156" w:line="360" w:lineRule="auto"/>
        <w:rPr>
          <w:rFonts w:ascii="Times New Roman" w:hAnsi="Times New Roman" w:cs="Times New Roman"/>
        </w:rPr>
      </w:pPr>
      <w:r w:rsidRPr="006E03E6">
        <w:rPr>
          <w:rFonts w:ascii="Times New Roman" w:hAnsi="Times New Roman" w:cs="Times New Roman"/>
        </w:rPr>
        <w:t>Figure</w:t>
      </w:r>
      <w:r w:rsidRPr="00E34728">
        <w:rPr>
          <w:rFonts w:ascii="Times New Roman" w:hAnsi="Times New Roman" w:cs="Times New Roman"/>
        </w:rPr>
        <w:t xml:space="preserve"> S1. XPS spectra of pristine (P-) MoS</w:t>
      </w:r>
      <w:r w:rsidRPr="0048348D">
        <w:rPr>
          <w:rFonts w:ascii="Times New Roman" w:hAnsi="Times New Roman" w:cs="Times New Roman"/>
          <w:vertAlign w:val="subscript"/>
        </w:rPr>
        <w:t>2</w:t>
      </w:r>
      <w:r w:rsidRPr="008D5935">
        <w:rPr>
          <w:rFonts w:ascii="Times New Roman" w:hAnsi="Times New Roman" w:cs="Times New Roman"/>
        </w:rPr>
        <w:t>. XPS peak-split results of a) Mo 3d, b) O 1s, and S 2p spectra of P-MoS</w:t>
      </w:r>
      <w:r w:rsidRPr="006744A6">
        <w:rPr>
          <w:rFonts w:ascii="Times New Roman" w:hAnsi="Times New Roman" w:cs="Times New Roman"/>
          <w:vertAlign w:val="subscript"/>
        </w:rPr>
        <w:t>2</w:t>
      </w:r>
      <w:r w:rsidRPr="009F65A5">
        <w:rPr>
          <w:rFonts w:ascii="Times New Roman" w:hAnsi="Times New Roman" w:cs="Times New Roman"/>
        </w:rPr>
        <w:t>.</w:t>
      </w:r>
    </w:p>
    <w:p w14:paraId="23831EE1" w14:textId="77777777" w:rsidR="006B0A75" w:rsidRPr="0050309E" w:rsidRDefault="006B0A75" w:rsidP="006B0A75">
      <w:pPr>
        <w:jc w:val="center"/>
      </w:pPr>
      <w:r w:rsidRPr="002E3097">
        <w:rPr>
          <w:noProof/>
          <w:lang w:eastAsia="en-US"/>
        </w:rPr>
        <w:drawing>
          <wp:inline distT="0" distB="0" distL="0" distR="0" wp14:anchorId="2E15BC54" wp14:editId="12E6A0DC">
            <wp:extent cx="2433453" cy="190800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S2.t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45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7540" w14:textId="77777777" w:rsidR="006B0A75" w:rsidRPr="0048348D" w:rsidRDefault="006B0A75" w:rsidP="006B0A75">
      <w:pPr>
        <w:spacing w:afterLines="50" w:after="156" w:line="360" w:lineRule="auto"/>
        <w:rPr>
          <w:rFonts w:ascii="Times New Roman" w:hAnsi="Times New Roman" w:cs="Times New Roman"/>
        </w:rPr>
      </w:pPr>
      <w:r w:rsidRPr="006E03E6">
        <w:rPr>
          <w:rFonts w:ascii="Times New Roman" w:hAnsi="Times New Roman" w:cs="Times New Roman"/>
        </w:rPr>
        <w:t>Figure S2. XPS peak-split results of S 2p spectra of FLP-MoS</w:t>
      </w:r>
      <w:r w:rsidRPr="00E34728">
        <w:rPr>
          <w:rFonts w:ascii="Times New Roman" w:hAnsi="Times New Roman" w:cs="Times New Roman"/>
          <w:vertAlign w:val="subscript"/>
        </w:rPr>
        <w:t>2</w:t>
      </w:r>
      <w:r w:rsidRPr="0048348D">
        <w:rPr>
          <w:rFonts w:ascii="Times New Roman" w:hAnsi="Times New Roman" w:cs="Times New Roman"/>
        </w:rPr>
        <w:t>.</w:t>
      </w:r>
    </w:p>
    <w:p w14:paraId="75531E72" w14:textId="034190A4" w:rsidR="006B0A75" w:rsidRPr="0050309E" w:rsidRDefault="006B0A75" w:rsidP="006B0A7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D5935">
        <w:rPr>
          <w:rFonts w:ascii="Times New Roman" w:hAnsi="Times New Roman" w:cs="Times New Roman"/>
          <w:b/>
          <w:i/>
          <w:sz w:val="24"/>
          <w:szCs w:val="24"/>
        </w:rPr>
        <w:t>Surface moderate modification of MoS</w:t>
      </w:r>
      <w:r w:rsidRPr="006744A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2</w:t>
      </w:r>
      <w:r w:rsidRPr="009F65A5">
        <w:rPr>
          <w:rFonts w:ascii="Times New Roman" w:hAnsi="Times New Roman" w:cs="Times New Roman"/>
          <w:b/>
          <w:i/>
          <w:sz w:val="24"/>
          <w:szCs w:val="24"/>
        </w:rPr>
        <w:t xml:space="preserve"> flakes </w:t>
      </w:r>
      <w:ins w:id="2324" w:author="Ted Linekar" w:date="2018-09-18T15:33:00Z">
        <w:r w:rsidR="003B1C66">
          <w:rPr>
            <w:rFonts w:ascii="Times New Roman" w:hAnsi="Times New Roman" w:cs="Times New Roman"/>
            <w:b/>
            <w:i/>
            <w:sz w:val="24"/>
            <w:szCs w:val="24"/>
          </w:rPr>
          <w:t>through</w:t>
        </w:r>
      </w:ins>
      <w:del w:id="2325" w:author="Ted Linekar" w:date="2018-09-18T15:33:00Z">
        <w:r w:rsidRPr="009F65A5" w:rsidDel="003B1C66">
          <w:rPr>
            <w:rFonts w:ascii="Times New Roman" w:hAnsi="Times New Roman" w:cs="Times New Roman"/>
            <w:b/>
            <w:i/>
            <w:sz w:val="24"/>
            <w:szCs w:val="24"/>
          </w:rPr>
          <w:delText>by</w:delText>
        </w:r>
      </w:del>
      <w:r w:rsidRPr="009F65A5">
        <w:rPr>
          <w:rFonts w:ascii="Times New Roman" w:hAnsi="Times New Roman" w:cs="Times New Roman"/>
          <w:b/>
          <w:i/>
          <w:sz w:val="24"/>
          <w:szCs w:val="24"/>
        </w:rPr>
        <w:t xml:space="preserve"> femtosecond laser pulse proces</w:t>
      </w:r>
      <w:r w:rsidRPr="00DD2FAC">
        <w:rPr>
          <w:rFonts w:ascii="Times New Roman" w:hAnsi="Times New Roman" w:cs="Times New Roman"/>
          <w:b/>
          <w:i/>
          <w:sz w:val="24"/>
          <w:szCs w:val="24"/>
        </w:rPr>
        <w:t>sing for FET (-1 and -2).</w:t>
      </w:r>
      <w:r w:rsidRPr="002D23C1">
        <w:rPr>
          <w:rFonts w:ascii="Times New Roman" w:hAnsi="Times New Roman" w:cs="Times New Roman"/>
          <w:sz w:val="24"/>
          <w:szCs w:val="24"/>
        </w:rPr>
        <w:t xml:space="preserve"> Figure</w:t>
      </w:r>
      <w:ins w:id="2326" w:author="Jane Nicholson" w:date="2018-09-19T16:31:00Z">
        <w:r w:rsidR="004F3B93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2D23C1">
        <w:rPr>
          <w:rFonts w:ascii="Times New Roman" w:hAnsi="Times New Roman" w:cs="Times New Roman"/>
          <w:sz w:val="24"/>
          <w:szCs w:val="24"/>
        </w:rPr>
        <w:t xml:space="preserve"> S3 and S4 show the electrical test results for </w:t>
      </w:r>
      <w:del w:id="2327" w:author="Ted Linekar" w:date="2018-09-18T15:34:00Z">
        <w:r w:rsidRPr="002D23C1" w:rsidDel="003B1C66">
          <w:rPr>
            <w:rFonts w:ascii="Times New Roman" w:hAnsi="Times New Roman" w:cs="Times New Roman"/>
            <w:sz w:val="24"/>
            <w:szCs w:val="24"/>
          </w:rPr>
          <w:delText>two MoS</w:delText>
        </w:r>
        <w:r w:rsidRPr="00CD168E" w:rsidDel="003B1C66">
          <w:rPr>
            <w:rFonts w:ascii="Times New Roman" w:hAnsi="Times New Roman" w:cs="Times New Roman"/>
            <w:sz w:val="24"/>
            <w:szCs w:val="24"/>
            <w:vertAlign w:val="subscript"/>
          </w:rPr>
          <w:delText>2</w:delText>
        </w:r>
        <w:r w:rsidRPr="00C451BA" w:rsidDel="003B1C66">
          <w:rPr>
            <w:rFonts w:ascii="Times New Roman" w:hAnsi="Times New Roman" w:cs="Times New Roman"/>
            <w:sz w:val="24"/>
            <w:szCs w:val="24"/>
          </w:rPr>
          <w:delText xml:space="preserve"> FET, which are </w:delText>
        </w:r>
      </w:del>
      <w:r w:rsidRPr="00C451BA">
        <w:rPr>
          <w:rFonts w:ascii="Times New Roman" w:hAnsi="Times New Roman" w:cs="Times New Roman"/>
          <w:sz w:val="24"/>
          <w:szCs w:val="24"/>
        </w:rPr>
        <w:t>MoS</w:t>
      </w:r>
      <w:r w:rsidRPr="006D1C6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FET-1 and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FET-2</w:t>
      </w:r>
      <w:del w:id="2328" w:author="Jane Nicholson" w:date="2018-09-19T16:31:00Z">
        <w:r w:rsidRPr="0050309E" w:rsidDel="004F3B93">
          <w:rPr>
            <w:rFonts w:ascii="Times New Roman" w:hAnsi="Times New Roman" w:cs="Times New Roman"/>
            <w:sz w:val="24"/>
            <w:szCs w:val="24"/>
          </w:rPr>
          <w:delText>,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before and after surface modifi</w:t>
      </w:r>
      <w:ins w:id="2329" w:author="Ted Linekar" w:date="2018-09-18T15:34:00Z">
        <w:r w:rsidR="003B1C66">
          <w:rPr>
            <w:rFonts w:ascii="Times New Roman" w:hAnsi="Times New Roman" w:cs="Times New Roman"/>
            <w:sz w:val="24"/>
            <w:szCs w:val="24"/>
          </w:rPr>
          <w:t>cation</w:t>
        </w:r>
      </w:ins>
      <w:del w:id="2330" w:author="Ted Linekar" w:date="2018-09-18T15:34:00Z">
        <w:r w:rsidRPr="0050309E" w:rsidDel="003B1C66">
          <w:rPr>
            <w:rFonts w:ascii="Times New Roman" w:hAnsi="Times New Roman" w:cs="Times New Roman"/>
            <w:sz w:val="24"/>
            <w:szCs w:val="24"/>
          </w:rPr>
          <w:delText>ed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0C3E18B" w14:textId="3FD9A5CF" w:rsidR="006B0A75" w:rsidRPr="0050309E" w:rsidRDefault="006B0A75" w:rsidP="006B0A75">
      <w:pPr>
        <w:spacing w:line="480" w:lineRule="auto"/>
        <w:ind w:firstLineChars="200" w:firstLine="480"/>
        <w:rPr>
          <w:rFonts w:ascii="Times New Roman" w:eastAsia="SimSun" w:hAnsi="Times New Roman" w:cs="Times New Roman"/>
          <w:kern w:val="0"/>
          <w:sz w:val="24"/>
          <w:szCs w:val="24"/>
        </w:rPr>
      </w:pPr>
      <w:r w:rsidRPr="0050309E">
        <w:rPr>
          <w:rFonts w:ascii="Times New Roman" w:hAnsi="Times New Roman" w:cs="Times New Roman"/>
          <w:sz w:val="24"/>
          <w:szCs w:val="24"/>
        </w:rPr>
        <w:t>Figure S3a and c show</w:t>
      </w:r>
      <w:ins w:id="2331" w:author="Jane Nicholson" w:date="2018-09-19T16:31:00Z">
        <w:r w:rsidR="004F3B93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50309E">
        <w:rPr>
          <w:rFonts w:ascii="Times New Roman" w:hAnsi="Times New Roman" w:cs="Times New Roman"/>
          <w:sz w:val="24"/>
          <w:szCs w:val="24"/>
        </w:rPr>
        <w:t xml:space="preserve"> the drain</w:t>
      </w:r>
      <w:del w:id="2332" w:author="Jane Nicholson" w:date="2018-09-19T16:31:00Z">
        <w:r w:rsidRPr="0050309E" w:rsidDel="004F3B93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333" w:author="Jane Nicholson" w:date="2018-09-19T16:31:00Z">
        <w:r w:rsidR="004F3B93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>source current (</w:t>
      </w:r>
      <w:r w:rsidRPr="0050309E">
        <w:rPr>
          <w:rFonts w:ascii="Times New Roman" w:hAnsi="Times New Roman" w:cs="Times New Roman"/>
          <w:i/>
          <w:sz w:val="24"/>
          <w:szCs w:val="24"/>
        </w:rPr>
        <w:t>I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DS</w:t>
      </w:r>
      <w:r w:rsidRPr="0050309E">
        <w:rPr>
          <w:rFonts w:ascii="Times New Roman" w:hAnsi="Times New Roman" w:cs="Times New Roman"/>
          <w:sz w:val="24"/>
          <w:szCs w:val="24"/>
        </w:rPr>
        <w:t>) versus drain</w:t>
      </w:r>
      <w:del w:id="2334" w:author="Jane Nicholson" w:date="2018-09-19T16:31:00Z">
        <w:r w:rsidRPr="0050309E" w:rsidDel="004F3B93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335" w:author="Jane Nicholson" w:date="2018-09-19T16:31:00Z">
        <w:r w:rsidR="004F3B93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>source voltage (</w:t>
      </w:r>
      <w:r w:rsidRPr="0050309E">
        <w:rPr>
          <w:rFonts w:ascii="Times New Roman" w:hAnsi="Times New Roman" w:cs="Times New Roman"/>
          <w:i/>
          <w:sz w:val="24"/>
          <w:szCs w:val="24"/>
        </w:rPr>
        <w:t>V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DS</w:t>
      </w:r>
      <w:r w:rsidRPr="0050309E">
        <w:rPr>
          <w:rFonts w:ascii="Times New Roman" w:hAnsi="Times New Roman" w:cs="Times New Roman"/>
          <w:sz w:val="24"/>
          <w:szCs w:val="24"/>
        </w:rPr>
        <w:t>) characteristics of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FET-1 before and after surface moderate modification under different gate voltages (</w:t>
      </w:r>
      <w:r w:rsidRPr="0050309E">
        <w:rPr>
          <w:rFonts w:ascii="Times New Roman" w:hAnsi="Times New Roman" w:cs="Times New Roman"/>
          <w:i/>
          <w:sz w:val="24"/>
          <w:szCs w:val="24"/>
        </w:rPr>
        <w:t>V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G</w:t>
      </w:r>
      <w:r w:rsidRPr="0050309E">
        <w:rPr>
          <w:rFonts w:ascii="Times New Roman" w:hAnsi="Times New Roman" w:cs="Times New Roman"/>
          <w:sz w:val="24"/>
          <w:szCs w:val="24"/>
        </w:rPr>
        <w:t xml:space="preserve">) ranging from </w:t>
      </w:r>
      <w:del w:id="2336" w:author="Ted Linekar" w:date="2018-09-18T15:35:00Z">
        <w:r w:rsidRPr="0050309E" w:rsidDel="003B1C66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337" w:author="Ted Linekar" w:date="2018-09-18T15:35:00Z">
        <w:r w:rsidR="003B1C66">
          <w:rPr>
            <w:rFonts w:ascii="Times New Roman" w:hAnsi="Times New Roman" w:cs="Times New Roman"/>
            <w:sz w:val="24"/>
            <w:szCs w:val="24"/>
          </w:rPr>
          <w:t>−</w:t>
        </w:r>
      </w:ins>
      <w:r w:rsidRPr="0050309E">
        <w:rPr>
          <w:rFonts w:ascii="Times New Roman" w:hAnsi="Times New Roman" w:cs="Times New Roman"/>
          <w:sz w:val="24"/>
          <w:szCs w:val="24"/>
        </w:rPr>
        <w:t>10 to 10 V. For these output characteristic curve</w:t>
      </w:r>
      <w:ins w:id="2338" w:author="Jane Nicholson" w:date="2018-09-19T16:32:00Z">
        <w:r w:rsidR="004F3B93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50309E">
        <w:rPr>
          <w:rFonts w:ascii="Times New Roman" w:hAnsi="Times New Roman" w:cs="Times New Roman"/>
          <w:sz w:val="24"/>
          <w:szCs w:val="24"/>
        </w:rPr>
        <w:t>, the drain</w:t>
      </w:r>
      <w:del w:id="2339" w:author="Jane Nicholson" w:date="2018-09-19T16:32:00Z">
        <w:r w:rsidRPr="0050309E" w:rsidDel="004F3B93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340" w:author="Jane Nicholson" w:date="2018-09-19T16:32:00Z">
        <w:r w:rsidR="004F3B93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>source current changed linearly with the drain</w:t>
      </w:r>
      <w:del w:id="2341" w:author="Jane Nicholson" w:date="2018-09-19T16:32:00Z">
        <w:r w:rsidRPr="0050309E" w:rsidDel="004F3B93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342" w:author="Jane Nicholson" w:date="2018-09-19T16:32:00Z">
        <w:r w:rsidR="004F3B93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 xml:space="preserve">source voltage, indicating </w:t>
      </w:r>
      <w:ins w:id="2343" w:author="Ted Linekar" w:date="2018-09-18T15:39:00Z">
        <w:r w:rsidR="003B1C66">
          <w:rPr>
            <w:rFonts w:ascii="Times New Roman" w:hAnsi="Times New Roman" w:cs="Times New Roman"/>
            <w:sz w:val="24"/>
            <w:szCs w:val="24"/>
          </w:rPr>
          <w:t xml:space="preserve">a </w:t>
        </w:r>
      </w:ins>
      <w:r w:rsidRPr="0050309E">
        <w:rPr>
          <w:rFonts w:ascii="Times New Roman" w:hAnsi="Times New Roman" w:cs="Times New Roman"/>
          <w:sz w:val="24"/>
          <w:szCs w:val="24"/>
        </w:rPr>
        <w:t>nearly ohmic contact for these FET device</w:t>
      </w:r>
      <w:ins w:id="2344" w:author="Jane Nicholson" w:date="2018-09-19T16:32:00Z">
        <w:r w:rsidR="004F3B93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50309E">
        <w:rPr>
          <w:rFonts w:ascii="Times New Roman" w:hAnsi="Times New Roman" w:cs="Times New Roman"/>
          <w:sz w:val="24"/>
          <w:szCs w:val="24"/>
        </w:rPr>
        <w:t>. Figure S3b and d show</w:t>
      </w:r>
      <w:ins w:id="2345" w:author="Jane Nicholson" w:date="2018-09-19T16:38:00Z">
        <w:r w:rsidR="00F1000E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50309E">
        <w:rPr>
          <w:rFonts w:ascii="Times New Roman" w:hAnsi="Times New Roman" w:cs="Times New Roman"/>
          <w:sz w:val="24"/>
          <w:szCs w:val="24"/>
        </w:rPr>
        <w:t xml:space="preserve"> the drain</w:t>
      </w:r>
      <w:del w:id="2346" w:author="Jane Nicholson" w:date="2018-09-19T16:38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347" w:author="Jane Nicholson" w:date="2018-09-19T16:38:00Z">
        <w:r w:rsidR="00F1000E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>source current (</w:t>
      </w:r>
      <w:r w:rsidRPr="0050309E">
        <w:rPr>
          <w:rFonts w:ascii="Times New Roman" w:hAnsi="Times New Roman" w:cs="Times New Roman"/>
          <w:i/>
          <w:sz w:val="24"/>
          <w:szCs w:val="24"/>
        </w:rPr>
        <w:t>I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DS</w:t>
      </w:r>
      <w:r w:rsidRPr="0050309E">
        <w:rPr>
          <w:rFonts w:ascii="Times New Roman" w:hAnsi="Times New Roman" w:cs="Times New Roman"/>
          <w:sz w:val="24"/>
          <w:szCs w:val="24"/>
        </w:rPr>
        <w:t>) versus gate voltage</w:t>
      </w:r>
      <w:del w:id="2348" w:author="Jane Nicholson" w:date="2018-09-19T16:38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>s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(</w:t>
      </w:r>
      <w:r w:rsidRPr="0050309E">
        <w:rPr>
          <w:rFonts w:ascii="Times New Roman" w:hAnsi="Times New Roman" w:cs="Times New Roman"/>
          <w:i/>
          <w:sz w:val="24"/>
          <w:szCs w:val="24"/>
        </w:rPr>
        <w:t>V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G</w:t>
      </w:r>
      <w:r w:rsidRPr="0050309E">
        <w:rPr>
          <w:rFonts w:ascii="Times New Roman" w:hAnsi="Times New Roman" w:cs="Times New Roman"/>
          <w:sz w:val="24"/>
          <w:szCs w:val="24"/>
        </w:rPr>
        <w:t xml:space="preserve">) characteristics of </w:t>
      </w:r>
      <w:r w:rsidRPr="0050309E">
        <w:rPr>
          <w:rFonts w:ascii="Times New Roman" w:hAnsi="Times New Roman" w:cs="Times New Roman"/>
          <w:sz w:val="24"/>
          <w:szCs w:val="24"/>
        </w:rPr>
        <w:lastRenderedPageBreak/>
        <w:t>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FET-1 before and after surface moderate modification under different drain</w:t>
      </w:r>
      <w:del w:id="2349" w:author="Jane Nicholson" w:date="2018-09-19T16:38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350" w:author="Jane Nicholson" w:date="2018-09-19T16:38:00Z">
        <w:r w:rsidR="00F1000E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>source voltage</w:t>
      </w:r>
      <w:ins w:id="2351" w:author="Ted Linekar" w:date="2018-09-18T15:39:00Z">
        <w:r w:rsidR="003B1C66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50309E">
        <w:rPr>
          <w:rFonts w:ascii="Times New Roman" w:hAnsi="Times New Roman" w:cs="Times New Roman"/>
          <w:sz w:val="24"/>
          <w:szCs w:val="24"/>
        </w:rPr>
        <w:t xml:space="preserve"> (</w:t>
      </w:r>
      <w:r w:rsidRPr="0050309E">
        <w:rPr>
          <w:rFonts w:ascii="Times New Roman" w:hAnsi="Times New Roman" w:cs="Times New Roman"/>
          <w:i/>
          <w:sz w:val="24"/>
          <w:szCs w:val="24"/>
        </w:rPr>
        <w:t>V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DS</w:t>
      </w:r>
      <w:r w:rsidRPr="0050309E">
        <w:rPr>
          <w:rFonts w:ascii="Times New Roman" w:hAnsi="Times New Roman" w:cs="Times New Roman"/>
          <w:sz w:val="24"/>
          <w:szCs w:val="24"/>
        </w:rPr>
        <w:t>) ranging from 0.05 to 0.5 V. The</w:t>
      </w:r>
      <w:del w:id="2352" w:author="Ted Linekar" w:date="2018-09-18T15:40:00Z">
        <w:r w:rsidRPr="0050309E" w:rsidDel="003B1C66">
          <w:rPr>
            <w:rFonts w:ascii="Times New Roman" w:hAnsi="Times New Roman" w:cs="Times New Roman"/>
            <w:sz w:val="24"/>
            <w:szCs w:val="24"/>
          </w:rPr>
          <w:delText>se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transfer characteristic curve of pristine/undamaged and surface</w:t>
      </w:r>
      <w:ins w:id="2353" w:author="Jane Nicholson" w:date="2018-09-19T16:45:00Z">
        <w:r w:rsidR="00F6617A">
          <w:rPr>
            <w:rFonts w:ascii="Times New Roman" w:hAnsi="Times New Roman" w:cs="Times New Roman"/>
            <w:sz w:val="24"/>
            <w:szCs w:val="24"/>
          </w:rPr>
          <w:t>-</w:t>
        </w:r>
      </w:ins>
      <w:del w:id="2354" w:author="Jane Nicholson" w:date="2018-09-19T16:45:00Z">
        <w:r w:rsidRPr="0050309E" w:rsidDel="00F6617A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50309E">
        <w:rPr>
          <w:rFonts w:ascii="Times New Roman" w:hAnsi="Times New Roman" w:cs="Times New Roman"/>
          <w:sz w:val="24"/>
          <w:szCs w:val="24"/>
        </w:rPr>
        <w:t>moderate</w:t>
      </w:r>
      <w:ins w:id="2355" w:author="Jane Nicholson" w:date="2018-09-19T16:45:00Z">
        <w:r w:rsidR="00F6617A">
          <w:rPr>
            <w:rFonts w:ascii="Times New Roman" w:hAnsi="Times New Roman" w:cs="Times New Roman"/>
            <w:sz w:val="24"/>
            <w:szCs w:val="24"/>
          </w:rPr>
          <w:t>-</w:t>
        </w:r>
      </w:ins>
      <w:del w:id="2356" w:author="Jane Nicholson" w:date="2018-09-19T16:45:00Z">
        <w:r w:rsidRPr="0050309E" w:rsidDel="00F6617A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50309E">
        <w:rPr>
          <w:rFonts w:ascii="Times New Roman" w:hAnsi="Times New Roman" w:cs="Times New Roman"/>
          <w:sz w:val="24"/>
          <w:szCs w:val="24"/>
        </w:rPr>
        <w:t>modified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 exhibited n-type conduction.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Pr="0050309E">
        <w:rPr>
          <w:rFonts w:ascii="Times New Roman" w:hAnsi="Times New Roman" w:cs="Times New Roman"/>
          <w:sz w:val="24"/>
          <w:szCs w:val="24"/>
        </w:rPr>
        <w:t>To fu</w:t>
      </w:r>
      <w:ins w:id="2357" w:author="Ted Linekar" w:date="2018-09-18T15:40:00Z">
        <w:r w:rsidR="003B1C66">
          <w:rPr>
            <w:rFonts w:ascii="Times New Roman" w:hAnsi="Times New Roman" w:cs="Times New Roman"/>
            <w:sz w:val="24"/>
            <w:szCs w:val="24"/>
          </w:rPr>
          <w:t>rther</w:t>
        </w:r>
      </w:ins>
      <w:del w:id="2358" w:author="Ted Linekar" w:date="2018-09-18T15:40:00Z">
        <w:r w:rsidRPr="0050309E" w:rsidDel="003B1C66">
          <w:rPr>
            <w:rFonts w:ascii="Times New Roman" w:hAnsi="Times New Roman" w:cs="Times New Roman"/>
            <w:sz w:val="24"/>
            <w:szCs w:val="24"/>
          </w:rPr>
          <w:delText>ture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compar</w:t>
      </w:r>
      <w:ins w:id="2359" w:author="Ted Linekar" w:date="2018-09-18T15:40:00Z">
        <w:r w:rsidR="003B1C66">
          <w:rPr>
            <w:rFonts w:ascii="Times New Roman" w:hAnsi="Times New Roman" w:cs="Times New Roman"/>
            <w:sz w:val="24"/>
            <w:szCs w:val="24"/>
          </w:rPr>
          <w:t>e</w:t>
        </w:r>
      </w:ins>
      <w:del w:id="2360" w:author="Ted Linekar" w:date="2018-09-18T15:40:00Z">
        <w:r w:rsidRPr="0050309E" w:rsidDel="003B1C66">
          <w:rPr>
            <w:rFonts w:ascii="Times New Roman" w:hAnsi="Times New Roman" w:cs="Times New Roman"/>
            <w:sz w:val="24"/>
            <w:szCs w:val="24"/>
          </w:rPr>
          <w:delText>ing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the change </w:t>
      </w:r>
      <w:del w:id="2361" w:author="Jane Nicholson" w:date="2018-09-19T16:38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 xml:space="preserve">of </w:delText>
        </w:r>
      </w:del>
      <w:ins w:id="2362" w:author="Jane Nicholson" w:date="2018-09-19T16:38:00Z">
        <w:r w:rsidR="00F1000E">
          <w:rPr>
            <w:rFonts w:ascii="Times New Roman" w:hAnsi="Times New Roman" w:cs="Times New Roman"/>
            <w:sz w:val="24"/>
            <w:szCs w:val="24"/>
          </w:rPr>
          <w:t>in</w:t>
        </w:r>
        <w:r w:rsidR="00F1000E" w:rsidRPr="0050309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hAnsi="Times New Roman" w:cs="Times New Roman"/>
          <w:sz w:val="24"/>
          <w:szCs w:val="24"/>
        </w:rPr>
        <w:t>electronic properties of this device, the on/off ratio, carrier mobility (μ), and subthreshold swing (SS) were calculated. For pristine/undamaged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FET-1, the on/off ratio, </w:t>
      </w:r>
      <w:del w:id="2363" w:author="Ted Linekar" w:date="2018-09-18T15:41:00Z">
        <w:r w:rsidRPr="0050309E" w:rsidDel="003B1C66">
          <w:rPr>
            <w:rFonts w:ascii="Times New Roman" w:hAnsi="Times New Roman" w:cs="Times New Roman"/>
            <w:sz w:val="24"/>
            <w:szCs w:val="24"/>
          </w:rPr>
          <w:delText>carrier mobility (</w:delText>
        </w:r>
      </w:del>
      <w:r w:rsidRPr="0050309E">
        <w:rPr>
          <w:rFonts w:ascii="Times New Roman" w:hAnsi="Times New Roman" w:cs="Times New Roman"/>
          <w:sz w:val="24"/>
          <w:szCs w:val="24"/>
        </w:rPr>
        <w:t>μ</w:t>
      </w:r>
      <w:del w:id="2364" w:author="Ted Linekar" w:date="2018-09-18T15:41:00Z">
        <w:r w:rsidRPr="0050309E" w:rsidDel="003B1C66">
          <w:rPr>
            <w:rFonts w:ascii="Times New Roman" w:hAnsi="Times New Roman" w:cs="Times New Roman"/>
            <w:sz w:val="24"/>
            <w:szCs w:val="24"/>
          </w:rPr>
          <w:delText>)</w:delText>
        </w:r>
      </w:del>
      <w:r w:rsidRPr="0050309E">
        <w:rPr>
          <w:rFonts w:ascii="Times New Roman" w:hAnsi="Times New Roman" w:cs="Times New Roman"/>
          <w:sz w:val="24"/>
          <w:szCs w:val="24"/>
        </w:rPr>
        <w:t>, and SS were respectively 2.84</w:t>
      </w:r>
      <w:ins w:id="2365" w:author="Jane Nicholson" w:date="2018-09-19T16:38:00Z">
        <w:r w:rsidR="00F1000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eastAsia="SimSun" w:hAnsi="Times New Roman" w:cs="Times New Roman"/>
          <w:sz w:val="24"/>
          <w:szCs w:val="24"/>
        </w:rPr>
        <w:t>×</w:t>
      </w:r>
      <w:ins w:id="2366" w:author="Jane Nicholson" w:date="2018-09-19T16:38:00Z">
        <w:r w:rsidR="00F1000E">
          <w:rPr>
            <w:rFonts w:ascii="Times New Roman" w:eastAsia="SimSu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hAnsi="Times New Roman" w:cs="Times New Roman"/>
          <w:sz w:val="24"/>
          <w:szCs w:val="24"/>
        </w:rPr>
        <w:t>10</w:t>
      </w:r>
      <w:r w:rsidRPr="0050309E"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50309E">
        <w:rPr>
          <w:rFonts w:ascii="Times New Roman" w:hAnsi="Times New Roman" w:cs="Times New Roman"/>
          <w:sz w:val="24"/>
          <w:szCs w:val="24"/>
        </w:rPr>
        <w:t xml:space="preserve">, 13.87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cm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 xml:space="preserve">2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V</w:t>
      </w:r>
      <w:del w:id="2367" w:author="Jane Nicholson" w:date="2018-09-19T16:39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ins w:id="2368" w:author="Jane Nicholson" w:date="2018-09-19T16:39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t>−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 xml:space="preserve">1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s</w:t>
      </w:r>
      <w:del w:id="2369" w:author="Jane Nicholson" w:date="2018-09-19T16:39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ins w:id="2370" w:author="Jane Nicholson" w:date="2018-09-19T16:39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t>−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>1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, and 14.3 V/dec; </w:t>
      </w:r>
      <w:r w:rsidRPr="0050309E">
        <w:rPr>
          <w:rFonts w:ascii="Times New Roman" w:hAnsi="Times New Roman" w:cs="Times New Roman"/>
          <w:sz w:val="24"/>
          <w:szCs w:val="24"/>
        </w:rPr>
        <w:t>for surface modified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FET-1, the on/off ratio, </w:t>
      </w:r>
      <w:del w:id="2371" w:author="Ted Linekar" w:date="2018-09-18T15:41:00Z">
        <w:r w:rsidRPr="0050309E" w:rsidDel="003B1C66">
          <w:rPr>
            <w:rFonts w:ascii="Times New Roman" w:hAnsi="Times New Roman" w:cs="Times New Roman"/>
            <w:sz w:val="24"/>
            <w:szCs w:val="24"/>
          </w:rPr>
          <w:delText>carrier mobility (</w:delText>
        </w:r>
      </w:del>
      <w:r w:rsidRPr="0050309E">
        <w:rPr>
          <w:rFonts w:ascii="Times New Roman" w:hAnsi="Times New Roman" w:cs="Times New Roman"/>
          <w:sz w:val="24"/>
          <w:szCs w:val="24"/>
        </w:rPr>
        <w:t>μ</w:t>
      </w:r>
      <w:del w:id="2372" w:author="Ted Linekar" w:date="2018-09-18T15:41:00Z">
        <w:r w:rsidRPr="0050309E" w:rsidDel="003B1C66">
          <w:rPr>
            <w:rFonts w:ascii="Times New Roman" w:hAnsi="Times New Roman" w:cs="Times New Roman"/>
            <w:sz w:val="24"/>
            <w:szCs w:val="24"/>
          </w:rPr>
          <w:delText>)</w:delText>
        </w:r>
      </w:del>
      <w:r w:rsidRPr="0050309E">
        <w:rPr>
          <w:rFonts w:ascii="Times New Roman" w:hAnsi="Times New Roman" w:cs="Times New Roman"/>
          <w:sz w:val="24"/>
          <w:szCs w:val="24"/>
        </w:rPr>
        <w:t>, and SS were respectively 1.85</w:t>
      </w:r>
      <w:ins w:id="2373" w:author="Jane Nicholson" w:date="2018-09-19T16:39:00Z">
        <w:r w:rsidR="00F1000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eastAsia="SimSun" w:hAnsi="Times New Roman" w:cs="Times New Roman"/>
          <w:sz w:val="24"/>
          <w:szCs w:val="24"/>
        </w:rPr>
        <w:t>×</w:t>
      </w:r>
      <w:ins w:id="2374" w:author="Jane Nicholson" w:date="2018-09-19T16:39:00Z">
        <w:r w:rsidR="00F1000E">
          <w:rPr>
            <w:rFonts w:ascii="Times New Roman" w:eastAsia="SimSu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hAnsi="Times New Roman" w:cs="Times New Roman"/>
          <w:sz w:val="24"/>
          <w:szCs w:val="24"/>
        </w:rPr>
        <w:t>10</w:t>
      </w:r>
      <w:r w:rsidRPr="0050309E">
        <w:rPr>
          <w:rFonts w:ascii="Times New Roman" w:hAnsi="Times New Roman" w:cs="Times New Roman"/>
          <w:sz w:val="24"/>
          <w:szCs w:val="24"/>
          <w:vertAlign w:val="superscript"/>
        </w:rPr>
        <w:t>5</w:t>
      </w:r>
      <w:r w:rsidRPr="0050309E">
        <w:rPr>
          <w:rFonts w:ascii="Times New Roman" w:hAnsi="Times New Roman" w:cs="Times New Roman"/>
          <w:sz w:val="24"/>
          <w:szCs w:val="24"/>
        </w:rPr>
        <w:t xml:space="preserve">, 1.55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cm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 xml:space="preserve">2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V</w:t>
      </w:r>
      <w:ins w:id="2375" w:author="Ted Linekar" w:date="2018-09-18T15:41:00Z">
        <w:r w:rsidR="003B1C66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t>−</w:t>
        </w:r>
      </w:ins>
      <w:del w:id="2376" w:author="Ted Linekar" w:date="2018-09-18T15:41:00Z">
        <w:r w:rsidRPr="0050309E" w:rsidDel="003B1C66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 xml:space="preserve">1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s</w:t>
      </w:r>
      <w:ins w:id="2377" w:author="Ted Linekar" w:date="2018-09-18T15:41:00Z">
        <w:r w:rsidR="003B1C66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t>−</w:t>
        </w:r>
      </w:ins>
      <w:del w:id="2378" w:author="Ted Linekar" w:date="2018-09-18T15:41:00Z">
        <w:r w:rsidRPr="0050309E" w:rsidDel="003B1C66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>1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, and 9.4 V/dec. These results indicated that after </w:t>
      </w:r>
      <w:ins w:id="2379" w:author="Ted Linekar" w:date="2018-09-18T15:42:00Z">
        <w:r w:rsidR="00AC20A6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femtosecond laser modification process</w:t>
      </w:r>
      <w:del w:id="2380" w:author="Ted Linekar" w:date="2018-09-18T15:42:00Z">
        <w:r w:rsidRPr="0050309E" w:rsidDel="003B1C66">
          <w:rPr>
            <w:rFonts w:ascii="Times New Roman" w:eastAsia="SimSun" w:hAnsi="Times New Roman" w:cs="Times New Roman"/>
            <w:kern w:val="0"/>
            <w:sz w:val="24"/>
            <w:szCs w:val="24"/>
          </w:rPr>
          <w:delText>ed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, the on/off ratio of MoS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>2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FET-1 </w:t>
      </w:r>
      <w:del w:id="2381" w:author="Ted Linekar" w:date="2018-09-18T15:42:00Z">
        <w:r w:rsidRPr="0050309E" w:rsidDel="00AC20A6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was 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increased by </w:t>
      </w:r>
      <w:ins w:id="2382" w:author="Ted Linekar" w:date="2018-09-18T15:42:00Z">
        <w:r w:rsidR="00AC20A6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a </w:t>
        </w:r>
        <w:r w:rsidR="00AC20A6" w:rsidRPr="0050309E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magnitude </w:t>
        </w:r>
        <w:r w:rsidR="00AC20A6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of 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two</w:t>
      </w:r>
      <w:del w:id="2383" w:author="Ted Linekar" w:date="2018-09-18T15:42:00Z">
        <w:r w:rsidRPr="0050309E" w:rsidDel="00AC20A6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 magnitude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, whereas the carrier mobility</w:t>
      </w:r>
      <w:del w:id="2384" w:author="Ted Linekar" w:date="2018-09-18T15:43:00Z">
        <w:r w:rsidRPr="0050309E" w:rsidDel="00AC20A6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 was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decreased. The increase of on/off ratio might be attributed to the thinning effect of femtosecond laser on </w:t>
      </w:r>
      <w:ins w:id="2385" w:author="Ted Linekar" w:date="2018-09-18T15:43:00Z">
        <w:r w:rsidR="00AC20A6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MoS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>2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flake.</w:t>
      </w:r>
      <w:r w:rsidR="0050309E" w:rsidRPr="00F8295F">
        <w:fldChar w:fldCharType="begin"/>
      </w:r>
      <w:r w:rsidR="0050309E" w:rsidRPr="0050309E">
        <w:instrText xml:space="preserve"> HYPERLINK \l "_ENREF_1" \o "Chen, 2013 #42" </w:instrText>
      </w:r>
      <w:r w:rsidR="0050309E" w:rsidRPr="00F8295F">
        <w:rPr>
          <w:rPrChange w:id="2386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Pr="002E3097">
        <w:rPr>
          <w:rFonts w:ascii="Times New Roman" w:eastAsia="SimSun" w:hAnsi="Times New Roman" w:cs="Times New Roman"/>
          <w:kern w:val="0"/>
          <w:sz w:val="24"/>
          <w:szCs w:val="24"/>
        </w:rPr>
        <w:fldChar w:fldCharType="begin"/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instrText xml:space="preserve"> ADDIN EN.CITE &lt;EndNote&gt;&lt;Cite&gt;&lt;Author&gt;Chen&lt;/Author&gt;&lt;Year&gt;2013&lt;/Year&gt;&lt;RecNum&gt;42&lt;/RecNum&gt;&lt;DisplayText&gt;&lt;style face="superscript"&gt;1&lt;/style&gt;&lt;/DisplayText&gt;&lt;record&gt;&lt;rec-number&gt;42&lt;/rec-number&gt;&lt;foreign-keys&gt;&lt;key app="EN" db-id="d5wrwa9efewz2pe5eexxpvsowap5sz2trede"&gt;42&lt;/key&gt;&lt;/foreign-keys&gt;&lt;ref-type name="Journal Article"&gt;17&lt;/ref-type&gt;&lt;contributors&gt;&lt;authors&gt;&lt;author&gt;&lt;style face="normal" font="default" size="100%"&gt;Chen&lt;/style&gt;&lt;style face="normal" font="default" charset="134" size="100%"&gt;, &lt;/style&gt;&lt;style face="normal" font="default" size="100%"&gt;Mikai&lt;/style&gt;&lt;/author&gt;&lt;author&gt;Nam, Hongsuk&lt;/author&gt;&lt;author&gt;Wi, Sungjin&lt;/author&gt;&lt;author&gt;Ji, Lian&lt;/author&gt;&lt;author&gt;Ren, Xin&lt;/author&gt;&lt;author&gt;Bian, Lifeng&lt;/author&gt;&lt;author&gt;Lu, Shulong&lt;/author&gt;&lt;author&gt;Liang, Xiaogan&lt;/author&gt;&lt;/authors&gt;&lt;/contributors&gt;&lt;titles&gt;&lt;title&gt;Stable few-layer MoS2 rectifying diodes formed by plasma-assisted doping&lt;/title&gt;&lt;secondary-title&gt;Applied Physics Letters&lt;/secondary-title&gt;&lt;/titles&gt;&lt;periodical&gt;&lt;full-title&gt;Applied Physics Letters&lt;/full-title&gt;&lt;/periodical&gt;&lt;pages&gt;142110&lt;/pages&gt;&lt;volume&gt;103&lt;/volume&gt;&lt;number&gt;14&lt;/number&gt;&lt;dates&gt;&lt;year&gt;2013&lt;/year&gt;&lt;/dates&gt;&lt;urls&gt;&lt;related-urls&gt;&lt;url&gt;https://aip.scitation.org/doi/abs/10.1063/1.4824205&lt;/url&gt;&lt;/related-urls&gt;&lt;/urls&gt;&lt;electronic-resource-num&gt;10.1063/1.4824205&lt;/electronic-resource-num&gt;&lt;/record&gt;&lt;/Cite&gt;&lt;/EndNote&gt;</w:instrText>
      </w:r>
      <w:r w:rsidRPr="002E3097">
        <w:rPr>
          <w:rFonts w:ascii="Times New Roman" w:eastAsia="SimSun" w:hAnsi="Times New Roman" w:cs="Times New Roman"/>
          <w:kern w:val="0"/>
          <w:sz w:val="24"/>
          <w:szCs w:val="24"/>
          <w:rPrChange w:id="238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</w:rPr>
        <w:t>1</w:t>
      </w:r>
      <w:r w:rsidRPr="002E3097">
        <w:rPr>
          <w:rFonts w:ascii="Times New Roman" w:eastAsia="SimSun" w:hAnsi="Times New Roman" w:cs="Times New Roman"/>
          <w:kern w:val="0"/>
          <w:sz w:val="24"/>
          <w:szCs w:val="24"/>
        </w:rPr>
        <w:fldChar w:fldCharType="end"/>
      </w:r>
      <w:r w:rsidR="0050309E" w:rsidRPr="00F8295F">
        <w:rPr>
          <w:rFonts w:ascii="Times New Roman" w:eastAsia="SimSun" w:hAnsi="Times New Roman" w:cs="Times New Roman"/>
          <w:kern w:val="0"/>
          <w:sz w:val="24"/>
          <w:szCs w:val="24"/>
        </w:rPr>
        <w:fldChar w:fldCharType="end"/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del w:id="2388" w:author="Ted Linekar" w:date="2018-09-18T15:43:00Z">
        <w:r w:rsidRPr="0050309E" w:rsidDel="00AC20A6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And </w:delText>
        </w:r>
      </w:del>
      <w:del w:id="2389" w:author="Ted Linekar" w:date="2018-09-18T15:44:00Z">
        <w:r w:rsidRPr="0050309E" w:rsidDel="00AC20A6">
          <w:rPr>
            <w:rFonts w:ascii="Times New Roman" w:eastAsia="SimSun" w:hAnsi="Times New Roman" w:cs="Times New Roman"/>
            <w:kern w:val="0"/>
            <w:sz w:val="24"/>
            <w:szCs w:val="24"/>
          </w:rPr>
          <w:delText>t</w:delText>
        </w:r>
      </w:del>
      <w:ins w:id="2390" w:author="Ted Linekar" w:date="2018-09-18T15:43:00Z">
        <w:r w:rsidR="00AC20A6">
          <w:rPr>
            <w:rFonts w:ascii="Times New Roman" w:eastAsia="SimSun" w:hAnsi="Times New Roman" w:cs="Times New Roman"/>
            <w:kern w:val="0"/>
            <w:sz w:val="24"/>
            <w:szCs w:val="24"/>
          </w:rPr>
          <w:t>T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he decrease </w:t>
      </w:r>
      <w:del w:id="2391" w:author="Jane Nicholson" w:date="2018-09-19T16:40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of </w:delText>
        </w:r>
      </w:del>
      <w:ins w:id="2392" w:author="Jane Nicholson" w:date="2018-09-19T16:40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</w:rPr>
          <w:t>in</w:t>
        </w:r>
        <w:r w:rsidR="00F1000E" w:rsidRPr="0050309E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ins w:id="2393" w:author="Ted Linekar" w:date="2018-09-18T15:44:00Z">
        <w:r w:rsidR="00AC20A6" w:rsidRPr="0050309E">
          <w:rPr>
            <w:rFonts w:ascii="Times New Roman" w:hAnsi="Times New Roman" w:cs="Times New Roman"/>
            <w:sz w:val="24"/>
            <w:szCs w:val="24"/>
          </w:rPr>
          <w:t>μ</w:t>
        </w:r>
        <w:r w:rsidR="00AC20A6" w:rsidRPr="0050309E" w:rsidDel="00AC20A6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del w:id="2394" w:author="Ted Linekar" w:date="2018-09-18T15:44:00Z">
        <w:r w:rsidRPr="0050309E" w:rsidDel="00AC20A6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carrier mobility 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might be attributed to the defect states on laser</w:t>
      </w:r>
      <w:ins w:id="2395" w:author="Jane Nicholson" w:date="2018-09-19T16:40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</w:rPr>
          <w:t>-</w:t>
        </w:r>
      </w:ins>
      <w:del w:id="2396" w:author="Jane Nicholson" w:date="2018-09-19T16:40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 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modified</w:t>
      </w:r>
      <w:del w:id="2397" w:author="Jane Nicholson" w:date="2018-09-19T16:40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</w:rPr>
          <w:delText>-</w:delText>
        </w:r>
      </w:del>
      <w:ins w:id="2398" w:author="Jane Nicholson" w:date="2018-09-19T16:40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MoS</w:t>
      </w:r>
      <w:r w:rsidRPr="006E03E6"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>2</w:t>
      </w:r>
      <w:del w:id="2399" w:author="Ted Linekar" w:date="2018-09-18T15:55:00Z">
        <w:r w:rsidRPr="00E34728" w:rsidDel="00697888">
          <w:rPr>
            <w:rFonts w:ascii="Times New Roman" w:eastAsia="SimSun" w:hAnsi="Times New Roman" w:cs="Times New Roman"/>
            <w:kern w:val="0"/>
            <w:sz w:val="24"/>
            <w:szCs w:val="24"/>
          </w:rPr>
          <w:delText>,</w:delText>
        </w:r>
      </w:del>
      <w:ins w:id="2400" w:author="Ted Linekar" w:date="2018-09-18T15:55:00Z">
        <w:r w:rsidR="00697888">
          <w:rPr>
            <w:rFonts w:ascii="Times New Roman" w:eastAsia="SimSun" w:hAnsi="Times New Roman" w:cs="Times New Roman"/>
            <w:kern w:val="0"/>
            <w:sz w:val="24"/>
            <w:szCs w:val="24"/>
          </w:rPr>
          <w:t>.</w:t>
        </w:r>
      </w:ins>
      <w:r w:rsidRPr="00E34728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ins w:id="2401" w:author="Ted Linekar" w:date="2018-09-18T15:55:00Z">
        <w:r w:rsidR="00697888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This decrease </w:t>
        </w:r>
      </w:ins>
      <w:del w:id="2402" w:author="Ted Linekar" w:date="2018-09-18T15:54:00Z">
        <w:r w:rsidRPr="00E34728" w:rsidDel="00697888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which </w:delText>
        </w:r>
      </w:del>
      <w:r w:rsidRPr="00E34728">
        <w:rPr>
          <w:rFonts w:ascii="Times New Roman" w:eastAsia="SimSun" w:hAnsi="Times New Roman" w:cs="Times New Roman"/>
          <w:kern w:val="0"/>
          <w:sz w:val="24"/>
          <w:szCs w:val="24"/>
        </w:rPr>
        <w:t xml:space="preserve">can reduce the portion of mobile carriers in </w:t>
      </w:r>
      <w:ins w:id="2403" w:author="Jane Nicholson" w:date="2018-09-19T16:41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Pr="00E34728">
        <w:rPr>
          <w:rFonts w:ascii="Times New Roman" w:eastAsia="SimSun" w:hAnsi="Times New Roman" w:cs="Times New Roman"/>
          <w:kern w:val="0"/>
          <w:sz w:val="24"/>
          <w:szCs w:val="24"/>
        </w:rPr>
        <w:t xml:space="preserve">conduction band and increase the portion of trapped carriers that do not contribute to charge transport, </w:t>
      </w:r>
      <w:del w:id="2404" w:author="Jane Nicholson" w:date="2018-09-19T16:41:00Z">
        <w:r w:rsidRPr="00E34728" w:rsidDel="00F1000E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hence </w:delText>
        </w:r>
      </w:del>
      <w:ins w:id="2405" w:author="Jane Nicholson" w:date="2018-09-19T16:41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</w:rPr>
          <w:t>thereby</w:t>
        </w:r>
        <w:r w:rsidR="00F1000E" w:rsidRPr="00E34728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r w:rsidRPr="00E34728">
        <w:rPr>
          <w:rFonts w:ascii="Times New Roman" w:eastAsia="SimSun" w:hAnsi="Times New Roman" w:cs="Times New Roman"/>
          <w:kern w:val="0"/>
          <w:sz w:val="24"/>
          <w:szCs w:val="24"/>
        </w:rPr>
        <w:t>leading to the degra</w:t>
      </w:r>
      <w:r w:rsidRPr="0048348D">
        <w:rPr>
          <w:rFonts w:ascii="Times New Roman" w:eastAsia="SimSun" w:hAnsi="Times New Roman" w:cs="Times New Roman"/>
          <w:kern w:val="0"/>
          <w:sz w:val="24"/>
          <w:szCs w:val="24"/>
        </w:rPr>
        <w:t xml:space="preserve">dation of </w:t>
      </w:r>
      <w:ins w:id="2406" w:author="Ted Linekar" w:date="2018-09-18T15:55:00Z">
        <w:r w:rsidR="00697888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the </w:t>
        </w:r>
      </w:ins>
      <w:r w:rsidRPr="0048348D">
        <w:rPr>
          <w:rFonts w:ascii="Times New Roman" w:eastAsia="SimSun" w:hAnsi="Times New Roman" w:cs="Times New Roman"/>
          <w:kern w:val="0"/>
          <w:sz w:val="24"/>
          <w:szCs w:val="24"/>
        </w:rPr>
        <w:t>effective mobility.</w:t>
      </w:r>
      <w:r w:rsidR="0050309E" w:rsidRPr="00F8295F">
        <w:fldChar w:fldCharType="begin"/>
      </w:r>
      <w:r w:rsidR="0050309E" w:rsidRPr="0050309E">
        <w:instrText xml:space="preserve"> HYPERLINK \l "_ENREF_2" \o "Bertolazzi, 2017 #4" </w:instrText>
      </w:r>
      <w:r w:rsidR="0050309E" w:rsidRPr="00F8295F">
        <w:rPr>
          <w:rPrChange w:id="2407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Pr="002E3097">
        <w:rPr>
          <w:rFonts w:ascii="Times New Roman" w:eastAsia="SimSun" w:hAnsi="Times New Roman" w:cs="Times New Roman"/>
          <w:kern w:val="0"/>
          <w:sz w:val="24"/>
          <w:szCs w:val="24"/>
        </w:rPr>
        <w:fldChar w:fldCharType="begin"/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instrText xml:space="preserve"> ADDIN EN.CITE &lt;EndNote&gt;&lt;Cite&gt;&lt;Author&gt;Bertolazzi&lt;/Author&gt;&lt;Year&gt;2017&lt;/Year&gt;&lt;RecNum&gt;4&lt;/RecNum&gt;&lt;DisplayText&gt;&lt;style face="superscript"&gt;2&lt;/style&gt;&lt;/DisplayText&gt;&lt;record&gt;&lt;rec-number&gt;4&lt;/rec-number&gt;&lt;foreign-keys&gt;&lt;key app="EN" db-id="d5wrwa9efewz2pe5eexxpvsowap5sz2trede"&gt;4&lt;/key&gt;&lt;/foreign-keys&gt;&lt;ref-type name="Journal Article"&gt;17&lt;/ref-type&gt;&lt;contributors&gt;&lt;authors&gt;&lt;author&gt;Bertolazzi, Simone&lt;/author&gt;&lt;author&gt;Bonacchi, Sara&lt;/author&gt;&lt;author&gt;Nan, Guangjun&lt;/author&gt;&lt;author&gt;Pershin, Anton&lt;/author&gt;&lt;author&gt;Beljonne, David&lt;/author&gt;&lt;author&gt;Samorì, Paolo&lt;/author&gt;&lt;/authors&gt;&lt;/contributors&gt;&lt;titles&gt;&lt;title&gt;Engineering Chemically Active Defects in Monolayer MoS2 Transistors via Ion-Beam Irradiation and Their Healing via Vapor Deposition of Alkanethiols&lt;/title&gt;&lt;secondary-title&gt;Advanced Materials&lt;/secondary-title&gt;&lt;/titles&gt;&lt;periodical&gt;&lt;full-title&gt;Advanced Materials&lt;/full-title&gt;&lt;/periodical&gt;&lt;pages&gt;1606760&lt;/pages&gt;&lt;volume&gt;29&lt;/volume&gt;&lt;number&gt;18&lt;/number&gt;&lt;dates&gt;&lt;year&gt;2017&lt;/year&gt;&lt;/dates&gt;&lt;urls&gt;&lt;related-urls&gt;&lt;url&gt;https://onlinelibrary.wiley.com/doi/abs/10.1002/adma.201606760&lt;/url&gt;&lt;/related-urls&gt;&lt;/urls&gt;&lt;electronic-resource-num&gt;doi:10.1002/adma.201606760&lt;/electronic-resource-num&gt;&lt;/record&gt;&lt;/Cite&gt;&lt;/EndNote&gt;</w:instrText>
      </w:r>
      <w:r w:rsidRPr="002E3097">
        <w:rPr>
          <w:rFonts w:ascii="Times New Roman" w:eastAsia="SimSun" w:hAnsi="Times New Roman" w:cs="Times New Roman"/>
          <w:kern w:val="0"/>
          <w:sz w:val="24"/>
          <w:szCs w:val="24"/>
          <w:rPrChange w:id="2408" w:author="Ted Linekar" w:date="2018-09-17T10:38:00Z">
            <w:rPr>
              <w:rFonts w:ascii="Times New Roman" w:eastAsia="SimSun" w:hAnsi="Times New Roman" w:cs="Times New Roman"/>
              <w:kern w:val="0"/>
              <w:sz w:val="24"/>
              <w:szCs w:val="24"/>
            </w:rPr>
          </w:rPrChange>
        </w:rPr>
        <w:fldChar w:fldCharType="separate"/>
      </w:r>
      <w:r w:rsidRPr="0050309E">
        <w:rPr>
          <w:rFonts w:ascii="Times New Roman" w:eastAsia="SimSun" w:hAnsi="Times New Roman" w:cs="Times New Roman"/>
          <w:noProof/>
          <w:kern w:val="0"/>
          <w:sz w:val="24"/>
          <w:szCs w:val="24"/>
          <w:vertAlign w:val="superscript"/>
        </w:rPr>
        <w:t>2</w:t>
      </w:r>
      <w:r w:rsidRPr="002E3097">
        <w:rPr>
          <w:rFonts w:ascii="Times New Roman" w:eastAsia="SimSun" w:hAnsi="Times New Roman" w:cs="Times New Roman"/>
          <w:kern w:val="0"/>
          <w:sz w:val="24"/>
          <w:szCs w:val="24"/>
        </w:rPr>
        <w:fldChar w:fldCharType="end"/>
      </w:r>
      <w:r w:rsidR="0050309E" w:rsidRPr="00F8295F">
        <w:rPr>
          <w:rFonts w:ascii="Times New Roman" w:eastAsia="SimSun" w:hAnsi="Times New Roman" w:cs="Times New Roman"/>
          <w:kern w:val="0"/>
          <w:sz w:val="24"/>
          <w:szCs w:val="24"/>
        </w:rPr>
        <w:fldChar w:fldCharType="end"/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</w:p>
    <w:p w14:paraId="45B05B27" w14:textId="77777777" w:rsidR="006B0A75" w:rsidRPr="0050309E" w:rsidRDefault="006B0A75" w:rsidP="006B0A75">
      <w:pPr>
        <w:rPr>
          <w:rFonts w:ascii="Times New Roman" w:hAnsi="Times New Roman" w:cs="Times New Roman"/>
          <w:highlight w:val="green"/>
        </w:rPr>
      </w:pPr>
      <w:r w:rsidRPr="002E3097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34B5D032" wp14:editId="3E00D173">
            <wp:extent cx="5274310" cy="33985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S3.t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AFDA" w14:textId="7312680B" w:rsidR="006B0A75" w:rsidRPr="00C451BA" w:rsidRDefault="006B0A75" w:rsidP="006B0A75">
      <w:pPr>
        <w:spacing w:afterLines="50" w:after="156" w:line="360" w:lineRule="auto"/>
        <w:rPr>
          <w:rFonts w:ascii="Times New Roman" w:hAnsi="Times New Roman" w:cs="Times New Roman"/>
        </w:rPr>
      </w:pPr>
      <w:r w:rsidRPr="006E03E6">
        <w:rPr>
          <w:rFonts w:ascii="Times New Roman" w:hAnsi="Times New Roman" w:cs="Times New Roman"/>
        </w:rPr>
        <w:t>Figure S3 Elec</w:t>
      </w:r>
      <w:r w:rsidRPr="00E34728">
        <w:rPr>
          <w:rFonts w:ascii="Times New Roman" w:hAnsi="Times New Roman" w:cs="Times New Roman"/>
        </w:rPr>
        <w:t>trical test of MoS</w:t>
      </w:r>
      <w:r w:rsidRPr="0048348D">
        <w:rPr>
          <w:rFonts w:ascii="Times New Roman" w:hAnsi="Times New Roman" w:cs="Times New Roman"/>
          <w:vertAlign w:val="subscript"/>
        </w:rPr>
        <w:t>2</w:t>
      </w:r>
      <w:r w:rsidRPr="008D5935">
        <w:rPr>
          <w:rFonts w:ascii="Times New Roman" w:hAnsi="Times New Roman" w:cs="Times New Roman"/>
        </w:rPr>
        <w:t xml:space="preserve"> FET-1 before and after surface modifi</w:t>
      </w:r>
      <w:ins w:id="2409" w:author="Ted Linekar" w:date="2018-09-18T15:55:00Z">
        <w:r w:rsidR="00697888">
          <w:rPr>
            <w:rFonts w:ascii="Times New Roman" w:hAnsi="Times New Roman" w:cs="Times New Roman"/>
          </w:rPr>
          <w:t>cation</w:t>
        </w:r>
      </w:ins>
      <w:del w:id="2410" w:author="Ted Linekar" w:date="2018-09-18T15:55:00Z">
        <w:r w:rsidRPr="008D5935" w:rsidDel="00697888">
          <w:rPr>
            <w:rFonts w:ascii="Times New Roman" w:hAnsi="Times New Roman" w:cs="Times New Roman"/>
          </w:rPr>
          <w:delText>ed</w:delText>
        </w:r>
      </w:del>
      <w:r w:rsidRPr="008D5935">
        <w:rPr>
          <w:rFonts w:ascii="Times New Roman" w:hAnsi="Times New Roman" w:cs="Times New Roman"/>
        </w:rPr>
        <w:t>. a) Output and b) transfer characteristic curve of MoS</w:t>
      </w:r>
      <w:r w:rsidRPr="006744A6">
        <w:rPr>
          <w:rFonts w:ascii="Times New Roman" w:hAnsi="Times New Roman" w:cs="Times New Roman"/>
          <w:vertAlign w:val="subscript"/>
        </w:rPr>
        <w:t>2</w:t>
      </w:r>
      <w:r w:rsidRPr="009F65A5">
        <w:rPr>
          <w:rFonts w:ascii="Times New Roman" w:hAnsi="Times New Roman" w:cs="Times New Roman"/>
        </w:rPr>
        <w:t xml:space="preserve"> FET-1 before surface modifi</w:t>
      </w:r>
      <w:ins w:id="2411" w:author="Ted Linekar" w:date="2018-09-18T15:56:00Z">
        <w:r w:rsidR="00697888">
          <w:rPr>
            <w:rFonts w:ascii="Times New Roman" w:hAnsi="Times New Roman" w:cs="Times New Roman"/>
          </w:rPr>
          <w:t>cation</w:t>
        </w:r>
      </w:ins>
      <w:del w:id="2412" w:author="Ted Linekar" w:date="2018-09-18T15:55:00Z">
        <w:r w:rsidRPr="009F65A5" w:rsidDel="00697888">
          <w:rPr>
            <w:rFonts w:ascii="Times New Roman" w:hAnsi="Times New Roman" w:cs="Times New Roman"/>
          </w:rPr>
          <w:delText>ed</w:delText>
        </w:r>
      </w:del>
      <w:r w:rsidRPr="009F65A5">
        <w:rPr>
          <w:rFonts w:ascii="Times New Roman" w:hAnsi="Times New Roman" w:cs="Times New Roman"/>
        </w:rPr>
        <w:t>. c) Output and d) transfer characteristic curve of MoS</w:t>
      </w:r>
      <w:r w:rsidRPr="00DD2FAC">
        <w:rPr>
          <w:rFonts w:ascii="Times New Roman" w:hAnsi="Times New Roman" w:cs="Times New Roman"/>
          <w:vertAlign w:val="subscript"/>
        </w:rPr>
        <w:t>2</w:t>
      </w:r>
      <w:r w:rsidRPr="002D23C1">
        <w:rPr>
          <w:rFonts w:ascii="Times New Roman" w:hAnsi="Times New Roman" w:cs="Times New Roman"/>
        </w:rPr>
        <w:t xml:space="preserve"> FET-1 after surface modifi</w:t>
      </w:r>
      <w:ins w:id="2413" w:author="Ted Linekar" w:date="2018-09-18T15:56:00Z">
        <w:r w:rsidR="00697888">
          <w:rPr>
            <w:rFonts w:ascii="Times New Roman" w:hAnsi="Times New Roman" w:cs="Times New Roman"/>
          </w:rPr>
          <w:t>cation</w:t>
        </w:r>
      </w:ins>
      <w:del w:id="2414" w:author="Ted Linekar" w:date="2018-09-18T15:56:00Z">
        <w:r w:rsidRPr="002D23C1" w:rsidDel="00697888">
          <w:rPr>
            <w:rFonts w:ascii="Times New Roman" w:hAnsi="Times New Roman" w:cs="Times New Roman"/>
          </w:rPr>
          <w:delText>ed</w:delText>
        </w:r>
      </w:del>
      <w:r w:rsidRPr="002D23C1">
        <w:rPr>
          <w:rFonts w:ascii="Times New Roman" w:hAnsi="Times New Roman" w:cs="Times New Roman"/>
        </w:rPr>
        <w:t>. e) SEM image of MoS</w:t>
      </w:r>
      <w:r w:rsidRPr="00CD168E">
        <w:rPr>
          <w:rFonts w:ascii="Times New Roman" w:hAnsi="Times New Roman" w:cs="Times New Roman"/>
          <w:vertAlign w:val="subscript"/>
        </w:rPr>
        <w:t>2</w:t>
      </w:r>
      <w:r w:rsidRPr="00C451BA">
        <w:rPr>
          <w:rFonts w:ascii="Times New Roman" w:hAnsi="Times New Roman" w:cs="Times New Roman"/>
        </w:rPr>
        <w:t xml:space="preserve"> FET-1 after surface modifi</w:t>
      </w:r>
      <w:ins w:id="2415" w:author="Ted Linekar" w:date="2018-09-18T15:56:00Z">
        <w:r w:rsidR="00697888">
          <w:rPr>
            <w:rFonts w:ascii="Times New Roman" w:hAnsi="Times New Roman" w:cs="Times New Roman"/>
          </w:rPr>
          <w:t>cation</w:t>
        </w:r>
      </w:ins>
      <w:del w:id="2416" w:author="Ted Linekar" w:date="2018-09-18T15:56:00Z">
        <w:r w:rsidRPr="00C451BA" w:rsidDel="00697888">
          <w:rPr>
            <w:rFonts w:ascii="Times New Roman" w:hAnsi="Times New Roman" w:cs="Times New Roman"/>
          </w:rPr>
          <w:delText>ed</w:delText>
        </w:r>
      </w:del>
      <w:r w:rsidRPr="00C451BA">
        <w:rPr>
          <w:rFonts w:ascii="Times New Roman" w:hAnsi="Times New Roman" w:cs="Times New Roman"/>
        </w:rPr>
        <w:t>.</w:t>
      </w:r>
    </w:p>
    <w:p w14:paraId="0457F905" w14:textId="76BA6912" w:rsidR="006B0A75" w:rsidRPr="0050309E" w:rsidRDefault="006B0A75" w:rsidP="006B0A75">
      <w:pPr>
        <w:spacing w:line="480" w:lineRule="auto"/>
        <w:ind w:firstLineChars="200" w:firstLine="480"/>
        <w:rPr>
          <w:rFonts w:ascii="Times New Roman" w:eastAsia="SimSun" w:hAnsi="Times New Roman" w:cs="Times New Roman"/>
          <w:kern w:val="0"/>
          <w:sz w:val="24"/>
          <w:szCs w:val="24"/>
        </w:rPr>
      </w:pPr>
      <w:r w:rsidRPr="006D1C67">
        <w:rPr>
          <w:rFonts w:ascii="Times New Roman" w:hAnsi="Times New Roman" w:cs="Times New Roman"/>
          <w:sz w:val="24"/>
          <w:szCs w:val="24"/>
        </w:rPr>
        <w:t>Figure S4a and c show</w:t>
      </w:r>
      <w:ins w:id="2417" w:author="Jane Nicholson" w:date="2018-09-19T16:41:00Z">
        <w:r w:rsidR="00F1000E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6D1C67">
        <w:rPr>
          <w:rFonts w:ascii="Times New Roman" w:hAnsi="Times New Roman" w:cs="Times New Roman"/>
          <w:sz w:val="24"/>
          <w:szCs w:val="24"/>
        </w:rPr>
        <w:t xml:space="preserve"> the drain</w:t>
      </w:r>
      <w:del w:id="2418" w:author="Jane Nicholson" w:date="2018-09-19T16:41:00Z">
        <w:r w:rsidRPr="006D1C67" w:rsidDel="00F1000E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419" w:author="Jane Nicholson" w:date="2018-09-19T16:41:00Z">
        <w:r w:rsidR="00F1000E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6D1C67">
        <w:rPr>
          <w:rFonts w:ascii="Times New Roman" w:hAnsi="Times New Roman" w:cs="Times New Roman"/>
          <w:sz w:val="24"/>
          <w:szCs w:val="24"/>
        </w:rPr>
        <w:t>source current (</w:t>
      </w:r>
      <w:r w:rsidRPr="0050309E">
        <w:rPr>
          <w:rFonts w:ascii="Times New Roman" w:hAnsi="Times New Roman" w:cs="Times New Roman"/>
          <w:i/>
          <w:sz w:val="24"/>
          <w:szCs w:val="24"/>
        </w:rPr>
        <w:t>I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DS</w:t>
      </w:r>
      <w:r w:rsidRPr="0050309E">
        <w:rPr>
          <w:rFonts w:ascii="Times New Roman" w:hAnsi="Times New Roman" w:cs="Times New Roman"/>
          <w:sz w:val="24"/>
          <w:szCs w:val="24"/>
        </w:rPr>
        <w:t>) versus drain</w:t>
      </w:r>
      <w:del w:id="2420" w:author="Jane Nicholson" w:date="2018-09-19T16:41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421" w:author="Jane Nicholson" w:date="2018-09-19T16:41:00Z">
        <w:r w:rsidR="00F1000E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>source voltage (</w:t>
      </w:r>
      <w:r w:rsidRPr="0050309E">
        <w:rPr>
          <w:rFonts w:ascii="Times New Roman" w:hAnsi="Times New Roman" w:cs="Times New Roman"/>
          <w:i/>
          <w:sz w:val="24"/>
          <w:szCs w:val="24"/>
        </w:rPr>
        <w:t>V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DS</w:t>
      </w:r>
      <w:r w:rsidRPr="0050309E">
        <w:rPr>
          <w:rFonts w:ascii="Times New Roman" w:hAnsi="Times New Roman" w:cs="Times New Roman"/>
          <w:sz w:val="24"/>
          <w:szCs w:val="24"/>
        </w:rPr>
        <w:t>) characteristics of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FET-2 before and after surface moderate modification under different gate voltages (</w:t>
      </w:r>
      <w:r w:rsidRPr="0050309E">
        <w:rPr>
          <w:rFonts w:ascii="Times New Roman" w:hAnsi="Times New Roman" w:cs="Times New Roman"/>
          <w:i/>
          <w:sz w:val="24"/>
          <w:szCs w:val="24"/>
        </w:rPr>
        <w:t>V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G</w:t>
      </w:r>
      <w:r w:rsidRPr="0050309E">
        <w:rPr>
          <w:rFonts w:ascii="Times New Roman" w:hAnsi="Times New Roman" w:cs="Times New Roman"/>
          <w:sz w:val="24"/>
          <w:szCs w:val="24"/>
        </w:rPr>
        <w:t xml:space="preserve">) ranging from </w:t>
      </w:r>
      <w:del w:id="2422" w:author="Ted Linekar" w:date="2018-09-18T15:56:00Z">
        <w:r w:rsidRPr="0050309E" w:rsidDel="00697888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423" w:author="Ted Linekar" w:date="2018-09-18T15:56:00Z">
        <w:r w:rsidR="00697888">
          <w:rPr>
            <w:rFonts w:ascii="Times New Roman" w:hAnsi="Times New Roman" w:cs="Times New Roman"/>
            <w:sz w:val="24"/>
            <w:szCs w:val="24"/>
          </w:rPr>
          <w:t>−</w:t>
        </w:r>
      </w:ins>
      <w:r w:rsidRPr="0050309E">
        <w:rPr>
          <w:rFonts w:ascii="Times New Roman" w:hAnsi="Times New Roman" w:cs="Times New Roman"/>
          <w:sz w:val="24"/>
          <w:szCs w:val="24"/>
        </w:rPr>
        <w:t>10 to 10 V. For these output characteristic curve</w:t>
      </w:r>
      <w:ins w:id="2424" w:author="Ted Linekar" w:date="2018-09-18T15:57:00Z">
        <w:r w:rsidR="00697888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50309E">
        <w:rPr>
          <w:rFonts w:ascii="Times New Roman" w:hAnsi="Times New Roman" w:cs="Times New Roman"/>
          <w:sz w:val="24"/>
          <w:szCs w:val="24"/>
        </w:rPr>
        <w:t>, the drain</w:t>
      </w:r>
      <w:del w:id="2425" w:author="Jane Nicholson" w:date="2018-09-19T16:41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426" w:author="Jane Nicholson" w:date="2018-09-19T16:41:00Z">
        <w:r w:rsidR="00F1000E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>source current changed linearly with the drain</w:t>
      </w:r>
      <w:del w:id="2427" w:author="Jane Nicholson" w:date="2018-09-19T16:41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428" w:author="Jane Nicholson" w:date="2018-09-19T16:41:00Z">
        <w:r w:rsidR="00F1000E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 xml:space="preserve">source voltage, indicating </w:t>
      </w:r>
      <w:ins w:id="2429" w:author="Ted Linekar" w:date="2018-09-18T15:58:00Z">
        <w:r w:rsidR="00697888">
          <w:rPr>
            <w:rFonts w:ascii="Times New Roman" w:hAnsi="Times New Roman" w:cs="Times New Roman"/>
            <w:sz w:val="24"/>
            <w:szCs w:val="24"/>
          </w:rPr>
          <w:t xml:space="preserve">a </w:t>
        </w:r>
      </w:ins>
      <w:r w:rsidRPr="0050309E">
        <w:rPr>
          <w:rFonts w:ascii="Times New Roman" w:hAnsi="Times New Roman" w:cs="Times New Roman"/>
          <w:sz w:val="24"/>
          <w:szCs w:val="24"/>
        </w:rPr>
        <w:t>nearly ohmic contact for these FET device</w:t>
      </w:r>
      <w:ins w:id="2430" w:author="Ted Linekar" w:date="2018-09-18T15:58:00Z">
        <w:r w:rsidR="00697888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50309E">
        <w:rPr>
          <w:rFonts w:ascii="Times New Roman" w:hAnsi="Times New Roman" w:cs="Times New Roman"/>
          <w:sz w:val="24"/>
          <w:szCs w:val="24"/>
        </w:rPr>
        <w:t xml:space="preserve">. Figure S4b and d </w:t>
      </w:r>
      <w:ins w:id="2431" w:author="Ted Linekar" w:date="2018-09-18T15:59:00Z">
        <w:r w:rsidR="00697888">
          <w:rPr>
            <w:rFonts w:ascii="Times New Roman" w:hAnsi="Times New Roman" w:cs="Times New Roman"/>
            <w:sz w:val="24"/>
            <w:szCs w:val="24"/>
          </w:rPr>
          <w:t>indicate</w:t>
        </w:r>
      </w:ins>
      <w:ins w:id="2432" w:author="Jane Nicholson" w:date="2018-09-19T16:41:00Z">
        <w:r w:rsidR="00F1000E">
          <w:rPr>
            <w:rFonts w:ascii="Times New Roman" w:hAnsi="Times New Roman" w:cs="Times New Roman"/>
            <w:sz w:val="24"/>
            <w:szCs w:val="24"/>
          </w:rPr>
          <w:t>s</w:t>
        </w:r>
      </w:ins>
      <w:ins w:id="2433" w:author="Ted Linekar" w:date="2018-09-18T15:59:00Z">
        <w:r w:rsidR="00697888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2434" w:author="Ted Linekar" w:date="2018-09-18T15:59:00Z">
        <w:r w:rsidRPr="0050309E" w:rsidDel="00697888">
          <w:rPr>
            <w:rFonts w:ascii="Times New Roman" w:hAnsi="Times New Roman" w:cs="Times New Roman"/>
            <w:sz w:val="24"/>
            <w:szCs w:val="24"/>
          </w:rPr>
          <w:delText xml:space="preserve">show </w:delText>
        </w:r>
      </w:del>
      <w:r w:rsidRPr="0050309E">
        <w:rPr>
          <w:rFonts w:ascii="Times New Roman" w:hAnsi="Times New Roman" w:cs="Times New Roman"/>
          <w:sz w:val="24"/>
          <w:szCs w:val="24"/>
        </w:rPr>
        <w:t>the drain</w:t>
      </w:r>
      <w:del w:id="2435" w:author="Jane Nicholson" w:date="2018-09-19T16:41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436" w:author="Jane Nicholson" w:date="2018-09-19T16:41:00Z">
        <w:r w:rsidR="00F1000E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>source current (</w:t>
      </w:r>
      <w:r w:rsidRPr="0050309E">
        <w:rPr>
          <w:rFonts w:ascii="Times New Roman" w:hAnsi="Times New Roman" w:cs="Times New Roman"/>
          <w:i/>
          <w:sz w:val="24"/>
          <w:szCs w:val="24"/>
        </w:rPr>
        <w:t>I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DS</w:t>
      </w:r>
      <w:r w:rsidRPr="0050309E">
        <w:rPr>
          <w:rFonts w:ascii="Times New Roman" w:hAnsi="Times New Roman" w:cs="Times New Roman"/>
          <w:sz w:val="24"/>
          <w:szCs w:val="24"/>
        </w:rPr>
        <w:t>) versus gate voltage</w:t>
      </w:r>
      <w:del w:id="2437" w:author="Jane Nicholson" w:date="2018-09-19T16:42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>s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(</w:t>
      </w:r>
      <w:r w:rsidRPr="0050309E">
        <w:rPr>
          <w:rFonts w:ascii="Times New Roman" w:hAnsi="Times New Roman" w:cs="Times New Roman"/>
          <w:i/>
          <w:sz w:val="24"/>
          <w:szCs w:val="24"/>
        </w:rPr>
        <w:t>V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G</w:t>
      </w:r>
      <w:r w:rsidRPr="0050309E">
        <w:rPr>
          <w:rFonts w:ascii="Times New Roman" w:hAnsi="Times New Roman" w:cs="Times New Roman"/>
          <w:sz w:val="24"/>
          <w:szCs w:val="24"/>
        </w:rPr>
        <w:t>) characteristics of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FET-2 before and after surface moderate modification under different drain</w:t>
      </w:r>
      <w:del w:id="2438" w:author="Jane Nicholson" w:date="2018-09-19T16:42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>-</w:delText>
        </w:r>
      </w:del>
      <w:ins w:id="2439" w:author="Jane Nicholson" w:date="2018-09-19T16:42:00Z">
        <w:r w:rsidR="00F1000E">
          <w:rPr>
            <w:rFonts w:ascii="Times New Roman" w:hAnsi="Times New Roman" w:cs="Times New Roman"/>
            <w:sz w:val="24"/>
            <w:szCs w:val="24"/>
          </w:rPr>
          <w:t>–</w:t>
        </w:r>
      </w:ins>
      <w:r w:rsidRPr="0050309E">
        <w:rPr>
          <w:rFonts w:ascii="Times New Roman" w:hAnsi="Times New Roman" w:cs="Times New Roman"/>
          <w:sz w:val="24"/>
          <w:szCs w:val="24"/>
        </w:rPr>
        <w:t>source voltage (</w:t>
      </w:r>
      <w:r w:rsidRPr="0050309E">
        <w:rPr>
          <w:rFonts w:ascii="Times New Roman" w:hAnsi="Times New Roman" w:cs="Times New Roman"/>
          <w:i/>
          <w:sz w:val="24"/>
          <w:szCs w:val="24"/>
        </w:rPr>
        <w:t>V</w:t>
      </w:r>
      <w:r w:rsidRPr="0050309E">
        <w:rPr>
          <w:rFonts w:ascii="Times New Roman" w:hAnsi="Times New Roman" w:cs="Times New Roman"/>
          <w:i/>
          <w:sz w:val="24"/>
          <w:szCs w:val="24"/>
          <w:vertAlign w:val="subscript"/>
        </w:rPr>
        <w:t>DS</w:t>
      </w:r>
      <w:r w:rsidRPr="0050309E">
        <w:rPr>
          <w:rFonts w:ascii="Times New Roman" w:hAnsi="Times New Roman" w:cs="Times New Roman"/>
          <w:sz w:val="24"/>
          <w:szCs w:val="24"/>
        </w:rPr>
        <w:t>) ranging from 0.75 to 1.5 V. The</w:t>
      </w:r>
      <w:del w:id="2440" w:author="Ted Linekar" w:date="2018-09-18T16:02:00Z">
        <w:r w:rsidRPr="0050309E" w:rsidDel="00697888">
          <w:rPr>
            <w:rFonts w:ascii="Times New Roman" w:hAnsi="Times New Roman" w:cs="Times New Roman"/>
            <w:sz w:val="24"/>
            <w:szCs w:val="24"/>
          </w:rPr>
          <w:delText>se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transfer characteristic curve</w:t>
      </w:r>
      <w:ins w:id="2441" w:author="Ted Linekar" w:date="2018-09-18T16:02:00Z">
        <w:r w:rsidR="00697888">
          <w:rPr>
            <w:rFonts w:ascii="Times New Roman" w:hAnsi="Times New Roman" w:cs="Times New Roman"/>
            <w:sz w:val="24"/>
            <w:szCs w:val="24"/>
          </w:rPr>
          <w:t>s</w:t>
        </w:r>
      </w:ins>
      <w:r w:rsidRPr="0050309E">
        <w:rPr>
          <w:rFonts w:ascii="Times New Roman" w:hAnsi="Times New Roman" w:cs="Times New Roman"/>
          <w:sz w:val="24"/>
          <w:szCs w:val="24"/>
        </w:rPr>
        <w:t xml:space="preserve"> of pristine/undamaged and surface</w:t>
      </w:r>
      <w:ins w:id="2442" w:author="Jane Nicholson" w:date="2018-09-19T16:42:00Z">
        <w:r w:rsidR="00F1000E">
          <w:rPr>
            <w:rFonts w:ascii="Times New Roman" w:hAnsi="Times New Roman" w:cs="Times New Roman"/>
            <w:sz w:val="24"/>
            <w:szCs w:val="24"/>
          </w:rPr>
          <w:t>-</w:t>
        </w:r>
      </w:ins>
      <w:del w:id="2443" w:author="Jane Nicholson" w:date="2018-09-19T16:42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50309E">
        <w:rPr>
          <w:rFonts w:ascii="Times New Roman" w:hAnsi="Times New Roman" w:cs="Times New Roman"/>
          <w:sz w:val="24"/>
          <w:szCs w:val="24"/>
        </w:rPr>
        <w:t>moderate</w:t>
      </w:r>
      <w:ins w:id="2444" w:author="Jane Nicholson" w:date="2018-09-19T16:42:00Z">
        <w:r w:rsidR="00F1000E">
          <w:rPr>
            <w:rFonts w:ascii="Times New Roman" w:hAnsi="Times New Roman" w:cs="Times New Roman"/>
            <w:sz w:val="24"/>
            <w:szCs w:val="24"/>
          </w:rPr>
          <w:t>-</w:t>
        </w:r>
      </w:ins>
      <w:del w:id="2445" w:author="Jane Nicholson" w:date="2018-09-19T16:42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50309E">
        <w:rPr>
          <w:rFonts w:ascii="Times New Roman" w:hAnsi="Times New Roman" w:cs="Times New Roman"/>
          <w:sz w:val="24"/>
          <w:szCs w:val="24"/>
        </w:rPr>
        <w:t>modified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 exhibited n-type conduction.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Pr="0050309E">
        <w:rPr>
          <w:rFonts w:ascii="Times New Roman" w:hAnsi="Times New Roman" w:cs="Times New Roman"/>
          <w:sz w:val="24"/>
          <w:szCs w:val="24"/>
        </w:rPr>
        <w:t xml:space="preserve">To </w:t>
      </w:r>
      <w:del w:id="2446" w:author="Ted Linekar" w:date="2018-09-18T16:02:00Z">
        <w:r w:rsidRPr="0050309E" w:rsidDel="00697888">
          <w:rPr>
            <w:rFonts w:ascii="Times New Roman" w:hAnsi="Times New Roman" w:cs="Times New Roman"/>
            <w:sz w:val="24"/>
            <w:szCs w:val="24"/>
          </w:rPr>
          <w:delText xml:space="preserve">future </w:delText>
        </w:r>
      </w:del>
      <w:r w:rsidRPr="0050309E">
        <w:rPr>
          <w:rFonts w:ascii="Times New Roman" w:hAnsi="Times New Roman" w:cs="Times New Roman"/>
          <w:sz w:val="24"/>
          <w:szCs w:val="24"/>
        </w:rPr>
        <w:t>compar</w:t>
      </w:r>
      <w:ins w:id="2447" w:author="Ted Linekar" w:date="2018-09-18T16:02:00Z">
        <w:r w:rsidR="00697888">
          <w:rPr>
            <w:rFonts w:ascii="Times New Roman" w:hAnsi="Times New Roman" w:cs="Times New Roman"/>
            <w:sz w:val="24"/>
            <w:szCs w:val="24"/>
          </w:rPr>
          <w:t>e</w:t>
        </w:r>
      </w:ins>
      <w:del w:id="2448" w:author="Ted Linekar" w:date="2018-09-18T16:02:00Z">
        <w:r w:rsidRPr="0050309E" w:rsidDel="00697888">
          <w:rPr>
            <w:rFonts w:ascii="Times New Roman" w:hAnsi="Times New Roman" w:cs="Times New Roman"/>
            <w:sz w:val="24"/>
            <w:szCs w:val="24"/>
          </w:rPr>
          <w:delText>ing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the change </w:t>
      </w:r>
      <w:del w:id="2449" w:author="Jane Nicholson" w:date="2018-09-19T16:42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 xml:space="preserve">of </w:delText>
        </w:r>
      </w:del>
      <w:ins w:id="2450" w:author="Jane Nicholson" w:date="2018-09-19T16:42:00Z">
        <w:r w:rsidR="00F1000E">
          <w:rPr>
            <w:rFonts w:ascii="Times New Roman" w:hAnsi="Times New Roman" w:cs="Times New Roman"/>
            <w:sz w:val="24"/>
            <w:szCs w:val="24"/>
          </w:rPr>
          <w:t>in</w:t>
        </w:r>
        <w:r w:rsidR="00F1000E" w:rsidRPr="0050309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hAnsi="Times New Roman" w:cs="Times New Roman"/>
          <w:sz w:val="24"/>
          <w:szCs w:val="24"/>
        </w:rPr>
        <w:t xml:space="preserve">electronic properties of this device, the on/off </w:t>
      </w:r>
      <w:r w:rsidRPr="0050309E">
        <w:rPr>
          <w:rFonts w:ascii="Times New Roman" w:hAnsi="Times New Roman" w:cs="Times New Roman"/>
          <w:sz w:val="24"/>
          <w:szCs w:val="24"/>
        </w:rPr>
        <w:lastRenderedPageBreak/>
        <w:t xml:space="preserve">ratio, </w:t>
      </w:r>
      <w:del w:id="2451" w:author="Ted Linekar" w:date="2018-09-18T17:10:00Z">
        <w:r w:rsidRPr="0050309E" w:rsidDel="00667840">
          <w:rPr>
            <w:rFonts w:ascii="Times New Roman" w:hAnsi="Times New Roman" w:cs="Times New Roman"/>
            <w:sz w:val="24"/>
            <w:szCs w:val="24"/>
          </w:rPr>
          <w:delText>carrier mobility (</w:delText>
        </w:r>
      </w:del>
      <w:r w:rsidRPr="0050309E">
        <w:rPr>
          <w:rFonts w:ascii="Times New Roman" w:hAnsi="Times New Roman" w:cs="Times New Roman"/>
          <w:sz w:val="24"/>
          <w:szCs w:val="24"/>
        </w:rPr>
        <w:t>μ</w:t>
      </w:r>
      <w:del w:id="2452" w:author="Ted Linekar" w:date="2018-09-18T17:10:00Z">
        <w:r w:rsidRPr="0050309E" w:rsidDel="00667840">
          <w:rPr>
            <w:rFonts w:ascii="Times New Roman" w:hAnsi="Times New Roman" w:cs="Times New Roman"/>
            <w:sz w:val="24"/>
            <w:szCs w:val="24"/>
          </w:rPr>
          <w:delText>)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, and </w:t>
      </w:r>
      <w:del w:id="2453" w:author="Ted Linekar" w:date="2018-09-18T17:10:00Z">
        <w:r w:rsidRPr="0050309E" w:rsidDel="00667840">
          <w:rPr>
            <w:rFonts w:ascii="Times New Roman" w:hAnsi="Times New Roman" w:cs="Times New Roman"/>
            <w:sz w:val="24"/>
            <w:szCs w:val="24"/>
          </w:rPr>
          <w:delText>subthreshold swing (</w:delText>
        </w:r>
      </w:del>
      <w:r w:rsidRPr="0050309E">
        <w:rPr>
          <w:rFonts w:ascii="Times New Roman" w:hAnsi="Times New Roman" w:cs="Times New Roman"/>
          <w:sz w:val="24"/>
          <w:szCs w:val="24"/>
        </w:rPr>
        <w:t>SS</w:t>
      </w:r>
      <w:del w:id="2454" w:author="Ted Linekar" w:date="2018-09-18T17:10:00Z">
        <w:r w:rsidRPr="0050309E" w:rsidDel="00667840">
          <w:rPr>
            <w:rFonts w:ascii="Times New Roman" w:hAnsi="Times New Roman" w:cs="Times New Roman"/>
            <w:sz w:val="24"/>
            <w:szCs w:val="24"/>
          </w:rPr>
          <w:delText>)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were calculated. For pristine/undamaged and surface</w:t>
      </w:r>
      <w:ins w:id="2455" w:author="Jane Nicholson" w:date="2018-09-19T16:42:00Z">
        <w:r w:rsidR="00F1000E">
          <w:rPr>
            <w:rFonts w:ascii="Times New Roman" w:hAnsi="Times New Roman" w:cs="Times New Roman"/>
            <w:sz w:val="24"/>
            <w:szCs w:val="24"/>
          </w:rPr>
          <w:t>-</w:t>
        </w:r>
      </w:ins>
      <w:del w:id="2456" w:author="Jane Nicholson" w:date="2018-09-19T16:42:00Z">
        <w:r w:rsidRPr="0050309E" w:rsidDel="00F1000E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50309E">
        <w:rPr>
          <w:rFonts w:ascii="Times New Roman" w:hAnsi="Times New Roman" w:cs="Times New Roman"/>
          <w:sz w:val="24"/>
          <w:szCs w:val="24"/>
        </w:rPr>
        <w:t>modified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FET-2, the on/off ratio an</w:t>
      </w:r>
      <w:ins w:id="2457" w:author="Ted Linekar" w:date="2018-09-18T17:11:00Z">
        <w:r w:rsidR="00982B66">
          <w:rPr>
            <w:rFonts w:ascii="Times New Roman" w:hAnsi="Times New Roman" w:cs="Times New Roman"/>
            <w:sz w:val="24"/>
            <w:szCs w:val="24"/>
          </w:rPr>
          <w:t xml:space="preserve">d </w:t>
        </w:r>
      </w:ins>
      <w:del w:id="2458" w:author="Ted Linekar" w:date="2018-09-18T17:11:00Z">
        <w:r w:rsidRPr="0050309E" w:rsidDel="00982B66">
          <w:rPr>
            <w:rFonts w:ascii="Times New Roman" w:hAnsi="Times New Roman" w:cs="Times New Roman"/>
            <w:sz w:val="24"/>
            <w:szCs w:val="24"/>
          </w:rPr>
          <w:delText>d carrier mobility (</w:delText>
        </w:r>
      </w:del>
      <w:r w:rsidRPr="0050309E">
        <w:rPr>
          <w:rFonts w:ascii="Times New Roman" w:hAnsi="Times New Roman" w:cs="Times New Roman"/>
          <w:sz w:val="24"/>
          <w:szCs w:val="24"/>
        </w:rPr>
        <w:t>μ</w:t>
      </w:r>
      <w:del w:id="2459" w:author="Ted Linekar" w:date="2018-09-18T17:11:00Z">
        <w:r w:rsidRPr="0050309E" w:rsidDel="00982B66">
          <w:rPr>
            <w:rFonts w:ascii="Times New Roman" w:hAnsi="Times New Roman" w:cs="Times New Roman"/>
            <w:sz w:val="24"/>
            <w:szCs w:val="24"/>
          </w:rPr>
          <w:delText>)</w:delText>
        </w:r>
      </w:del>
      <w:r w:rsidRPr="0050309E">
        <w:rPr>
          <w:rFonts w:ascii="Times New Roman" w:hAnsi="Times New Roman" w:cs="Times New Roman"/>
          <w:sz w:val="24"/>
          <w:szCs w:val="24"/>
        </w:rPr>
        <w:t xml:space="preserve"> </w:t>
      </w:r>
      <w:del w:id="2460" w:author="Ted Linekar" w:date="2018-09-18T17:12:00Z">
        <w:r w:rsidRPr="0050309E" w:rsidDel="00982B66">
          <w:rPr>
            <w:rFonts w:ascii="Times New Roman" w:hAnsi="Times New Roman" w:cs="Times New Roman"/>
            <w:sz w:val="24"/>
            <w:szCs w:val="24"/>
          </w:rPr>
          <w:delText xml:space="preserve">were </w:delText>
        </w:r>
      </w:del>
      <w:del w:id="2461" w:author="Ted Linekar" w:date="2018-09-18T17:11:00Z">
        <w:r w:rsidRPr="0050309E" w:rsidDel="00982B66">
          <w:rPr>
            <w:rFonts w:ascii="Times New Roman" w:hAnsi="Times New Roman" w:cs="Times New Roman"/>
            <w:sz w:val="24"/>
            <w:szCs w:val="24"/>
          </w:rPr>
          <w:delText xml:space="preserve">no </w:delText>
        </w:r>
      </w:del>
      <w:del w:id="2462" w:author="Ted Linekar" w:date="2018-09-18T17:12:00Z">
        <w:r w:rsidRPr="0050309E" w:rsidDel="00982B66">
          <w:rPr>
            <w:rFonts w:ascii="Times New Roman" w:hAnsi="Times New Roman" w:cs="Times New Roman"/>
            <w:sz w:val="24"/>
            <w:szCs w:val="24"/>
          </w:rPr>
          <w:delText>changed, which were respectively</w:delText>
        </w:r>
      </w:del>
      <w:ins w:id="2463" w:author="Ted Linekar" w:date="2018-09-18T17:12:00Z">
        <w:r w:rsidR="00982B66">
          <w:rPr>
            <w:rFonts w:ascii="Times New Roman" w:hAnsi="Times New Roman" w:cs="Times New Roman"/>
            <w:sz w:val="24"/>
            <w:szCs w:val="24"/>
          </w:rPr>
          <w:t xml:space="preserve">were unchanged at </w:t>
        </w:r>
      </w:ins>
      <w:del w:id="2464" w:author="Ted Linekar" w:date="2018-09-18T17:12:00Z">
        <w:r w:rsidRPr="0050309E" w:rsidDel="00982B66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r w:rsidRPr="0050309E">
        <w:rPr>
          <w:rFonts w:ascii="Times New Roman" w:hAnsi="Times New Roman" w:cs="Times New Roman"/>
          <w:sz w:val="24"/>
          <w:szCs w:val="24"/>
        </w:rPr>
        <w:t>1.13</w:t>
      </w:r>
      <w:ins w:id="2465" w:author="Jane Nicholson" w:date="2018-09-19T16:42:00Z">
        <w:r w:rsidR="00F1000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eastAsia="SimSun" w:hAnsi="Times New Roman" w:cs="Times New Roman"/>
          <w:sz w:val="24"/>
          <w:szCs w:val="24"/>
        </w:rPr>
        <w:t>×</w:t>
      </w:r>
      <w:ins w:id="2466" w:author="Jane Nicholson" w:date="2018-09-19T16:42:00Z">
        <w:r w:rsidR="00F1000E">
          <w:rPr>
            <w:rFonts w:ascii="Times New Roman" w:eastAsia="SimSu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hAnsi="Times New Roman" w:cs="Times New Roman"/>
          <w:sz w:val="24"/>
          <w:szCs w:val="24"/>
        </w:rPr>
        <w:t>10</w:t>
      </w:r>
      <w:r w:rsidRPr="0050309E">
        <w:rPr>
          <w:rFonts w:ascii="Times New Roman" w:hAnsi="Times New Roman" w:cs="Times New Roman"/>
          <w:sz w:val="24"/>
          <w:szCs w:val="24"/>
          <w:vertAlign w:val="superscript"/>
        </w:rPr>
        <w:t>5</w:t>
      </w:r>
      <w:r w:rsidRPr="0050309E">
        <w:rPr>
          <w:rFonts w:ascii="Times New Roman" w:hAnsi="Times New Roman" w:cs="Times New Roman"/>
          <w:sz w:val="24"/>
          <w:szCs w:val="24"/>
        </w:rPr>
        <w:t xml:space="preserve"> and 3.5</w:t>
      </w:r>
      <w:ins w:id="2467" w:author="Jane Nicholson" w:date="2018-09-19T16:42:00Z">
        <w:r w:rsidR="00F1000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eastAsia="SimSun" w:hAnsi="Times New Roman" w:cs="Times New Roman"/>
          <w:sz w:val="24"/>
          <w:szCs w:val="24"/>
        </w:rPr>
        <w:t>×</w:t>
      </w:r>
      <w:ins w:id="2468" w:author="Jane Nicholson" w:date="2018-09-19T16:42:00Z">
        <w:r w:rsidR="00F1000E">
          <w:rPr>
            <w:rFonts w:ascii="Times New Roman" w:eastAsia="SimSun" w:hAnsi="Times New Roman" w:cs="Times New Roman"/>
            <w:sz w:val="24"/>
            <w:szCs w:val="24"/>
          </w:rPr>
          <w:t xml:space="preserve"> </w:t>
        </w:r>
      </w:ins>
      <w:r w:rsidRPr="0050309E">
        <w:rPr>
          <w:rFonts w:ascii="Times New Roman" w:hAnsi="Times New Roman" w:cs="Times New Roman"/>
          <w:sz w:val="24"/>
          <w:szCs w:val="24"/>
        </w:rPr>
        <w:t>10</w:t>
      </w:r>
      <w:ins w:id="2469" w:author="Ted Linekar" w:date="2018-09-18T17:10:00Z">
        <w:r w:rsidR="001B771E">
          <w:rPr>
            <w:rFonts w:ascii="Times New Roman" w:hAnsi="Times New Roman" w:cs="Times New Roman"/>
            <w:sz w:val="24"/>
            <w:szCs w:val="24"/>
            <w:vertAlign w:val="superscript"/>
          </w:rPr>
          <w:t>−</w:t>
        </w:r>
      </w:ins>
      <w:del w:id="2470" w:author="Ted Linekar" w:date="2018-09-18T17:10:00Z">
        <w:r w:rsidRPr="0050309E" w:rsidDel="001B771E">
          <w:rPr>
            <w:rFonts w:ascii="Times New Roman" w:hAnsi="Times New Roman" w:cs="Times New Roman"/>
            <w:sz w:val="24"/>
            <w:szCs w:val="24"/>
            <w:vertAlign w:val="superscript"/>
          </w:rPr>
          <w:delText>-</w:delText>
        </w:r>
      </w:del>
      <w:r w:rsidRPr="0050309E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cm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 xml:space="preserve">2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V</w:t>
      </w:r>
      <w:ins w:id="2471" w:author="Ted Linekar" w:date="2018-09-18T17:10:00Z">
        <w:r w:rsidR="001B771E">
          <w:rPr>
            <w:rFonts w:ascii="Times New Roman" w:hAnsi="Times New Roman" w:cs="Times New Roman"/>
            <w:sz w:val="24"/>
            <w:szCs w:val="24"/>
            <w:vertAlign w:val="superscript"/>
          </w:rPr>
          <w:t>−</w:t>
        </w:r>
      </w:ins>
      <w:del w:id="2472" w:author="Ted Linekar" w:date="2018-09-18T17:10:00Z">
        <w:r w:rsidRPr="0050309E" w:rsidDel="001B771E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 xml:space="preserve">1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s</w:t>
      </w:r>
      <w:ins w:id="2473" w:author="Ted Linekar" w:date="2018-09-18T17:10:00Z">
        <w:r w:rsidR="001B771E">
          <w:rPr>
            <w:rFonts w:ascii="Times New Roman" w:hAnsi="Times New Roman" w:cs="Times New Roman"/>
            <w:sz w:val="24"/>
            <w:szCs w:val="24"/>
            <w:vertAlign w:val="superscript"/>
          </w:rPr>
          <w:t>−</w:t>
        </w:r>
      </w:ins>
      <w:del w:id="2474" w:author="Ted Linekar" w:date="2018-09-18T17:10:00Z">
        <w:r w:rsidRPr="0050309E" w:rsidDel="001B771E">
          <w:rPr>
            <w:rFonts w:ascii="Times New Roman" w:eastAsia="SimSun" w:hAnsi="Times New Roman" w:cs="Times New Roman"/>
            <w:kern w:val="0"/>
            <w:sz w:val="24"/>
            <w:szCs w:val="24"/>
            <w:vertAlign w:val="superscript"/>
          </w:rPr>
          <w:delText>-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  <w:vertAlign w:val="superscript"/>
        </w:rPr>
        <w:t>1</w:t>
      </w:r>
      <w:ins w:id="2475" w:author="Ted Linekar" w:date="2018-09-18T17:13:00Z">
        <w:r w:rsidR="00F43821">
          <w:rPr>
            <w:rFonts w:ascii="Times New Roman" w:hAnsi="Times New Roman" w:cs="Times New Roman"/>
            <w:sz w:val="24"/>
            <w:szCs w:val="24"/>
          </w:rPr>
          <w:t>,</w:t>
        </w:r>
        <w:r w:rsidR="00F43B16">
          <w:rPr>
            <w:rFonts w:ascii="Times New Roman" w:hAnsi="Times New Roman" w:cs="Times New Roman"/>
            <w:sz w:val="24"/>
            <w:szCs w:val="24"/>
          </w:rPr>
          <w:t xml:space="preserve"> respectively,</w:t>
        </w:r>
        <w:r w:rsidR="00F43821">
          <w:rPr>
            <w:rFonts w:ascii="Times New Roman" w:hAnsi="Times New Roman" w:cs="Times New Roman"/>
            <w:sz w:val="24"/>
            <w:szCs w:val="24"/>
          </w:rPr>
          <w:t xml:space="preserve"> whereas SS was modified from </w:t>
        </w:r>
      </w:ins>
      <w:del w:id="2476" w:author="Ted Linekar" w:date="2018-09-18T17:12:00Z">
        <w:r w:rsidRPr="0050309E" w:rsidDel="00F43821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, </w:delText>
        </w:r>
        <w:r w:rsidRPr="0050309E" w:rsidDel="00F43821">
          <w:rPr>
            <w:rFonts w:ascii="Times New Roman" w:hAnsi="Times New Roman" w:cs="Times New Roman"/>
            <w:sz w:val="24"/>
            <w:szCs w:val="24"/>
          </w:rPr>
          <w:delText xml:space="preserve">and </w:delText>
        </w:r>
      </w:del>
      <w:del w:id="2477" w:author="Ted Linekar" w:date="2018-09-18T17:13:00Z">
        <w:r w:rsidRPr="0050309E" w:rsidDel="00F43821">
          <w:rPr>
            <w:rFonts w:ascii="Times New Roman" w:hAnsi="Times New Roman" w:cs="Times New Roman"/>
            <w:sz w:val="24"/>
            <w:szCs w:val="24"/>
          </w:rPr>
          <w:delText xml:space="preserve">SS were </w:delText>
        </w:r>
      </w:del>
      <w:r w:rsidRPr="0050309E">
        <w:rPr>
          <w:rFonts w:ascii="Times New Roman" w:hAnsi="Times New Roman" w:cs="Times New Roman"/>
          <w:sz w:val="24"/>
          <w:szCs w:val="24"/>
        </w:rPr>
        <w:t>18.5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ins w:id="2478" w:author="Ted Linekar" w:date="2018-09-18T17:13:00Z">
        <w:r w:rsidR="00F43821">
          <w:rPr>
            <w:rFonts w:ascii="Times New Roman" w:eastAsia="SimSun" w:hAnsi="Times New Roman" w:cs="Times New Roman"/>
            <w:kern w:val="0"/>
            <w:sz w:val="24"/>
            <w:szCs w:val="24"/>
          </w:rPr>
          <w:t>to</w:t>
        </w:r>
      </w:ins>
      <w:del w:id="2479" w:author="Ted Linekar" w:date="2018-09-18T17:13:00Z">
        <w:r w:rsidRPr="0050309E" w:rsidDel="00F43821">
          <w:rPr>
            <w:rFonts w:ascii="Times New Roman" w:eastAsia="SimSun" w:hAnsi="Times New Roman" w:cs="Times New Roman"/>
            <w:kern w:val="0"/>
            <w:sz w:val="24"/>
            <w:szCs w:val="24"/>
          </w:rPr>
          <w:delText>and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11.7 V/dec</w:t>
      </w:r>
      <w:ins w:id="2480" w:author="Ted Linekar" w:date="2018-09-18T17:14:00Z">
        <w:r w:rsidR="00F43B16">
          <w:rPr>
            <w:rFonts w:ascii="Times New Roman" w:eastAsia="SimSun" w:hAnsi="Times New Roman" w:cs="Times New Roman"/>
            <w:kern w:val="0"/>
            <w:sz w:val="24"/>
            <w:szCs w:val="24"/>
          </w:rPr>
          <w:t>.</w:t>
        </w:r>
      </w:ins>
      <w:del w:id="2481" w:author="Ted Linekar" w:date="2018-09-18T17:14:00Z">
        <w:r w:rsidRPr="0050309E" w:rsidDel="00F43B16">
          <w:rPr>
            <w:rFonts w:ascii="Times New Roman" w:eastAsia="SimSun" w:hAnsi="Times New Roman" w:cs="Times New Roman"/>
            <w:kern w:val="0"/>
            <w:sz w:val="24"/>
            <w:szCs w:val="24"/>
          </w:rPr>
          <w:delText>, respectively.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However, the drain</w:t>
      </w:r>
      <w:del w:id="2482" w:author="Jane Nicholson" w:date="2018-09-19T16:43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</w:rPr>
          <w:delText>-</w:delText>
        </w:r>
      </w:del>
      <w:ins w:id="2483" w:author="Jane Nicholson" w:date="2018-09-19T16:43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</w:rPr>
          <w:t>–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source current (</w:t>
      </w: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</w:rPr>
        <w:t>I</w:t>
      </w: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  <w:vertAlign w:val="subscript"/>
        </w:rPr>
        <w:t>DS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) of </w:t>
      </w:r>
      <w:r w:rsidRPr="0050309E">
        <w:rPr>
          <w:rFonts w:ascii="Times New Roman" w:hAnsi="Times New Roman" w:cs="Times New Roman"/>
          <w:sz w:val="24"/>
          <w:szCs w:val="24"/>
        </w:rPr>
        <w:t>surface modified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FET-2 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increased quicker and reached saturation faster with the increase </w:t>
      </w:r>
      <w:del w:id="2484" w:author="Jane Nicholson" w:date="2018-09-19T16:43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of </w:delText>
        </w:r>
      </w:del>
      <w:ins w:id="2485" w:author="Jane Nicholson" w:date="2018-09-19T16:43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</w:rPr>
          <w:t>in</w:t>
        </w:r>
        <w:r w:rsidR="00F1000E" w:rsidRPr="0050309E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>gate voltage</w:t>
      </w:r>
      <w:del w:id="2486" w:author="Jane Nicholson" w:date="2018-09-19T16:43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</w:rPr>
          <w:delText>s</w:delText>
        </w:r>
      </w:del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(</w:t>
      </w: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</w:rPr>
        <w:t>V</w:t>
      </w:r>
      <w:r w:rsidRPr="0050309E">
        <w:rPr>
          <w:rFonts w:ascii="Times New Roman" w:eastAsia="SimSun" w:hAnsi="Times New Roman" w:cs="Times New Roman"/>
          <w:i/>
          <w:kern w:val="0"/>
          <w:sz w:val="24"/>
          <w:szCs w:val="24"/>
          <w:vertAlign w:val="subscript"/>
        </w:rPr>
        <w:t>G</w:t>
      </w:r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) </w:t>
      </w:r>
      <w:del w:id="2487" w:author="Jane Nicholson" w:date="2018-09-19T16:43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</w:rPr>
          <w:delText xml:space="preserve">comparing </w:delText>
        </w:r>
      </w:del>
      <w:ins w:id="2488" w:author="Jane Nicholson" w:date="2018-09-19T16:43:00Z">
        <w:r w:rsidR="00F1000E" w:rsidRPr="0050309E">
          <w:rPr>
            <w:rFonts w:ascii="Times New Roman" w:eastAsia="SimSun" w:hAnsi="Times New Roman" w:cs="Times New Roman"/>
            <w:kern w:val="0"/>
            <w:sz w:val="24"/>
            <w:szCs w:val="24"/>
          </w:rPr>
          <w:t>compar</w:t>
        </w:r>
        <w:r w:rsidR="00F1000E">
          <w:rPr>
            <w:rFonts w:ascii="Times New Roman" w:eastAsia="SimSun" w:hAnsi="Times New Roman" w:cs="Times New Roman"/>
            <w:kern w:val="0"/>
            <w:sz w:val="24"/>
            <w:szCs w:val="24"/>
          </w:rPr>
          <w:t>ed</w:t>
        </w:r>
        <w:r w:rsidR="00F1000E" w:rsidRPr="0050309E">
          <w:rPr>
            <w:rFonts w:ascii="Times New Roman" w:eastAsia="SimSun" w:hAnsi="Times New Roman" w:cs="Times New Roman"/>
            <w:kern w:val="0"/>
            <w:sz w:val="24"/>
            <w:szCs w:val="24"/>
          </w:rPr>
          <w:t xml:space="preserve"> 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with </w:t>
      </w:r>
      <w:del w:id="2489" w:author="Jane Nicholson" w:date="2018-09-19T16:43:00Z">
        <w:r w:rsidRPr="0050309E" w:rsidDel="00F1000E">
          <w:rPr>
            <w:rFonts w:ascii="Times New Roman" w:eastAsia="SimSun" w:hAnsi="Times New Roman" w:cs="Times New Roman"/>
            <w:kern w:val="0"/>
            <w:sz w:val="24"/>
            <w:szCs w:val="24"/>
          </w:rPr>
          <w:delText>that of</w:delText>
        </w:r>
      </w:del>
      <w:ins w:id="2490" w:author="Jane Nicholson" w:date="2018-09-19T16:43:00Z">
        <w:r w:rsidR="00F1000E">
          <w:rPr>
            <w:rFonts w:ascii="Times New Roman" w:eastAsia="SimSun" w:hAnsi="Times New Roman" w:cs="Times New Roman"/>
            <w:kern w:val="0"/>
            <w:sz w:val="24"/>
            <w:szCs w:val="24"/>
          </w:rPr>
          <w:t>the</w:t>
        </w:r>
      </w:ins>
      <w:r w:rsidRPr="0050309E">
        <w:rPr>
          <w:rFonts w:ascii="Times New Roman" w:eastAsia="SimSun" w:hAnsi="Times New Roman" w:cs="Times New Roman"/>
          <w:kern w:val="0"/>
          <w:sz w:val="24"/>
          <w:szCs w:val="24"/>
        </w:rPr>
        <w:t xml:space="preserve"> </w:t>
      </w:r>
      <w:r w:rsidRPr="0050309E">
        <w:rPr>
          <w:rFonts w:ascii="Times New Roman" w:hAnsi="Times New Roman" w:cs="Times New Roman"/>
          <w:sz w:val="24"/>
          <w:szCs w:val="24"/>
        </w:rPr>
        <w:t>pristine/undamaged MoS</w:t>
      </w:r>
      <w:r w:rsidRPr="0050309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50309E">
        <w:rPr>
          <w:rFonts w:ascii="Times New Roman" w:hAnsi="Times New Roman" w:cs="Times New Roman"/>
          <w:sz w:val="24"/>
          <w:szCs w:val="24"/>
        </w:rPr>
        <w:t xml:space="preserve"> FET-2.</w:t>
      </w:r>
    </w:p>
    <w:p w14:paraId="3DF8D87C" w14:textId="77777777" w:rsidR="006B0A75" w:rsidRPr="0050309E" w:rsidRDefault="006B0A75" w:rsidP="006B0A75">
      <w:pPr>
        <w:rPr>
          <w:rFonts w:ascii="Times New Roman" w:hAnsi="Times New Roman" w:cs="Times New Roman"/>
          <w:highlight w:val="green"/>
        </w:rPr>
      </w:pPr>
      <w:r w:rsidRPr="002E3097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07006F6" wp14:editId="24C7F192">
            <wp:extent cx="5273906" cy="340931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S4.ti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906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D236" w14:textId="23BA4530" w:rsidR="006B0A75" w:rsidRPr="00C451BA" w:rsidRDefault="006B0A75" w:rsidP="006B0A75">
      <w:pPr>
        <w:spacing w:afterLines="50" w:after="156" w:line="360" w:lineRule="auto"/>
        <w:rPr>
          <w:rFonts w:ascii="Times New Roman" w:hAnsi="Times New Roman" w:cs="Times New Roman"/>
        </w:rPr>
      </w:pPr>
      <w:r w:rsidRPr="006E03E6">
        <w:rPr>
          <w:rFonts w:ascii="Times New Roman" w:hAnsi="Times New Roman" w:cs="Times New Roman"/>
        </w:rPr>
        <w:t>Figure S4 Electrical test of MoS</w:t>
      </w:r>
      <w:r w:rsidRPr="00E34728">
        <w:rPr>
          <w:rFonts w:ascii="Times New Roman" w:hAnsi="Times New Roman" w:cs="Times New Roman"/>
          <w:vertAlign w:val="subscript"/>
        </w:rPr>
        <w:t>2</w:t>
      </w:r>
      <w:r w:rsidRPr="0048348D">
        <w:rPr>
          <w:rFonts w:ascii="Times New Roman" w:hAnsi="Times New Roman" w:cs="Times New Roman"/>
        </w:rPr>
        <w:t xml:space="preserve"> FET-2 before and after surface modifi</w:t>
      </w:r>
      <w:ins w:id="2491" w:author="Ted Linekar" w:date="2018-09-18T17:08:00Z">
        <w:r w:rsidR="00667840">
          <w:rPr>
            <w:rFonts w:ascii="Times New Roman" w:hAnsi="Times New Roman" w:cs="Times New Roman"/>
          </w:rPr>
          <w:t>cation</w:t>
        </w:r>
      </w:ins>
      <w:del w:id="2492" w:author="Ted Linekar" w:date="2018-09-18T17:08:00Z">
        <w:r w:rsidRPr="0048348D" w:rsidDel="00667840">
          <w:rPr>
            <w:rFonts w:ascii="Times New Roman" w:hAnsi="Times New Roman" w:cs="Times New Roman"/>
          </w:rPr>
          <w:delText>ed</w:delText>
        </w:r>
      </w:del>
      <w:r w:rsidRPr="0048348D">
        <w:rPr>
          <w:rFonts w:ascii="Times New Roman" w:hAnsi="Times New Roman" w:cs="Times New Roman"/>
        </w:rPr>
        <w:t>. a) Output and b) transfer characteristic curve of MoS</w:t>
      </w:r>
      <w:r w:rsidRPr="008D5935">
        <w:rPr>
          <w:rFonts w:ascii="Times New Roman" w:hAnsi="Times New Roman" w:cs="Times New Roman"/>
          <w:vertAlign w:val="subscript"/>
        </w:rPr>
        <w:t>2</w:t>
      </w:r>
      <w:r w:rsidRPr="006744A6">
        <w:rPr>
          <w:rFonts w:ascii="Times New Roman" w:hAnsi="Times New Roman" w:cs="Times New Roman"/>
        </w:rPr>
        <w:t xml:space="preserve"> FET-2 before surface modifi</w:t>
      </w:r>
      <w:ins w:id="2493" w:author="Ted Linekar" w:date="2018-09-18T17:08:00Z">
        <w:r w:rsidR="00667840">
          <w:rPr>
            <w:rFonts w:ascii="Times New Roman" w:hAnsi="Times New Roman" w:cs="Times New Roman"/>
          </w:rPr>
          <w:t>cation</w:t>
        </w:r>
      </w:ins>
      <w:del w:id="2494" w:author="Ted Linekar" w:date="2018-09-18T17:08:00Z">
        <w:r w:rsidRPr="006744A6" w:rsidDel="00667840">
          <w:rPr>
            <w:rFonts w:ascii="Times New Roman" w:hAnsi="Times New Roman" w:cs="Times New Roman"/>
          </w:rPr>
          <w:delText>ed</w:delText>
        </w:r>
      </w:del>
      <w:r w:rsidRPr="006744A6">
        <w:rPr>
          <w:rFonts w:ascii="Times New Roman" w:hAnsi="Times New Roman" w:cs="Times New Roman"/>
        </w:rPr>
        <w:t>. c) Output a</w:t>
      </w:r>
      <w:r w:rsidRPr="009F65A5">
        <w:rPr>
          <w:rFonts w:ascii="Times New Roman" w:hAnsi="Times New Roman" w:cs="Times New Roman"/>
        </w:rPr>
        <w:t>nd d) transfer characteristic curve of MoS</w:t>
      </w:r>
      <w:r w:rsidRPr="00DD2FAC">
        <w:rPr>
          <w:rFonts w:ascii="Times New Roman" w:hAnsi="Times New Roman" w:cs="Times New Roman"/>
          <w:vertAlign w:val="subscript"/>
        </w:rPr>
        <w:t>2</w:t>
      </w:r>
      <w:r w:rsidRPr="002D23C1">
        <w:rPr>
          <w:rFonts w:ascii="Times New Roman" w:hAnsi="Times New Roman" w:cs="Times New Roman"/>
        </w:rPr>
        <w:t xml:space="preserve"> FET-2 after surface modifi</w:t>
      </w:r>
      <w:ins w:id="2495" w:author="Ted Linekar" w:date="2018-09-18T17:09:00Z">
        <w:r w:rsidR="00667840">
          <w:rPr>
            <w:rFonts w:ascii="Times New Roman" w:hAnsi="Times New Roman" w:cs="Times New Roman"/>
          </w:rPr>
          <w:t>cation</w:t>
        </w:r>
      </w:ins>
      <w:del w:id="2496" w:author="Ted Linekar" w:date="2018-09-18T17:09:00Z">
        <w:r w:rsidRPr="002D23C1" w:rsidDel="00667840">
          <w:rPr>
            <w:rFonts w:ascii="Times New Roman" w:hAnsi="Times New Roman" w:cs="Times New Roman"/>
          </w:rPr>
          <w:delText>ed</w:delText>
        </w:r>
      </w:del>
      <w:r w:rsidRPr="002D23C1">
        <w:rPr>
          <w:rFonts w:ascii="Times New Roman" w:hAnsi="Times New Roman" w:cs="Times New Roman"/>
        </w:rPr>
        <w:t>. e) SEM image of MoS</w:t>
      </w:r>
      <w:r w:rsidRPr="00CD168E">
        <w:rPr>
          <w:rFonts w:ascii="Times New Roman" w:hAnsi="Times New Roman" w:cs="Times New Roman"/>
          <w:vertAlign w:val="subscript"/>
        </w:rPr>
        <w:t>2</w:t>
      </w:r>
      <w:r w:rsidRPr="00C451BA">
        <w:rPr>
          <w:rFonts w:ascii="Times New Roman" w:hAnsi="Times New Roman" w:cs="Times New Roman"/>
        </w:rPr>
        <w:t xml:space="preserve"> FET-2 after surface modifi</w:t>
      </w:r>
      <w:ins w:id="2497" w:author="Ted Linekar" w:date="2018-09-18T17:09:00Z">
        <w:r w:rsidR="00667840">
          <w:rPr>
            <w:rFonts w:ascii="Times New Roman" w:hAnsi="Times New Roman" w:cs="Times New Roman"/>
          </w:rPr>
          <w:t>cation</w:t>
        </w:r>
      </w:ins>
      <w:del w:id="2498" w:author="Ted Linekar" w:date="2018-09-18T17:09:00Z">
        <w:r w:rsidRPr="00C451BA" w:rsidDel="00667840">
          <w:rPr>
            <w:rFonts w:ascii="Times New Roman" w:hAnsi="Times New Roman" w:cs="Times New Roman"/>
          </w:rPr>
          <w:delText>ed</w:delText>
        </w:r>
      </w:del>
      <w:r w:rsidRPr="00C451BA">
        <w:rPr>
          <w:rFonts w:ascii="Times New Roman" w:hAnsi="Times New Roman" w:cs="Times New Roman"/>
        </w:rPr>
        <w:t>.</w:t>
      </w:r>
    </w:p>
    <w:p w14:paraId="24AE07D5" w14:textId="77777777" w:rsidR="006B0A75" w:rsidRPr="006D1C67" w:rsidRDefault="006B0A75" w:rsidP="006B0A75">
      <w:pPr>
        <w:rPr>
          <w:rFonts w:ascii="Times New Roman" w:hAnsi="Times New Roman" w:cs="Times New Roman"/>
          <w:sz w:val="24"/>
          <w:szCs w:val="24"/>
        </w:rPr>
      </w:pPr>
      <w:r w:rsidRPr="006D1C67">
        <w:rPr>
          <w:rFonts w:ascii="Times New Roman" w:hAnsi="Times New Roman" w:cs="Times New Roman"/>
          <w:sz w:val="24"/>
          <w:szCs w:val="24"/>
        </w:rPr>
        <w:t>Reference</w:t>
      </w:r>
    </w:p>
    <w:p w14:paraId="436F4248" w14:textId="77777777" w:rsidR="006B0A75" w:rsidRPr="00DD2FAC" w:rsidRDefault="006B0A75" w:rsidP="006B0A75">
      <w:pPr>
        <w:pStyle w:val="EndNoteBibliography"/>
      </w:pPr>
      <w:r w:rsidRPr="0050309E">
        <w:rPr>
          <w:rFonts w:ascii="Times New Roman" w:hAnsi="Times New Roman" w:cs="Times New Roman"/>
        </w:rPr>
        <w:fldChar w:fldCharType="begin"/>
      </w:r>
      <w:r w:rsidRPr="0050309E">
        <w:rPr>
          <w:rFonts w:ascii="Times New Roman" w:hAnsi="Times New Roman" w:cs="Times New Roman"/>
        </w:rPr>
        <w:instrText xml:space="preserve"> ADDIN EN.REFLIST </w:instrText>
      </w:r>
      <w:r w:rsidRPr="0050309E">
        <w:rPr>
          <w:rFonts w:ascii="Times New Roman" w:hAnsi="Times New Roman" w:cs="Times New Roman"/>
          <w:rPrChange w:id="2499" w:author="Ted Linekar" w:date="2018-09-17T10:38:00Z">
            <w:rPr>
              <w:rFonts w:ascii="Times New Roman" w:hAnsi="Times New Roman" w:cs="Times New Roman"/>
              <w:noProof w:val="0"/>
              <w:sz w:val="21"/>
            </w:rPr>
          </w:rPrChange>
        </w:rPr>
        <w:fldChar w:fldCharType="separate"/>
      </w:r>
      <w:r w:rsidRPr="0050309E">
        <w:t>1. Chen, M.; Nam, H.; Wi, S.; Ji, L.; Ren, X.; Bian, L.; Lu, S.; Liang, X. Stable few-layer M</w:t>
      </w:r>
      <w:r w:rsidRPr="006E03E6">
        <w:t>oS2 rect</w:t>
      </w:r>
      <w:r w:rsidRPr="00E34728">
        <w:t xml:space="preserve">ifying diodes formed by plasma-assisted doping. </w:t>
      </w:r>
      <w:r w:rsidRPr="0048348D">
        <w:rPr>
          <w:i/>
        </w:rPr>
        <w:t xml:space="preserve">Applied Physics Letters </w:t>
      </w:r>
      <w:r w:rsidRPr="008D5935">
        <w:rPr>
          <w:b/>
        </w:rPr>
        <w:t>2013,</w:t>
      </w:r>
      <w:r w:rsidRPr="006744A6">
        <w:t xml:space="preserve"> </w:t>
      </w:r>
      <w:r w:rsidRPr="009F65A5">
        <w:rPr>
          <w:i/>
        </w:rPr>
        <w:t>103</w:t>
      </w:r>
      <w:r w:rsidRPr="00DD2FAC">
        <w:t>, 142110.</w:t>
      </w:r>
    </w:p>
    <w:p w14:paraId="1E4E9E13" w14:textId="77777777" w:rsidR="006B0A75" w:rsidRPr="0050309E" w:rsidRDefault="006B0A75" w:rsidP="006B0A75">
      <w:pPr>
        <w:pStyle w:val="EndNoteBibliography"/>
      </w:pPr>
      <w:r w:rsidRPr="002D23C1">
        <w:t>2. Bertolazzi, S.; Bonacchi, S.; Nan, G.; Pershin, A.; Beljonne, D.; Samorì, P. Engineering Chemically Active Defects in Monolayer MoS2 Transistors via Ion-Beam Irra</w:t>
      </w:r>
      <w:r w:rsidRPr="00CD168E">
        <w:t xml:space="preserve">diation and Their Healing via Vapor Deposition of Alkanethiols. </w:t>
      </w:r>
      <w:r w:rsidRPr="00C451BA">
        <w:rPr>
          <w:i/>
        </w:rPr>
        <w:t xml:space="preserve">Advanced Materials </w:t>
      </w:r>
      <w:r w:rsidRPr="006D1C67">
        <w:rPr>
          <w:b/>
        </w:rPr>
        <w:t>2017,</w:t>
      </w:r>
      <w:r w:rsidRPr="0050309E">
        <w:t xml:space="preserve"> </w:t>
      </w:r>
      <w:r w:rsidRPr="0050309E">
        <w:rPr>
          <w:i/>
        </w:rPr>
        <w:t>29</w:t>
      </w:r>
      <w:r w:rsidRPr="0050309E">
        <w:t>, 1606760.</w:t>
      </w:r>
    </w:p>
    <w:p w14:paraId="4912F12E" w14:textId="77777777" w:rsidR="006B0A75" w:rsidRPr="0050309E" w:rsidRDefault="006B0A75" w:rsidP="006B0A75">
      <w:pPr>
        <w:rPr>
          <w:rFonts w:ascii="Times New Roman" w:hAnsi="Times New Roman" w:cs="Times New Roman"/>
        </w:rPr>
      </w:pPr>
      <w:r w:rsidRPr="0050309E">
        <w:rPr>
          <w:rFonts w:ascii="Times New Roman" w:hAnsi="Times New Roman" w:cs="Times New Roman"/>
        </w:rPr>
        <w:fldChar w:fldCharType="end"/>
      </w:r>
    </w:p>
    <w:p w14:paraId="58778F2B" w14:textId="4263D0FD" w:rsidR="008B3580" w:rsidRPr="006E03E6" w:rsidRDefault="008B3580" w:rsidP="006B0A75">
      <w:pPr>
        <w:spacing w:line="480" w:lineRule="auto"/>
        <w:rPr>
          <w:rFonts w:ascii="Times New Roman" w:eastAsia="SimSun" w:hAnsi="Times New Roman" w:cs="Times New Roman"/>
          <w:kern w:val="0"/>
          <w:sz w:val="24"/>
          <w:szCs w:val="20"/>
        </w:rPr>
      </w:pPr>
    </w:p>
    <w:sectPr w:rsidR="008B3580" w:rsidRPr="006E03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Ted Linekar" w:date="2018-09-17T08:41:00Z" w:initials="TL">
    <w:p w14:paraId="116B21AB" w14:textId="77777777" w:rsidR="006420B5" w:rsidRDefault="006420B5" w:rsidP="00A8207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18"/>
          <w:szCs w:val="18"/>
        </w:rPr>
      </w:pPr>
      <w:r>
        <w:rPr>
          <w:rStyle w:val="CommentReference"/>
        </w:rPr>
        <w:annotationRef/>
      </w:r>
      <w:r>
        <w:rPr>
          <w:rFonts w:ascii="Helvetica" w:hAnsi="Helvetica" w:cs="Helvetica"/>
          <w:color w:val="333333"/>
          <w:sz w:val="18"/>
          <w:szCs w:val="18"/>
        </w:rPr>
        <w:t>Dear Author(s):</w:t>
      </w:r>
    </w:p>
    <w:p w14:paraId="55F74B33" w14:textId="77777777" w:rsidR="006420B5" w:rsidRDefault="006420B5" w:rsidP="00A8207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18"/>
          <w:szCs w:val="18"/>
        </w:rPr>
      </w:pPr>
    </w:p>
    <w:p w14:paraId="0B0CD892" w14:textId="2CC47E42" w:rsidR="006420B5" w:rsidRDefault="006420B5" w:rsidP="00A8207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18"/>
          <w:szCs w:val="18"/>
        </w:rPr>
        <w:t>I have edited your manuscript for English grammar and usage in accordance with the recommendations of the ACS style, and I have provided suggestions for changes. Please review the revisions and comments carefully.</w:t>
      </w:r>
    </w:p>
    <w:p w14:paraId="06DD01E1" w14:textId="77777777" w:rsidR="006420B5" w:rsidRDefault="006420B5" w:rsidP="00A8207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18"/>
          <w:szCs w:val="18"/>
        </w:rPr>
        <w:t>Good luck in your efforts toward publication and with your future research.</w:t>
      </w:r>
    </w:p>
    <w:p w14:paraId="679DC7FD" w14:textId="77777777" w:rsidR="006420B5" w:rsidRDefault="006420B5" w:rsidP="00A8207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18"/>
          <w:szCs w:val="18"/>
        </w:rPr>
      </w:pPr>
    </w:p>
    <w:p w14:paraId="56BD1D62" w14:textId="2FF14FD4" w:rsidR="006420B5" w:rsidRDefault="006420B5" w:rsidP="00A8207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18"/>
          <w:szCs w:val="18"/>
        </w:rPr>
        <w:t>Sincerely,</w:t>
      </w:r>
    </w:p>
    <w:p w14:paraId="57903E99" w14:textId="4D6FA6AB" w:rsidR="006420B5" w:rsidRDefault="006420B5" w:rsidP="00A8207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18"/>
          <w:szCs w:val="18"/>
        </w:rPr>
        <w:t>Ted Linekar</w:t>
      </w:r>
    </w:p>
    <w:p w14:paraId="301D2C11" w14:textId="77777777" w:rsidR="006420B5" w:rsidRDefault="006420B5" w:rsidP="00A8207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18"/>
          <w:szCs w:val="18"/>
        </w:rPr>
      </w:pPr>
      <w:r>
        <w:rPr>
          <w:rFonts w:ascii="Helvetica" w:hAnsi="Helvetica" w:cs="Helvetica"/>
          <w:color w:val="333333"/>
          <w:sz w:val="18"/>
          <w:szCs w:val="18"/>
        </w:rPr>
        <w:t>Wallace Academic Editing</w:t>
      </w:r>
    </w:p>
    <w:p w14:paraId="7E5C72C6" w14:textId="3BAC0F64" w:rsidR="006420B5" w:rsidRDefault="006420B5">
      <w:pPr>
        <w:pStyle w:val="CommentText"/>
      </w:pPr>
    </w:p>
  </w:comment>
  <w:comment w:id="1" w:author="Jane Nicholson" w:date="2018-09-19T14:41:00Z" w:initials="JN">
    <w:p w14:paraId="4636F681" w14:textId="4877704F" w:rsidR="006420B5" w:rsidRDefault="006420B5" w:rsidP="006420B5">
      <w:pPr>
        <w:pStyle w:val="CommentText"/>
      </w:pPr>
      <w:r>
        <w:rPr>
          <w:rStyle w:val="CommentReference"/>
        </w:rPr>
        <w:annotationRef/>
      </w:r>
      <w:r>
        <w:t xml:space="preserve">Dear Authors: </w:t>
      </w:r>
    </w:p>
    <w:p w14:paraId="459B8C8D" w14:textId="77777777" w:rsidR="006420B5" w:rsidRDefault="006420B5" w:rsidP="006420B5">
      <w:pPr>
        <w:pStyle w:val="CommentText"/>
      </w:pPr>
    </w:p>
    <w:p w14:paraId="7B6BE751" w14:textId="77777777" w:rsidR="006420B5" w:rsidRDefault="006420B5" w:rsidP="006420B5">
      <w:pPr>
        <w:pStyle w:val="CommentText"/>
      </w:pPr>
      <w:r>
        <w:t xml:space="preserve">I have reviewed the edited version of your manuscript for proper English grammar and formal usage. I have also offered supplementary comments and revisions to enhance your edited copy. Please read our comments and make additional changes where required. </w:t>
      </w:r>
    </w:p>
    <w:p w14:paraId="7596166B" w14:textId="77777777" w:rsidR="006420B5" w:rsidRDefault="006420B5" w:rsidP="006420B5">
      <w:pPr>
        <w:pStyle w:val="CommentText"/>
      </w:pPr>
      <w:r>
        <w:t>I wish you the best with your future research and writing.</w:t>
      </w:r>
    </w:p>
    <w:p w14:paraId="19E6FACA" w14:textId="77777777" w:rsidR="006420B5" w:rsidRDefault="006420B5" w:rsidP="006420B5">
      <w:pPr>
        <w:pStyle w:val="CommentText"/>
      </w:pPr>
    </w:p>
    <w:p w14:paraId="4D2FCADC" w14:textId="77777777" w:rsidR="006420B5" w:rsidRDefault="006420B5" w:rsidP="006420B5">
      <w:pPr>
        <w:pStyle w:val="CommentText"/>
      </w:pPr>
      <w:r>
        <w:t>Yours sincerely,</w:t>
      </w:r>
    </w:p>
    <w:p w14:paraId="3D862B98" w14:textId="77777777" w:rsidR="006420B5" w:rsidRDefault="006420B5" w:rsidP="006420B5">
      <w:pPr>
        <w:pStyle w:val="CommentText"/>
      </w:pPr>
      <w:r>
        <w:t>Jane Nicholson</w:t>
      </w:r>
    </w:p>
    <w:p w14:paraId="7C482C8D" w14:textId="5F433F9B" w:rsidR="006420B5" w:rsidRDefault="006420B5" w:rsidP="006420B5">
      <w:pPr>
        <w:pStyle w:val="CommentText"/>
      </w:pPr>
      <w:r>
        <w:t>Wallace Academic Editing</w:t>
      </w:r>
    </w:p>
  </w:comment>
  <w:comment w:id="2" w:author="Ted Linekar" w:date="2018-09-18T16:06:00Z" w:initials="TL">
    <w:p w14:paraId="3CA6276D" w14:textId="1DF97030" w:rsidR="006420B5" w:rsidRDefault="006420B5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The ACS style advocates a crisp title.</w:t>
      </w:r>
      <w:r>
        <w:rPr>
          <w:rFonts w:ascii="Arial" w:hAnsi="Arial" w:cs="Arial"/>
          <w:color w:val="212121"/>
          <w:sz w:val="23"/>
          <w:szCs w:val="23"/>
        </w:rPr>
        <w:t xml:space="preserve"> A 14- or 15-word title may be considered unnecessarily long.</w:t>
      </w:r>
      <w:r>
        <w:t xml:space="preserve"> </w:t>
      </w:r>
    </w:p>
  </w:comment>
  <w:comment w:id="332" w:author="Ted Linekar" w:date="2018-09-18T16:34:00Z" w:initials="TL">
    <w:p w14:paraId="69C2EA6D" w14:textId="7F32E54C" w:rsidR="006420B5" w:rsidRDefault="006420B5">
      <w:pPr>
        <w:pStyle w:val="CommentText"/>
      </w:pPr>
      <w:r>
        <w:rPr>
          <w:rStyle w:val="CommentReference"/>
        </w:rPr>
        <w:annotationRef/>
      </w:r>
      <w:r>
        <w:t xml:space="preserve">The advantages of a band gap semiconductor over the zero gap semiconductor have not been established. The reader may not fully appreciate the advantages of </w:t>
      </w:r>
      <w:r w:rsidRPr="004D6F2F">
        <w:rPr>
          <w:rFonts w:ascii="Times New Roman" w:eastAsia="SimSun" w:hAnsi="Times New Roman" w:cs="Times New Roman"/>
          <w:kern w:val="0"/>
          <w:sz w:val="24"/>
          <w:szCs w:val="20"/>
          <w:lang w:eastAsia="en-US"/>
        </w:rPr>
        <w:t>MoS</w:t>
      </w:r>
      <w:r w:rsidRPr="004D6F2F">
        <w:rPr>
          <w:rFonts w:ascii="Times New Roman" w:eastAsia="SimSun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>
        <w:t xml:space="preserve"> over graphene.</w:t>
      </w:r>
    </w:p>
  </w:comment>
  <w:comment w:id="1212" w:author="Ted Linekar" w:date="2018-09-17T16:08:00Z" w:initials="TL">
    <w:p w14:paraId="6F4D3BD9" w14:textId="5BD92643" w:rsidR="006420B5" w:rsidRDefault="006420B5">
      <w:pPr>
        <w:pStyle w:val="CommentText"/>
      </w:pPr>
      <w:r>
        <w:rPr>
          <w:rStyle w:val="CommentReference"/>
        </w:rPr>
        <w:annotationRef/>
      </w:r>
      <w:r>
        <w:t>Please note the changes made in terms of my inference of the text on the basis of the context as the original was unclear in terms of the context.</w:t>
      </w:r>
    </w:p>
  </w:comment>
  <w:comment w:id="1503" w:author="Ted Linekar" w:date="2018-09-18T10:33:00Z" w:initials="TL">
    <w:p w14:paraId="5D646DF6" w14:textId="0475F45F" w:rsidR="006420B5" w:rsidRDefault="006420B5">
      <w:pPr>
        <w:pStyle w:val="CommentText"/>
      </w:pPr>
      <w:r>
        <w:rPr>
          <w:rStyle w:val="CommentReference"/>
        </w:rPr>
        <w:annotationRef/>
      </w:r>
      <w:r w:rsidRPr="003D0036">
        <w:t>Please review the changes here and ensure that your intended meaning has been preserved.</w:t>
      </w:r>
    </w:p>
  </w:comment>
  <w:comment w:id="1716" w:author="Ted Linekar" w:date="2018-09-18T11:01:00Z" w:initials="TL">
    <w:p w14:paraId="75BAD2D7" w14:textId="77777777" w:rsidR="006420B5" w:rsidRDefault="006420B5" w:rsidP="005D23CD">
      <w:pPr>
        <w:pStyle w:val="CommentText"/>
      </w:pPr>
      <w:r>
        <w:rPr>
          <w:rStyle w:val="CommentReference"/>
        </w:rPr>
        <w:annotationRef/>
      </w:r>
      <w:r>
        <w:t>This statement is unclear. Please review the following suggestions</w:t>
      </w:r>
    </w:p>
    <w:p w14:paraId="4A4F5602" w14:textId="37D1AD96" w:rsidR="006420B5" w:rsidRDefault="006420B5" w:rsidP="005D23CD">
      <w:pPr>
        <w:pStyle w:val="CommentText"/>
      </w:pPr>
      <w:r>
        <w:t xml:space="preserve">However, in addition to the strong and dominant peak of divalent oxygen of Si–O bonds exhibited by pristine 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</w:rPr>
        <w:t>MoS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>2</w:t>
      </w:r>
      <w:r>
        <w:rPr>
          <w:rFonts w:ascii="Times New Roman" w:eastAsia="SimSun" w:hAnsi="Times New Roman" w:cs="Times New Roman"/>
          <w:kern w:val="0"/>
          <w:sz w:val="24"/>
          <w:szCs w:val="24"/>
        </w:rPr>
        <w:t xml:space="preserve">, </w:t>
      </w:r>
      <w:r>
        <w:t>in O 1s spectra for FLP-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</w:rPr>
        <w:t>MoS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>2</w:t>
      </w:r>
      <w:r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 xml:space="preserve"> </w:t>
      </w:r>
      <w:r>
        <w:t xml:space="preserve">(Figure 4c) revealed a strong peak of nonvalent oxygen of 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</w:rPr>
        <w:t>O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>2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</w:rPr>
        <w:t>/MoS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>2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</w:rPr>
        <w:t>, indicating more oxygen molecules physically adsorbed on MoS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  <w:vertAlign w:val="subscript"/>
        </w:rPr>
        <w:t>2</w:t>
      </w:r>
      <w:r w:rsidRPr="004D6F2F">
        <w:rPr>
          <w:rFonts w:ascii="Times New Roman" w:eastAsia="SimSun" w:hAnsi="Times New Roman" w:cs="Times New Roman"/>
          <w:kern w:val="0"/>
          <w:sz w:val="24"/>
          <w:szCs w:val="24"/>
        </w:rPr>
        <w:t xml:space="preserve"> surface</w:t>
      </w:r>
      <w:r>
        <w:rPr>
          <w:rFonts w:ascii="Times New Roman" w:eastAsia="SimSun" w:hAnsi="Times New Roman" w:cs="Times New Roman"/>
          <w:kern w:val="0"/>
          <w:sz w:val="24"/>
          <w:szCs w:val="24"/>
        </w:rPr>
        <w:t>.</w:t>
      </w:r>
    </w:p>
  </w:comment>
  <w:comment w:id="2005" w:author="Ted Linekar" w:date="2018-09-18T13:51:00Z" w:initials="TL">
    <w:p w14:paraId="37618462" w14:textId="77777777" w:rsidR="006420B5" w:rsidRDefault="006420B5" w:rsidP="005A051D">
      <w:pPr>
        <w:pStyle w:val="CommentText"/>
      </w:pPr>
      <w:r>
        <w:rPr>
          <w:rStyle w:val="CommentReference"/>
        </w:rPr>
        <w:annotationRef/>
      </w:r>
      <w:r>
        <w:t>Please note that although the text mentions reports, only one citation has been provided. Please review such instances in the manuscript.</w:t>
      </w:r>
    </w:p>
  </w:comment>
  <w:comment w:id="2218" w:author="Ted Linekar" w:date="2018-09-18T15:08:00Z" w:initials="TL">
    <w:p w14:paraId="5F2FFD63" w14:textId="78ED2E0F" w:rsidR="006420B5" w:rsidRDefault="006420B5">
      <w:pPr>
        <w:pStyle w:val="CommentText"/>
      </w:pPr>
      <w:r>
        <w:rPr>
          <w:rStyle w:val="CommentReference"/>
        </w:rPr>
        <w:annotationRef/>
      </w:r>
      <w:r w:rsidRPr="00341C37">
        <w:t>Please review this change.</w:t>
      </w:r>
    </w:p>
  </w:comment>
  <w:comment w:id="2250" w:author="Ted Linekar" w:date="2018-09-18T15:03:00Z" w:initials="TL">
    <w:p w14:paraId="3A68376B" w14:textId="4DE36094" w:rsidR="006420B5" w:rsidRDefault="006420B5">
      <w:pPr>
        <w:pStyle w:val="CommentText"/>
      </w:pPr>
      <w:r>
        <w:rPr>
          <w:rStyle w:val="CommentReference"/>
        </w:rPr>
        <w:annotationRef/>
      </w:r>
      <w:r>
        <w:t xml:space="preserve">If you are satisfied with our editing service, please consider adding the following statement to the acknowledgement section: This manuscript was edited by Wallace Academic Editing.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E5C72C6" w15:done="0"/>
  <w15:commentEx w15:paraId="7C482C8D" w15:done="0"/>
  <w15:commentEx w15:paraId="3CA6276D" w15:done="0"/>
  <w15:commentEx w15:paraId="69C2EA6D" w15:done="0"/>
  <w15:commentEx w15:paraId="6F4D3BD9" w15:done="0"/>
  <w15:commentEx w15:paraId="5D646DF6" w15:done="0"/>
  <w15:commentEx w15:paraId="4A4F5602" w15:done="0"/>
  <w15:commentEx w15:paraId="37618462" w15:done="0"/>
  <w15:commentEx w15:paraId="5F2FFD63" w15:done="0"/>
  <w15:commentEx w15:paraId="3A68376B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0CC7B8" w14:textId="77777777" w:rsidR="005E0E6E" w:rsidRDefault="005E0E6E" w:rsidP="00DB6B0F">
      <w:r>
        <w:separator/>
      </w:r>
    </w:p>
  </w:endnote>
  <w:endnote w:type="continuationSeparator" w:id="0">
    <w:p w14:paraId="5F0E660F" w14:textId="77777777" w:rsidR="005E0E6E" w:rsidRDefault="005E0E6E" w:rsidP="00DB6B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09D9C8" w14:textId="77777777" w:rsidR="005E0E6E" w:rsidRDefault="005E0E6E" w:rsidP="00DB6B0F">
      <w:r>
        <w:separator/>
      </w:r>
    </w:p>
  </w:footnote>
  <w:footnote w:type="continuationSeparator" w:id="0">
    <w:p w14:paraId="485FA710" w14:textId="77777777" w:rsidR="005E0E6E" w:rsidRDefault="005E0E6E" w:rsidP="00DB6B0F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Ted Linekar">
    <w15:presenceInfo w15:providerId="None" w15:userId="Ted Linekar"/>
  </w15:person>
  <w15:person w15:author="Jane Nicholson">
    <w15:presenceInfo w15:providerId="None" w15:userId="Jane Nicholso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CS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d5wrwa9efewz2pe5eexxpvsowap5sz2trede&quot;&gt;work 4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0&lt;/item&gt;&lt;item&gt;31&lt;/item&gt;&lt;item&gt;32&lt;/item&gt;&lt;item&gt;33&lt;/item&gt;&lt;item&gt;34&lt;/item&gt;&lt;item&gt;35&lt;/item&gt;&lt;item&gt;36&lt;/item&gt;&lt;item&gt;37&lt;/item&gt;&lt;item&gt;38&lt;/item&gt;&lt;item&gt;39&lt;/item&gt;&lt;item&gt;40&lt;/item&gt;&lt;item&gt;41&lt;/item&gt;&lt;/record-ids&gt;&lt;/item&gt;&lt;/Libraries&gt;"/>
  </w:docVars>
  <w:rsids>
    <w:rsidRoot w:val="008E5ACB"/>
    <w:rsid w:val="00003908"/>
    <w:rsid w:val="000056C7"/>
    <w:rsid w:val="000109F6"/>
    <w:rsid w:val="0001390E"/>
    <w:rsid w:val="00015A32"/>
    <w:rsid w:val="0001616C"/>
    <w:rsid w:val="00020A06"/>
    <w:rsid w:val="0002114F"/>
    <w:rsid w:val="0002626E"/>
    <w:rsid w:val="00026C69"/>
    <w:rsid w:val="000311FC"/>
    <w:rsid w:val="00031443"/>
    <w:rsid w:val="0003274F"/>
    <w:rsid w:val="0003329F"/>
    <w:rsid w:val="00033BE6"/>
    <w:rsid w:val="0003488E"/>
    <w:rsid w:val="00037904"/>
    <w:rsid w:val="00041EEF"/>
    <w:rsid w:val="00042813"/>
    <w:rsid w:val="000429BE"/>
    <w:rsid w:val="0004386F"/>
    <w:rsid w:val="0004725B"/>
    <w:rsid w:val="00047826"/>
    <w:rsid w:val="00053C54"/>
    <w:rsid w:val="000566E6"/>
    <w:rsid w:val="00057F2F"/>
    <w:rsid w:val="00060605"/>
    <w:rsid w:val="000642CF"/>
    <w:rsid w:val="00065BE1"/>
    <w:rsid w:val="00065CEE"/>
    <w:rsid w:val="00066D8D"/>
    <w:rsid w:val="000741BE"/>
    <w:rsid w:val="00084204"/>
    <w:rsid w:val="0008505F"/>
    <w:rsid w:val="0008766D"/>
    <w:rsid w:val="00087C7B"/>
    <w:rsid w:val="000901F8"/>
    <w:rsid w:val="00090E3C"/>
    <w:rsid w:val="00093374"/>
    <w:rsid w:val="000A02E6"/>
    <w:rsid w:val="000A4283"/>
    <w:rsid w:val="000A537A"/>
    <w:rsid w:val="000A6EF8"/>
    <w:rsid w:val="000B1ABA"/>
    <w:rsid w:val="000B3894"/>
    <w:rsid w:val="000B4458"/>
    <w:rsid w:val="000B682C"/>
    <w:rsid w:val="000C5FE5"/>
    <w:rsid w:val="000D06B2"/>
    <w:rsid w:val="000D4489"/>
    <w:rsid w:val="000D7C88"/>
    <w:rsid w:val="000E08C5"/>
    <w:rsid w:val="000E39F0"/>
    <w:rsid w:val="000E58AE"/>
    <w:rsid w:val="000F2571"/>
    <w:rsid w:val="000F332E"/>
    <w:rsid w:val="000F50FC"/>
    <w:rsid w:val="000F697E"/>
    <w:rsid w:val="000F7040"/>
    <w:rsid w:val="000F7702"/>
    <w:rsid w:val="000F79DB"/>
    <w:rsid w:val="00101AD7"/>
    <w:rsid w:val="001026E9"/>
    <w:rsid w:val="00107B77"/>
    <w:rsid w:val="001104A3"/>
    <w:rsid w:val="00111C74"/>
    <w:rsid w:val="0011264E"/>
    <w:rsid w:val="00114CFF"/>
    <w:rsid w:val="0013219A"/>
    <w:rsid w:val="0013370D"/>
    <w:rsid w:val="0013429C"/>
    <w:rsid w:val="00136D3D"/>
    <w:rsid w:val="001429DC"/>
    <w:rsid w:val="0016186D"/>
    <w:rsid w:val="00162A7F"/>
    <w:rsid w:val="00164B8F"/>
    <w:rsid w:val="00167FDD"/>
    <w:rsid w:val="001702CE"/>
    <w:rsid w:val="00171EA6"/>
    <w:rsid w:val="00172141"/>
    <w:rsid w:val="00172C27"/>
    <w:rsid w:val="00175632"/>
    <w:rsid w:val="001847E7"/>
    <w:rsid w:val="00184C33"/>
    <w:rsid w:val="00186CE9"/>
    <w:rsid w:val="00186D74"/>
    <w:rsid w:val="00187FCD"/>
    <w:rsid w:val="00190EB5"/>
    <w:rsid w:val="0019131C"/>
    <w:rsid w:val="00192D04"/>
    <w:rsid w:val="00193004"/>
    <w:rsid w:val="00193A3A"/>
    <w:rsid w:val="001943AC"/>
    <w:rsid w:val="001944DD"/>
    <w:rsid w:val="001958F7"/>
    <w:rsid w:val="001965F3"/>
    <w:rsid w:val="00196841"/>
    <w:rsid w:val="001A219A"/>
    <w:rsid w:val="001A273F"/>
    <w:rsid w:val="001A50B4"/>
    <w:rsid w:val="001B0274"/>
    <w:rsid w:val="001B134D"/>
    <w:rsid w:val="001B3052"/>
    <w:rsid w:val="001B31B2"/>
    <w:rsid w:val="001B5026"/>
    <w:rsid w:val="001B73C1"/>
    <w:rsid w:val="001B7482"/>
    <w:rsid w:val="001B771E"/>
    <w:rsid w:val="001C02D1"/>
    <w:rsid w:val="001C1187"/>
    <w:rsid w:val="001C3858"/>
    <w:rsid w:val="001C53DC"/>
    <w:rsid w:val="001D0E7A"/>
    <w:rsid w:val="001D1C37"/>
    <w:rsid w:val="001D38BF"/>
    <w:rsid w:val="001D45E9"/>
    <w:rsid w:val="001D467F"/>
    <w:rsid w:val="001D6D6C"/>
    <w:rsid w:val="001E0D09"/>
    <w:rsid w:val="001E13E0"/>
    <w:rsid w:val="001E24FA"/>
    <w:rsid w:val="001E2EAF"/>
    <w:rsid w:val="001E3089"/>
    <w:rsid w:val="001E332D"/>
    <w:rsid w:val="001E4B84"/>
    <w:rsid w:val="001E5F50"/>
    <w:rsid w:val="001E6FEE"/>
    <w:rsid w:val="001E7037"/>
    <w:rsid w:val="001E79FA"/>
    <w:rsid w:val="001F1EB6"/>
    <w:rsid w:val="001F21F5"/>
    <w:rsid w:val="001F38C3"/>
    <w:rsid w:val="001F3C89"/>
    <w:rsid w:val="001F4E28"/>
    <w:rsid w:val="00200183"/>
    <w:rsid w:val="002018CF"/>
    <w:rsid w:val="002036F9"/>
    <w:rsid w:val="00203D2B"/>
    <w:rsid w:val="002117C9"/>
    <w:rsid w:val="002122CE"/>
    <w:rsid w:val="00212BD9"/>
    <w:rsid w:val="00216857"/>
    <w:rsid w:val="00217A0A"/>
    <w:rsid w:val="002201BC"/>
    <w:rsid w:val="002204E1"/>
    <w:rsid w:val="00221840"/>
    <w:rsid w:val="00222639"/>
    <w:rsid w:val="00223929"/>
    <w:rsid w:val="0022501C"/>
    <w:rsid w:val="002308F9"/>
    <w:rsid w:val="00230F2B"/>
    <w:rsid w:val="0023118C"/>
    <w:rsid w:val="002321AB"/>
    <w:rsid w:val="0023562B"/>
    <w:rsid w:val="002414D4"/>
    <w:rsid w:val="00241F14"/>
    <w:rsid w:val="00246D8C"/>
    <w:rsid w:val="00247693"/>
    <w:rsid w:val="0025064C"/>
    <w:rsid w:val="00250EB6"/>
    <w:rsid w:val="002519D7"/>
    <w:rsid w:val="00253783"/>
    <w:rsid w:val="00253A0A"/>
    <w:rsid w:val="00257C2A"/>
    <w:rsid w:val="0026123A"/>
    <w:rsid w:val="002651AF"/>
    <w:rsid w:val="00280FEE"/>
    <w:rsid w:val="00282309"/>
    <w:rsid w:val="00286A90"/>
    <w:rsid w:val="00295B99"/>
    <w:rsid w:val="00296A09"/>
    <w:rsid w:val="00297297"/>
    <w:rsid w:val="00297986"/>
    <w:rsid w:val="00297AE3"/>
    <w:rsid w:val="002A0345"/>
    <w:rsid w:val="002A1FA5"/>
    <w:rsid w:val="002A2BE8"/>
    <w:rsid w:val="002A3875"/>
    <w:rsid w:val="002A4FEB"/>
    <w:rsid w:val="002B1AF6"/>
    <w:rsid w:val="002B24E4"/>
    <w:rsid w:val="002B4042"/>
    <w:rsid w:val="002B529F"/>
    <w:rsid w:val="002B6664"/>
    <w:rsid w:val="002B6AFE"/>
    <w:rsid w:val="002B74D6"/>
    <w:rsid w:val="002C6C48"/>
    <w:rsid w:val="002C70BE"/>
    <w:rsid w:val="002D1028"/>
    <w:rsid w:val="002D23C1"/>
    <w:rsid w:val="002D4364"/>
    <w:rsid w:val="002E0690"/>
    <w:rsid w:val="002E1A68"/>
    <w:rsid w:val="002E28FA"/>
    <w:rsid w:val="002E3097"/>
    <w:rsid w:val="002E3D3F"/>
    <w:rsid w:val="002F1BC5"/>
    <w:rsid w:val="002F3422"/>
    <w:rsid w:val="002F6135"/>
    <w:rsid w:val="002F6A30"/>
    <w:rsid w:val="002F7F34"/>
    <w:rsid w:val="00306D32"/>
    <w:rsid w:val="00307630"/>
    <w:rsid w:val="0030795E"/>
    <w:rsid w:val="0031179F"/>
    <w:rsid w:val="00311A6C"/>
    <w:rsid w:val="00313834"/>
    <w:rsid w:val="003141BE"/>
    <w:rsid w:val="00314635"/>
    <w:rsid w:val="00315D6D"/>
    <w:rsid w:val="00317327"/>
    <w:rsid w:val="003225C3"/>
    <w:rsid w:val="00323557"/>
    <w:rsid w:val="00324AF8"/>
    <w:rsid w:val="0032508D"/>
    <w:rsid w:val="0033028E"/>
    <w:rsid w:val="00334AE4"/>
    <w:rsid w:val="00335907"/>
    <w:rsid w:val="00337ABB"/>
    <w:rsid w:val="00337F89"/>
    <w:rsid w:val="00341514"/>
    <w:rsid w:val="00341C37"/>
    <w:rsid w:val="003472DF"/>
    <w:rsid w:val="00350A84"/>
    <w:rsid w:val="003541A0"/>
    <w:rsid w:val="003548FB"/>
    <w:rsid w:val="0035555D"/>
    <w:rsid w:val="003574E5"/>
    <w:rsid w:val="003620A5"/>
    <w:rsid w:val="00362443"/>
    <w:rsid w:val="00362A70"/>
    <w:rsid w:val="003636AD"/>
    <w:rsid w:val="00366079"/>
    <w:rsid w:val="00366780"/>
    <w:rsid w:val="003672E5"/>
    <w:rsid w:val="003718AA"/>
    <w:rsid w:val="00371EB5"/>
    <w:rsid w:val="00371ECD"/>
    <w:rsid w:val="00373B81"/>
    <w:rsid w:val="00374B32"/>
    <w:rsid w:val="00375EAC"/>
    <w:rsid w:val="003802AB"/>
    <w:rsid w:val="00380B71"/>
    <w:rsid w:val="00382778"/>
    <w:rsid w:val="00383B31"/>
    <w:rsid w:val="00386407"/>
    <w:rsid w:val="003925A0"/>
    <w:rsid w:val="00393F9A"/>
    <w:rsid w:val="00396D5C"/>
    <w:rsid w:val="003970F8"/>
    <w:rsid w:val="003A17CC"/>
    <w:rsid w:val="003A1AFF"/>
    <w:rsid w:val="003A1C32"/>
    <w:rsid w:val="003A1E2D"/>
    <w:rsid w:val="003A24D8"/>
    <w:rsid w:val="003B03D4"/>
    <w:rsid w:val="003B0FEE"/>
    <w:rsid w:val="003B126C"/>
    <w:rsid w:val="003B1C66"/>
    <w:rsid w:val="003B2D5C"/>
    <w:rsid w:val="003B7236"/>
    <w:rsid w:val="003C090E"/>
    <w:rsid w:val="003C1117"/>
    <w:rsid w:val="003C138D"/>
    <w:rsid w:val="003C3652"/>
    <w:rsid w:val="003C5175"/>
    <w:rsid w:val="003C6D81"/>
    <w:rsid w:val="003C7C24"/>
    <w:rsid w:val="003D0036"/>
    <w:rsid w:val="003D2786"/>
    <w:rsid w:val="003D2D5A"/>
    <w:rsid w:val="003D5988"/>
    <w:rsid w:val="003D6152"/>
    <w:rsid w:val="003E535E"/>
    <w:rsid w:val="003F3F40"/>
    <w:rsid w:val="004035FB"/>
    <w:rsid w:val="0040514B"/>
    <w:rsid w:val="00410DEB"/>
    <w:rsid w:val="0041113D"/>
    <w:rsid w:val="00412F4C"/>
    <w:rsid w:val="00413D00"/>
    <w:rsid w:val="004140E6"/>
    <w:rsid w:val="0041576C"/>
    <w:rsid w:val="004158DC"/>
    <w:rsid w:val="004216C8"/>
    <w:rsid w:val="004223D7"/>
    <w:rsid w:val="004244EF"/>
    <w:rsid w:val="00433DD8"/>
    <w:rsid w:val="00434A7E"/>
    <w:rsid w:val="00435CA4"/>
    <w:rsid w:val="00440E7B"/>
    <w:rsid w:val="0044428E"/>
    <w:rsid w:val="004471A6"/>
    <w:rsid w:val="00450D88"/>
    <w:rsid w:val="00451989"/>
    <w:rsid w:val="00454743"/>
    <w:rsid w:val="00455479"/>
    <w:rsid w:val="00456064"/>
    <w:rsid w:val="0046340B"/>
    <w:rsid w:val="0046670B"/>
    <w:rsid w:val="004723DE"/>
    <w:rsid w:val="00473329"/>
    <w:rsid w:val="004738DE"/>
    <w:rsid w:val="00475714"/>
    <w:rsid w:val="00482F02"/>
    <w:rsid w:val="0048348D"/>
    <w:rsid w:val="004862B5"/>
    <w:rsid w:val="00487A64"/>
    <w:rsid w:val="00487A78"/>
    <w:rsid w:val="00487BE8"/>
    <w:rsid w:val="004904E0"/>
    <w:rsid w:val="00494013"/>
    <w:rsid w:val="00495116"/>
    <w:rsid w:val="004963FD"/>
    <w:rsid w:val="00497173"/>
    <w:rsid w:val="004A19DC"/>
    <w:rsid w:val="004A1FB0"/>
    <w:rsid w:val="004A3339"/>
    <w:rsid w:val="004A51FB"/>
    <w:rsid w:val="004B00E1"/>
    <w:rsid w:val="004B1A5A"/>
    <w:rsid w:val="004B274D"/>
    <w:rsid w:val="004B2C9C"/>
    <w:rsid w:val="004B5137"/>
    <w:rsid w:val="004B5F75"/>
    <w:rsid w:val="004B6884"/>
    <w:rsid w:val="004C0372"/>
    <w:rsid w:val="004C1F83"/>
    <w:rsid w:val="004C1FBE"/>
    <w:rsid w:val="004D058B"/>
    <w:rsid w:val="004D12B0"/>
    <w:rsid w:val="004D242A"/>
    <w:rsid w:val="004D66B3"/>
    <w:rsid w:val="004D7118"/>
    <w:rsid w:val="004D7D82"/>
    <w:rsid w:val="004E16F7"/>
    <w:rsid w:val="004E4C0D"/>
    <w:rsid w:val="004E6588"/>
    <w:rsid w:val="004E7BC4"/>
    <w:rsid w:val="004E7DAE"/>
    <w:rsid w:val="004F2B06"/>
    <w:rsid w:val="004F3B93"/>
    <w:rsid w:val="004F4846"/>
    <w:rsid w:val="004F49B6"/>
    <w:rsid w:val="004F4F7E"/>
    <w:rsid w:val="0050309E"/>
    <w:rsid w:val="005040E3"/>
    <w:rsid w:val="00511F37"/>
    <w:rsid w:val="0051210F"/>
    <w:rsid w:val="005243AF"/>
    <w:rsid w:val="00525004"/>
    <w:rsid w:val="0052635F"/>
    <w:rsid w:val="0052705F"/>
    <w:rsid w:val="00530346"/>
    <w:rsid w:val="0053527E"/>
    <w:rsid w:val="005366DF"/>
    <w:rsid w:val="00536AE9"/>
    <w:rsid w:val="0053795B"/>
    <w:rsid w:val="005402FB"/>
    <w:rsid w:val="00541D4A"/>
    <w:rsid w:val="00542898"/>
    <w:rsid w:val="005428DB"/>
    <w:rsid w:val="005505F5"/>
    <w:rsid w:val="0055064E"/>
    <w:rsid w:val="00550ECD"/>
    <w:rsid w:val="00552C18"/>
    <w:rsid w:val="00553141"/>
    <w:rsid w:val="00557B59"/>
    <w:rsid w:val="00557B8C"/>
    <w:rsid w:val="00561141"/>
    <w:rsid w:val="00561913"/>
    <w:rsid w:val="0056569D"/>
    <w:rsid w:val="005659D6"/>
    <w:rsid w:val="00567E84"/>
    <w:rsid w:val="00570DF0"/>
    <w:rsid w:val="00574A07"/>
    <w:rsid w:val="00574F22"/>
    <w:rsid w:val="00575138"/>
    <w:rsid w:val="00580DA0"/>
    <w:rsid w:val="00582D03"/>
    <w:rsid w:val="00584A67"/>
    <w:rsid w:val="0058516F"/>
    <w:rsid w:val="00590420"/>
    <w:rsid w:val="00593A41"/>
    <w:rsid w:val="00596771"/>
    <w:rsid w:val="00596831"/>
    <w:rsid w:val="00596B00"/>
    <w:rsid w:val="005A051D"/>
    <w:rsid w:val="005A1EC2"/>
    <w:rsid w:val="005A1F5D"/>
    <w:rsid w:val="005A31DE"/>
    <w:rsid w:val="005A56AC"/>
    <w:rsid w:val="005A6BB1"/>
    <w:rsid w:val="005A77AB"/>
    <w:rsid w:val="005B2A67"/>
    <w:rsid w:val="005B3289"/>
    <w:rsid w:val="005B458F"/>
    <w:rsid w:val="005C1E64"/>
    <w:rsid w:val="005C2178"/>
    <w:rsid w:val="005C3A9D"/>
    <w:rsid w:val="005C65C2"/>
    <w:rsid w:val="005C6AD9"/>
    <w:rsid w:val="005C79F4"/>
    <w:rsid w:val="005C7BE4"/>
    <w:rsid w:val="005D23CD"/>
    <w:rsid w:val="005D5846"/>
    <w:rsid w:val="005E0E6E"/>
    <w:rsid w:val="005E1214"/>
    <w:rsid w:val="005E20EA"/>
    <w:rsid w:val="005E2540"/>
    <w:rsid w:val="005E31B0"/>
    <w:rsid w:val="005E3975"/>
    <w:rsid w:val="005E521D"/>
    <w:rsid w:val="005F024A"/>
    <w:rsid w:val="005F3249"/>
    <w:rsid w:val="005F5D42"/>
    <w:rsid w:val="006014BA"/>
    <w:rsid w:val="006018D9"/>
    <w:rsid w:val="006036C4"/>
    <w:rsid w:val="00605C88"/>
    <w:rsid w:val="00606ABC"/>
    <w:rsid w:val="00610E3B"/>
    <w:rsid w:val="006129A6"/>
    <w:rsid w:val="00612C7B"/>
    <w:rsid w:val="006148F7"/>
    <w:rsid w:val="00616347"/>
    <w:rsid w:val="00621828"/>
    <w:rsid w:val="00622154"/>
    <w:rsid w:val="00622EA9"/>
    <w:rsid w:val="00623407"/>
    <w:rsid w:val="006271E0"/>
    <w:rsid w:val="006277C8"/>
    <w:rsid w:val="00630AE8"/>
    <w:rsid w:val="00630B0D"/>
    <w:rsid w:val="00631001"/>
    <w:rsid w:val="00635768"/>
    <w:rsid w:val="0063632A"/>
    <w:rsid w:val="006365AF"/>
    <w:rsid w:val="006420B5"/>
    <w:rsid w:val="00645C6A"/>
    <w:rsid w:val="00646952"/>
    <w:rsid w:val="00650F08"/>
    <w:rsid w:val="00651C10"/>
    <w:rsid w:val="006528A6"/>
    <w:rsid w:val="00655391"/>
    <w:rsid w:val="00656C3B"/>
    <w:rsid w:val="00656F78"/>
    <w:rsid w:val="006572D3"/>
    <w:rsid w:val="00660C85"/>
    <w:rsid w:val="00660D85"/>
    <w:rsid w:val="006610A5"/>
    <w:rsid w:val="006620A0"/>
    <w:rsid w:val="00662BF8"/>
    <w:rsid w:val="00663944"/>
    <w:rsid w:val="00663BB8"/>
    <w:rsid w:val="00665129"/>
    <w:rsid w:val="00667840"/>
    <w:rsid w:val="00671238"/>
    <w:rsid w:val="006712E9"/>
    <w:rsid w:val="00674160"/>
    <w:rsid w:val="006744A6"/>
    <w:rsid w:val="00675D02"/>
    <w:rsid w:val="00676953"/>
    <w:rsid w:val="006844FD"/>
    <w:rsid w:val="00686E87"/>
    <w:rsid w:val="00693349"/>
    <w:rsid w:val="00695D12"/>
    <w:rsid w:val="00697888"/>
    <w:rsid w:val="00697A03"/>
    <w:rsid w:val="006A0379"/>
    <w:rsid w:val="006A09D8"/>
    <w:rsid w:val="006A46B0"/>
    <w:rsid w:val="006A7875"/>
    <w:rsid w:val="006A78F8"/>
    <w:rsid w:val="006B01FF"/>
    <w:rsid w:val="006B04B6"/>
    <w:rsid w:val="006B0A75"/>
    <w:rsid w:val="006B15B3"/>
    <w:rsid w:val="006B3489"/>
    <w:rsid w:val="006C1126"/>
    <w:rsid w:val="006C13E4"/>
    <w:rsid w:val="006C1448"/>
    <w:rsid w:val="006C29F8"/>
    <w:rsid w:val="006C4130"/>
    <w:rsid w:val="006C72BE"/>
    <w:rsid w:val="006C7E79"/>
    <w:rsid w:val="006D1C67"/>
    <w:rsid w:val="006E03E6"/>
    <w:rsid w:val="006E24BE"/>
    <w:rsid w:val="006E35EA"/>
    <w:rsid w:val="006E4709"/>
    <w:rsid w:val="006E689A"/>
    <w:rsid w:val="006F2318"/>
    <w:rsid w:val="006F23A3"/>
    <w:rsid w:val="006F2957"/>
    <w:rsid w:val="006F3D2D"/>
    <w:rsid w:val="006F48FE"/>
    <w:rsid w:val="006F7968"/>
    <w:rsid w:val="00701F84"/>
    <w:rsid w:val="00703884"/>
    <w:rsid w:val="00704993"/>
    <w:rsid w:val="00705E70"/>
    <w:rsid w:val="00707ADA"/>
    <w:rsid w:val="00707B0B"/>
    <w:rsid w:val="00707C34"/>
    <w:rsid w:val="00707C90"/>
    <w:rsid w:val="00712FAC"/>
    <w:rsid w:val="00713DE1"/>
    <w:rsid w:val="007211DF"/>
    <w:rsid w:val="007218AF"/>
    <w:rsid w:val="00722976"/>
    <w:rsid w:val="0072344C"/>
    <w:rsid w:val="00730BB5"/>
    <w:rsid w:val="0073499B"/>
    <w:rsid w:val="007353AE"/>
    <w:rsid w:val="007362C0"/>
    <w:rsid w:val="0074002B"/>
    <w:rsid w:val="00751974"/>
    <w:rsid w:val="007536A9"/>
    <w:rsid w:val="007538F0"/>
    <w:rsid w:val="007539F8"/>
    <w:rsid w:val="007608A3"/>
    <w:rsid w:val="00760D79"/>
    <w:rsid w:val="00761776"/>
    <w:rsid w:val="007646BF"/>
    <w:rsid w:val="00775AEC"/>
    <w:rsid w:val="007801C1"/>
    <w:rsid w:val="0078024A"/>
    <w:rsid w:val="0078191D"/>
    <w:rsid w:val="00782787"/>
    <w:rsid w:val="00783A98"/>
    <w:rsid w:val="00786FB9"/>
    <w:rsid w:val="00787275"/>
    <w:rsid w:val="00787D89"/>
    <w:rsid w:val="0079076F"/>
    <w:rsid w:val="00790B2A"/>
    <w:rsid w:val="00790EB6"/>
    <w:rsid w:val="0079419C"/>
    <w:rsid w:val="00795B8A"/>
    <w:rsid w:val="007977B3"/>
    <w:rsid w:val="007A05D9"/>
    <w:rsid w:val="007A0C2A"/>
    <w:rsid w:val="007A1117"/>
    <w:rsid w:val="007A1ED4"/>
    <w:rsid w:val="007A2273"/>
    <w:rsid w:val="007A4FE1"/>
    <w:rsid w:val="007A537D"/>
    <w:rsid w:val="007A60BB"/>
    <w:rsid w:val="007B0259"/>
    <w:rsid w:val="007B0BD0"/>
    <w:rsid w:val="007B169D"/>
    <w:rsid w:val="007B4F10"/>
    <w:rsid w:val="007B585D"/>
    <w:rsid w:val="007B5CD3"/>
    <w:rsid w:val="007B735D"/>
    <w:rsid w:val="007C04D9"/>
    <w:rsid w:val="007C5788"/>
    <w:rsid w:val="007D361B"/>
    <w:rsid w:val="007D3667"/>
    <w:rsid w:val="007D5F32"/>
    <w:rsid w:val="007D7B86"/>
    <w:rsid w:val="007E24DB"/>
    <w:rsid w:val="007F12C4"/>
    <w:rsid w:val="007F5809"/>
    <w:rsid w:val="007F5ED4"/>
    <w:rsid w:val="007F5F7C"/>
    <w:rsid w:val="007F612F"/>
    <w:rsid w:val="00800046"/>
    <w:rsid w:val="0080410E"/>
    <w:rsid w:val="00804698"/>
    <w:rsid w:val="00805D40"/>
    <w:rsid w:val="00807512"/>
    <w:rsid w:val="00807979"/>
    <w:rsid w:val="008101B0"/>
    <w:rsid w:val="00812BD8"/>
    <w:rsid w:val="00814B39"/>
    <w:rsid w:val="00821FD9"/>
    <w:rsid w:val="00822920"/>
    <w:rsid w:val="00825D4F"/>
    <w:rsid w:val="00826974"/>
    <w:rsid w:val="00832CD8"/>
    <w:rsid w:val="00833241"/>
    <w:rsid w:val="0083624E"/>
    <w:rsid w:val="00836EA0"/>
    <w:rsid w:val="00845477"/>
    <w:rsid w:val="008471C6"/>
    <w:rsid w:val="00850D23"/>
    <w:rsid w:val="0085162C"/>
    <w:rsid w:val="00852204"/>
    <w:rsid w:val="00854E5E"/>
    <w:rsid w:val="008567EC"/>
    <w:rsid w:val="00860A75"/>
    <w:rsid w:val="00862139"/>
    <w:rsid w:val="00862A65"/>
    <w:rsid w:val="00863A1C"/>
    <w:rsid w:val="008659CC"/>
    <w:rsid w:val="00867138"/>
    <w:rsid w:val="008727F2"/>
    <w:rsid w:val="0087530D"/>
    <w:rsid w:val="008766B7"/>
    <w:rsid w:val="00880CDF"/>
    <w:rsid w:val="008811A1"/>
    <w:rsid w:val="00883D13"/>
    <w:rsid w:val="00890EA3"/>
    <w:rsid w:val="00891BDC"/>
    <w:rsid w:val="00894155"/>
    <w:rsid w:val="0089495E"/>
    <w:rsid w:val="00895FAA"/>
    <w:rsid w:val="008A4C20"/>
    <w:rsid w:val="008A4E6D"/>
    <w:rsid w:val="008A688F"/>
    <w:rsid w:val="008A6EEB"/>
    <w:rsid w:val="008B2BF1"/>
    <w:rsid w:val="008B3580"/>
    <w:rsid w:val="008B418E"/>
    <w:rsid w:val="008B4CEA"/>
    <w:rsid w:val="008B5C3B"/>
    <w:rsid w:val="008C5178"/>
    <w:rsid w:val="008C7947"/>
    <w:rsid w:val="008D01AE"/>
    <w:rsid w:val="008D029B"/>
    <w:rsid w:val="008D099F"/>
    <w:rsid w:val="008D1413"/>
    <w:rsid w:val="008D4800"/>
    <w:rsid w:val="008D5935"/>
    <w:rsid w:val="008D6141"/>
    <w:rsid w:val="008E03BF"/>
    <w:rsid w:val="008E2DD8"/>
    <w:rsid w:val="008E5ACB"/>
    <w:rsid w:val="008E67FC"/>
    <w:rsid w:val="008E6F09"/>
    <w:rsid w:val="008F1543"/>
    <w:rsid w:val="00900479"/>
    <w:rsid w:val="00900683"/>
    <w:rsid w:val="009008AC"/>
    <w:rsid w:val="00903D8B"/>
    <w:rsid w:val="009042F5"/>
    <w:rsid w:val="00906272"/>
    <w:rsid w:val="0090635F"/>
    <w:rsid w:val="0090643F"/>
    <w:rsid w:val="009106BB"/>
    <w:rsid w:val="009116CC"/>
    <w:rsid w:val="0091170F"/>
    <w:rsid w:val="00914AD6"/>
    <w:rsid w:val="009160AA"/>
    <w:rsid w:val="009167DE"/>
    <w:rsid w:val="00920226"/>
    <w:rsid w:val="00920655"/>
    <w:rsid w:val="00924E9E"/>
    <w:rsid w:val="00926184"/>
    <w:rsid w:val="0093017B"/>
    <w:rsid w:val="009302A4"/>
    <w:rsid w:val="00937521"/>
    <w:rsid w:val="00944AA4"/>
    <w:rsid w:val="00945937"/>
    <w:rsid w:val="0095024C"/>
    <w:rsid w:val="00950686"/>
    <w:rsid w:val="0095082E"/>
    <w:rsid w:val="0095193A"/>
    <w:rsid w:val="009537E6"/>
    <w:rsid w:val="00953827"/>
    <w:rsid w:val="00954EE0"/>
    <w:rsid w:val="00960CD7"/>
    <w:rsid w:val="009619B0"/>
    <w:rsid w:val="00961F17"/>
    <w:rsid w:val="00962495"/>
    <w:rsid w:val="00963FE2"/>
    <w:rsid w:val="009655AC"/>
    <w:rsid w:val="00965DF7"/>
    <w:rsid w:val="0096790B"/>
    <w:rsid w:val="009708A2"/>
    <w:rsid w:val="00970CAC"/>
    <w:rsid w:val="00971EEE"/>
    <w:rsid w:val="00974F89"/>
    <w:rsid w:val="009761A3"/>
    <w:rsid w:val="00976BD0"/>
    <w:rsid w:val="00982B66"/>
    <w:rsid w:val="009845FC"/>
    <w:rsid w:val="00985ADF"/>
    <w:rsid w:val="00985F4A"/>
    <w:rsid w:val="009870A0"/>
    <w:rsid w:val="00991EF8"/>
    <w:rsid w:val="00992B3A"/>
    <w:rsid w:val="00996218"/>
    <w:rsid w:val="0099633B"/>
    <w:rsid w:val="00996912"/>
    <w:rsid w:val="009A1F82"/>
    <w:rsid w:val="009A405D"/>
    <w:rsid w:val="009A4409"/>
    <w:rsid w:val="009A53C2"/>
    <w:rsid w:val="009A6953"/>
    <w:rsid w:val="009A6AC8"/>
    <w:rsid w:val="009B014A"/>
    <w:rsid w:val="009B2F22"/>
    <w:rsid w:val="009B33B4"/>
    <w:rsid w:val="009B3F0D"/>
    <w:rsid w:val="009B5FE5"/>
    <w:rsid w:val="009B610E"/>
    <w:rsid w:val="009C12F7"/>
    <w:rsid w:val="009C174B"/>
    <w:rsid w:val="009C24D6"/>
    <w:rsid w:val="009C5766"/>
    <w:rsid w:val="009C5B5C"/>
    <w:rsid w:val="009C78B1"/>
    <w:rsid w:val="009D1F67"/>
    <w:rsid w:val="009D67A0"/>
    <w:rsid w:val="009D773D"/>
    <w:rsid w:val="009D7FAB"/>
    <w:rsid w:val="009E07E6"/>
    <w:rsid w:val="009E2EB8"/>
    <w:rsid w:val="009F52EF"/>
    <w:rsid w:val="009F5F24"/>
    <w:rsid w:val="009F5FAA"/>
    <w:rsid w:val="009F65A5"/>
    <w:rsid w:val="009F6D3F"/>
    <w:rsid w:val="009F6DA7"/>
    <w:rsid w:val="009F7AB7"/>
    <w:rsid w:val="00A015ED"/>
    <w:rsid w:val="00A0641B"/>
    <w:rsid w:val="00A124EE"/>
    <w:rsid w:val="00A15291"/>
    <w:rsid w:val="00A17E87"/>
    <w:rsid w:val="00A207BF"/>
    <w:rsid w:val="00A260B6"/>
    <w:rsid w:val="00A278F0"/>
    <w:rsid w:val="00A302CA"/>
    <w:rsid w:val="00A30D89"/>
    <w:rsid w:val="00A3179A"/>
    <w:rsid w:val="00A36B76"/>
    <w:rsid w:val="00A36C7E"/>
    <w:rsid w:val="00A40BE9"/>
    <w:rsid w:val="00A42F7B"/>
    <w:rsid w:val="00A4339F"/>
    <w:rsid w:val="00A4466C"/>
    <w:rsid w:val="00A45347"/>
    <w:rsid w:val="00A45846"/>
    <w:rsid w:val="00A53671"/>
    <w:rsid w:val="00A53F03"/>
    <w:rsid w:val="00A54D8B"/>
    <w:rsid w:val="00A60CC6"/>
    <w:rsid w:val="00A635E9"/>
    <w:rsid w:val="00A66545"/>
    <w:rsid w:val="00A66707"/>
    <w:rsid w:val="00A66C17"/>
    <w:rsid w:val="00A70BF2"/>
    <w:rsid w:val="00A72960"/>
    <w:rsid w:val="00A75619"/>
    <w:rsid w:val="00A8207C"/>
    <w:rsid w:val="00A839C7"/>
    <w:rsid w:val="00A83D9E"/>
    <w:rsid w:val="00A8594A"/>
    <w:rsid w:val="00A87A72"/>
    <w:rsid w:val="00A92845"/>
    <w:rsid w:val="00A92DB7"/>
    <w:rsid w:val="00A935C5"/>
    <w:rsid w:val="00A94AC2"/>
    <w:rsid w:val="00A960A3"/>
    <w:rsid w:val="00AA0A43"/>
    <w:rsid w:val="00AB3CB1"/>
    <w:rsid w:val="00AB4C35"/>
    <w:rsid w:val="00AB73D5"/>
    <w:rsid w:val="00AC200A"/>
    <w:rsid w:val="00AC20A6"/>
    <w:rsid w:val="00AC4DF1"/>
    <w:rsid w:val="00AC60AA"/>
    <w:rsid w:val="00AC7235"/>
    <w:rsid w:val="00AD02D9"/>
    <w:rsid w:val="00AD0A83"/>
    <w:rsid w:val="00AD28F5"/>
    <w:rsid w:val="00AD3CAD"/>
    <w:rsid w:val="00AD414D"/>
    <w:rsid w:val="00AE34D5"/>
    <w:rsid w:val="00AF0675"/>
    <w:rsid w:val="00AF2BA7"/>
    <w:rsid w:val="00AF48AD"/>
    <w:rsid w:val="00AF4A3F"/>
    <w:rsid w:val="00AF5057"/>
    <w:rsid w:val="00B00256"/>
    <w:rsid w:val="00B00F90"/>
    <w:rsid w:val="00B02534"/>
    <w:rsid w:val="00B0461A"/>
    <w:rsid w:val="00B073A9"/>
    <w:rsid w:val="00B11E6E"/>
    <w:rsid w:val="00B11FB9"/>
    <w:rsid w:val="00B12769"/>
    <w:rsid w:val="00B13E2F"/>
    <w:rsid w:val="00B14840"/>
    <w:rsid w:val="00B200D1"/>
    <w:rsid w:val="00B2070D"/>
    <w:rsid w:val="00B2110D"/>
    <w:rsid w:val="00B22337"/>
    <w:rsid w:val="00B24E65"/>
    <w:rsid w:val="00B27384"/>
    <w:rsid w:val="00B37922"/>
    <w:rsid w:val="00B41466"/>
    <w:rsid w:val="00B414A8"/>
    <w:rsid w:val="00B42CB5"/>
    <w:rsid w:val="00B434E2"/>
    <w:rsid w:val="00B45632"/>
    <w:rsid w:val="00B45F80"/>
    <w:rsid w:val="00B512A5"/>
    <w:rsid w:val="00B530B5"/>
    <w:rsid w:val="00B53840"/>
    <w:rsid w:val="00B55D70"/>
    <w:rsid w:val="00B55DFC"/>
    <w:rsid w:val="00B608DA"/>
    <w:rsid w:val="00B62FDA"/>
    <w:rsid w:val="00B63A14"/>
    <w:rsid w:val="00B65AAC"/>
    <w:rsid w:val="00B66127"/>
    <w:rsid w:val="00B71568"/>
    <w:rsid w:val="00B7177A"/>
    <w:rsid w:val="00B717BF"/>
    <w:rsid w:val="00B74D2E"/>
    <w:rsid w:val="00B74EED"/>
    <w:rsid w:val="00B754A3"/>
    <w:rsid w:val="00B77524"/>
    <w:rsid w:val="00B77645"/>
    <w:rsid w:val="00B77AC0"/>
    <w:rsid w:val="00B77B13"/>
    <w:rsid w:val="00B84D0D"/>
    <w:rsid w:val="00B85797"/>
    <w:rsid w:val="00B87036"/>
    <w:rsid w:val="00B90C55"/>
    <w:rsid w:val="00B91A6A"/>
    <w:rsid w:val="00B923BB"/>
    <w:rsid w:val="00B9381F"/>
    <w:rsid w:val="00B97195"/>
    <w:rsid w:val="00BA354B"/>
    <w:rsid w:val="00BA43C6"/>
    <w:rsid w:val="00BA5177"/>
    <w:rsid w:val="00BA78BD"/>
    <w:rsid w:val="00BA7EFD"/>
    <w:rsid w:val="00BB3B50"/>
    <w:rsid w:val="00BB4B1F"/>
    <w:rsid w:val="00BC1F45"/>
    <w:rsid w:val="00BC64D0"/>
    <w:rsid w:val="00BD0A10"/>
    <w:rsid w:val="00BD24AB"/>
    <w:rsid w:val="00BD35F4"/>
    <w:rsid w:val="00BD5D1B"/>
    <w:rsid w:val="00BD5F50"/>
    <w:rsid w:val="00BE098F"/>
    <w:rsid w:val="00BE1635"/>
    <w:rsid w:val="00BE4D71"/>
    <w:rsid w:val="00BE68DB"/>
    <w:rsid w:val="00BE76C9"/>
    <w:rsid w:val="00BF1D18"/>
    <w:rsid w:val="00BF295A"/>
    <w:rsid w:val="00BF37EC"/>
    <w:rsid w:val="00BF7662"/>
    <w:rsid w:val="00C004A0"/>
    <w:rsid w:val="00C03980"/>
    <w:rsid w:val="00C057A1"/>
    <w:rsid w:val="00C07473"/>
    <w:rsid w:val="00C07F05"/>
    <w:rsid w:val="00C11F5E"/>
    <w:rsid w:val="00C13309"/>
    <w:rsid w:val="00C14418"/>
    <w:rsid w:val="00C17457"/>
    <w:rsid w:val="00C24248"/>
    <w:rsid w:val="00C242D0"/>
    <w:rsid w:val="00C24DBB"/>
    <w:rsid w:val="00C31304"/>
    <w:rsid w:val="00C346A6"/>
    <w:rsid w:val="00C405A1"/>
    <w:rsid w:val="00C451BA"/>
    <w:rsid w:val="00C45831"/>
    <w:rsid w:val="00C45F1F"/>
    <w:rsid w:val="00C47514"/>
    <w:rsid w:val="00C47BAC"/>
    <w:rsid w:val="00C55B79"/>
    <w:rsid w:val="00C6469C"/>
    <w:rsid w:val="00C67173"/>
    <w:rsid w:val="00C679C6"/>
    <w:rsid w:val="00C67AF5"/>
    <w:rsid w:val="00C702F6"/>
    <w:rsid w:val="00C71308"/>
    <w:rsid w:val="00C7370E"/>
    <w:rsid w:val="00C73E85"/>
    <w:rsid w:val="00C809A5"/>
    <w:rsid w:val="00C81E00"/>
    <w:rsid w:val="00C8253F"/>
    <w:rsid w:val="00C825D3"/>
    <w:rsid w:val="00C82630"/>
    <w:rsid w:val="00C96269"/>
    <w:rsid w:val="00CA2DDD"/>
    <w:rsid w:val="00CA3463"/>
    <w:rsid w:val="00CA46BB"/>
    <w:rsid w:val="00CA62C1"/>
    <w:rsid w:val="00CA7F7C"/>
    <w:rsid w:val="00CB08A0"/>
    <w:rsid w:val="00CB131F"/>
    <w:rsid w:val="00CB1AD6"/>
    <w:rsid w:val="00CB2477"/>
    <w:rsid w:val="00CB51CB"/>
    <w:rsid w:val="00CB53CD"/>
    <w:rsid w:val="00CB6CD3"/>
    <w:rsid w:val="00CB71FB"/>
    <w:rsid w:val="00CC3080"/>
    <w:rsid w:val="00CC4022"/>
    <w:rsid w:val="00CC549D"/>
    <w:rsid w:val="00CC5CC3"/>
    <w:rsid w:val="00CC7ACE"/>
    <w:rsid w:val="00CD08CA"/>
    <w:rsid w:val="00CD14DA"/>
    <w:rsid w:val="00CD168E"/>
    <w:rsid w:val="00CD2CEF"/>
    <w:rsid w:val="00CD2EBD"/>
    <w:rsid w:val="00CD31FF"/>
    <w:rsid w:val="00CD5FE2"/>
    <w:rsid w:val="00CD7FE4"/>
    <w:rsid w:val="00CE025A"/>
    <w:rsid w:val="00CE3E12"/>
    <w:rsid w:val="00CE4148"/>
    <w:rsid w:val="00CE4389"/>
    <w:rsid w:val="00CE48C9"/>
    <w:rsid w:val="00CE7345"/>
    <w:rsid w:val="00CF1E5B"/>
    <w:rsid w:val="00CF2AA7"/>
    <w:rsid w:val="00CF30FE"/>
    <w:rsid w:val="00CF31F6"/>
    <w:rsid w:val="00CF3A86"/>
    <w:rsid w:val="00CF5683"/>
    <w:rsid w:val="00CF6045"/>
    <w:rsid w:val="00CF6138"/>
    <w:rsid w:val="00CF67EC"/>
    <w:rsid w:val="00D02675"/>
    <w:rsid w:val="00D06BB4"/>
    <w:rsid w:val="00D128E9"/>
    <w:rsid w:val="00D130A0"/>
    <w:rsid w:val="00D131F9"/>
    <w:rsid w:val="00D146C7"/>
    <w:rsid w:val="00D1610F"/>
    <w:rsid w:val="00D21A9D"/>
    <w:rsid w:val="00D23D24"/>
    <w:rsid w:val="00D23E1A"/>
    <w:rsid w:val="00D24D04"/>
    <w:rsid w:val="00D27175"/>
    <w:rsid w:val="00D27370"/>
    <w:rsid w:val="00D276C0"/>
    <w:rsid w:val="00D27947"/>
    <w:rsid w:val="00D30A1E"/>
    <w:rsid w:val="00D310E7"/>
    <w:rsid w:val="00D34942"/>
    <w:rsid w:val="00D34E5C"/>
    <w:rsid w:val="00D355DA"/>
    <w:rsid w:val="00D41CC6"/>
    <w:rsid w:val="00D43E8B"/>
    <w:rsid w:val="00D45240"/>
    <w:rsid w:val="00D526CF"/>
    <w:rsid w:val="00D5586F"/>
    <w:rsid w:val="00D61DC0"/>
    <w:rsid w:val="00D6289A"/>
    <w:rsid w:val="00D62FB7"/>
    <w:rsid w:val="00D6590A"/>
    <w:rsid w:val="00D66826"/>
    <w:rsid w:val="00D67332"/>
    <w:rsid w:val="00D674BF"/>
    <w:rsid w:val="00D67614"/>
    <w:rsid w:val="00D7020F"/>
    <w:rsid w:val="00D72AD2"/>
    <w:rsid w:val="00D7447D"/>
    <w:rsid w:val="00D75FC6"/>
    <w:rsid w:val="00D77411"/>
    <w:rsid w:val="00D80179"/>
    <w:rsid w:val="00D843F7"/>
    <w:rsid w:val="00D846CC"/>
    <w:rsid w:val="00D848A7"/>
    <w:rsid w:val="00D910DB"/>
    <w:rsid w:val="00D926A2"/>
    <w:rsid w:val="00D92A5A"/>
    <w:rsid w:val="00D9480E"/>
    <w:rsid w:val="00D94A3E"/>
    <w:rsid w:val="00D95F56"/>
    <w:rsid w:val="00DA0AE4"/>
    <w:rsid w:val="00DA6143"/>
    <w:rsid w:val="00DB5F8B"/>
    <w:rsid w:val="00DB66E5"/>
    <w:rsid w:val="00DB6B0F"/>
    <w:rsid w:val="00DB722A"/>
    <w:rsid w:val="00DB77D0"/>
    <w:rsid w:val="00DB791D"/>
    <w:rsid w:val="00DB7D03"/>
    <w:rsid w:val="00DC0A79"/>
    <w:rsid w:val="00DC24E0"/>
    <w:rsid w:val="00DC48E8"/>
    <w:rsid w:val="00DC49C3"/>
    <w:rsid w:val="00DD02BB"/>
    <w:rsid w:val="00DD2FAC"/>
    <w:rsid w:val="00DE3FA4"/>
    <w:rsid w:val="00DE7A0B"/>
    <w:rsid w:val="00DF1DEC"/>
    <w:rsid w:val="00E00A44"/>
    <w:rsid w:val="00E021AF"/>
    <w:rsid w:val="00E02FE4"/>
    <w:rsid w:val="00E047EF"/>
    <w:rsid w:val="00E04D96"/>
    <w:rsid w:val="00E0558B"/>
    <w:rsid w:val="00E10749"/>
    <w:rsid w:val="00E13C20"/>
    <w:rsid w:val="00E16321"/>
    <w:rsid w:val="00E20231"/>
    <w:rsid w:val="00E20449"/>
    <w:rsid w:val="00E2046A"/>
    <w:rsid w:val="00E2125F"/>
    <w:rsid w:val="00E2227C"/>
    <w:rsid w:val="00E22DDF"/>
    <w:rsid w:val="00E23B4D"/>
    <w:rsid w:val="00E24C87"/>
    <w:rsid w:val="00E25329"/>
    <w:rsid w:val="00E2549B"/>
    <w:rsid w:val="00E261E9"/>
    <w:rsid w:val="00E275A7"/>
    <w:rsid w:val="00E31920"/>
    <w:rsid w:val="00E319B2"/>
    <w:rsid w:val="00E32221"/>
    <w:rsid w:val="00E336AE"/>
    <w:rsid w:val="00E33C0A"/>
    <w:rsid w:val="00E34728"/>
    <w:rsid w:val="00E350BE"/>
    <w:rsid w:val="00E3526A"/>
    <w:rsid w:val="00E35291"/>
    <w:rsid w:val="00E35B4A"/>
    <w:rsid w:val="00E37614"/>
    <w:rsid w:val="00E37C25"/>
    <w:rsid w:val="00E40623"/>
    <w:rsid w:val="00E41F74"/>
    <w:rsid w:val="00E43937"/>
    <w:rsid w:val="00E44991"/>
    <w:rsid w:val="00E46461"/>
    <w:rsid w:val="00E516AC"/>
    <w:rsid w:val="00E52925"/>
    <w:rsid w:val="00E5327D"/>
    <w:rsid w:val="00E55524"/>
    <w:rsid w:val="00E55B51"/>
    <w:rsid w:val="00E55EF8"/>
    <w:rsid w:val="00E64D71"/>
    <w:rsid w:val="00E66840"/>
    <w:rsid w:val="00E723D9"/>
    <w:rsid w:val="00E72E4F"/>
    <w:rsid w:val="00E730B5"/>
    <w:rsid w:val="00E730D5"/>
    <w:rsid w:val="00E732BB"/>
    <w:rsid w:val="00E75622"/>
    <w:rsid w:val="00E76ACD"/>
    <w:rsid w:val="00E8209D"/>
    <w:rsid w:val="00E90A3B"/>
    <w:rsid w:val="00E90CFC"/>
    <w:rsid w:val="00E967E9"/>
    <w:rsid w:val="00EA1328"/>
    <w:rsid w:val="00EA4085"/>
    <w:rsid w:val="00EA42D8"/>
    <w:rsid w:val="00EB4D71"/>
    <w:rsid w:val="00EC096B"/>
    <w:rsid w:val="00EC1775"/>
    <w:rsid w:val="00EC3CA5"/>
    <w:rsid w:val="00EC644B"/>
    <w:rsid w:val="00EC6F0A"/>
    <w:rsid w:val="00ED342F"/>
    <w:rsid w:val="00ED441E"/>
    <w:rsid w:val="00ED7B55"/>
    <w:rsid w:val="00ED7FA8"/>
    <w:rsid w:val="00EE113F"/>
    <w:rsid w:val="00EE19A3"/>
    <w:rsid w:val="00EE1D09"/>
    <w:rsid w:val="00EE21F4"/>
    <w:rsid w:val="00EE3817"/>
    <w:rsid w:val="00EE7759"/>
    <w:rsid w:val="00EF10C4"/>
    <w:rsid w:val="00EF5129"/>
    <w:rsid w:val="00EF5CCA"/>
    <w:rsid w:val="00F00350"/>
    <w:rsid w:val="00F04FC5"/>
    <w:rsid w:val="00F061C6"/>
    <w:rsid w:val="00F0757E"/>
    <w:rsid w:val="00F1000E"/>
    <w:rsid w:val="00F107E5"/>
    <w:rsid w:val="00F10E2E"/>
    <w:rsid w:val="00F12171"/>
    <w:rsid w:val="00F12499"/>
    <w:rsid w:val="00F13682"/>
    <w:rsid w:val="00F17641"/>
    <w:rsid w:val="00F2211D"/>
    <w:rsid w:val="00F22B41"/>
    <w:rsid w:val="00F23D17"/>
    <w:rsid w:val="00F268EB"/>
    <w:rsid w:val="00F27059"/>
    <w:rsid w:val="00F2728A"/>
    <w:rsid w:val="00F30773"/>
    <w:rsid w:val="00F3183F"/>
    <w:rsid w:val="00F359B2"/>
    <w:rsid w:val="00F36709"/>
    <w:rsid w:val="00F37EC7"/>
    <w:rsid w:val="00F408AF"/>
    <w:rsid w:val="00F43821"/>
    <w:rsid w:val="00F438BD"/>
    <w:rsid w:val="00F43B16"/>
    <w:rsid w:val="00F44586"/>
    <w:rsid w:val="00F46428"/>
    <w:rsid w:val="00F466F2"/>
    <w:rsid w:val="00F47981"/>
    <w:rsid w:val="00F52DCE"/>
    <w:rsid w:val="00F530A0"/>
    <w:rsid w:val="00F5456E"/>
    <w:rsid w:val="00F6037E"/>
    <w:rsid w:val="00F609A9"/>
    <w:rsid w:val="00F61D6D"/>
    <w:rsid w:val="00F621A5"/>
    <w:rsid w:val="00F62A51"/>
    <w:rsid w:val="00F63934"/>
    <w:rsid w:val="00F6597A"/>
    <w:rsid w:val="00F65A47"/>
    <w:rsid w:val="00F6617A"/>
    <w:rsid w:val="00F67700"/>
    <w:rsid w:val="00F72764"/>
    <w:rsid w:val="00F72FA4"/>
    <w:rsid w:val="00F7372F"/>
    <w:rsid w:val="00F740FF"/>
    <w:rsid w:val="00F74EB0"/>
    <w:rsid w:val="00F75BC3"/>
    <w:rsid w:val="00F76191"/>
    <w:rsid w:val="00F80ECD"/>
    <w:rsid w:val="00F8295F"/>
    <w:rsid w:val="00F83A8B"/>
    <w:rsid w:val="00F85BE0"/>
    <w:rsid w:val="00F86082"/>
    <w:rsid w:val="00F8654A"/>
    <w:rsid w:val="00F86C4D"/>
    <w:rsid w:val="00F8789E"/>
    <w:rsid w:val="00F90041"/>
    <w:rsid w:val="00F92C7D"/>
    <w:rsid w:val="00F92E9D"/>
    <w:rsid w:val="00F9780C"/>
    <w:rsid w:val="00FA1BD3"/>
    <w:rsid w:val="00FA7009"/>
    <w:rsid w:val="00FB0CBE"/>
    <w:rsid w:val="00FB248C"/>
    <w:rsid w:val="00FB2733"/>
    <w:rsid w:val="00FB5470"/>
    <w:rsid w:val="00FC0C4F"/>
    <w:rsid w:val="00FC0C81"/>
    <w:rsid w:val="00FC4AB2"/>
    <w:rsid w:val="00FC5F6C"/>
    <w:rsid w:val="00FC5F9B"/>
    <w:rsid w:val="00FD3368"/>
    <w:rsid w:val="00FD6FEE"/>
    <w:rsid w:val="00FE58BD"/>
    <w:rsid w:val="00FE61C7"/>
    <w:rsid w:val="00FE7AE2"/>
    <w:rsid w:val="00FF17BF"/>
    <w:rsid w:val="00FF5107"/>
    <w:rsid w:val="00FF5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186B10"/>
  <w15:docId w15:val="{C7A0871F-9F7C-4608-AA8A-0B9B8685B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6B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DB6B0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B6B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DB6B0F"/>
    <w:rPr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F49B6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unhideWhenUsed/>
    <w:rsid w:val="004F49B6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rsid w:val="004F49B6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49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49B6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49B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9B6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146C7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45240"/>
    <w:rPr>
      <w:color w:val="808080"/>
    </w:rPr>
  </w:style>
  <w:style w:type="paragraph" w:customStyle="1" w:styleId="EndNoteBibliographyTitle">
    <w:name w:val="EndNote Bibliography Title"/>
    <w:basedOn w:val="Normal"/>
    <w:link w:val="EndNoteBibliographyTitleChar"/>
    <w:rsid w:val="00A83D9E"/>
    <w:pPr>
      <w:jc w:val="center"/>
    </w:pPr>
    <w:rPr>
      <w:rFonts w:ascii="Calibri" w:hAnsi="Calibri"/>
      <w:noProof/>
      <w:sz w:val="2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83D9E"/>
    <w:rPr>
      <w:rFonts w:ascii="Calibri" w:hAnsi="Calibri"/>
      <w:noProof/>
      <w:sz w:val="20"/>
    </w:rPr>
  </w:style>
  <w:style w:type="paragraph" w:customStyle="1" w:styleId="EndNoteBibliography">
    <w:name w:val="EndNote Bibliography"/>
    <w:basedOn w:val="Normal"/>
    <w:link w:val="EndNoteBibliographyChar"/>
    <w:rsid w:val="00A83D9E"/>
    <w:rPr>
      <w:rFonts w:ascii="Calibri" w:hAnsi="Calibri"/>
      <w:noProof/>
      <w:sz w:val="20"/>
    </w:rPr>
  </w:style>
  <w:style w:type="character" w:customStyle="1" w:styleId="EndNoteBibliographyChar">
    <w:name w:val="EndNote Bibliography Char"/>
    <w:basedOn w:val="DefaultParagraphFont"/>
    <w:link w:val="EndNoteBibliography"/>
    <w:rsid w:val="00A83D9E"/>
    <w:rPr>
      <w:rFonts w:ascii="Calibri" w:hAnsi="Calibri"/>
      <w:noProof/>
      <w:sz w:val="20"/>
    </w:rPr>
  </w:style>
  <w:style w:type="paragraph" w:styleId="Revision">
    <w:name w:val="Revision"/>
    <w:hidden/>
    <w:uiPriority w:val="99"/>
    <w:semiHidden/>
    <w:rsid w:val="00003908"/>
  </w:style>
  <w:style w:type="paragraph" w:styleId="NormalWeb">
    <w:name w:val="Normal (Web)"/>
    <w:basedOn w:val="Normal"/>
    <w:uiPriority w:val="99"/>
    <w:semiHidden/>
    <w:unhideWhenUsed/>
    <w:rsid w:val="00A8207C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31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86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4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2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9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3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9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62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oleObject" Target="embeddings/oleObject1.bin"/><Relationship Id="rId18" Type="http://schemas.openxmlformats.org/officeDocument/2006/relationships/image" Target="media/image8.tif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1.tif"/><Relationship Id="rId7" Type="http://schemas.microsoft.com/office/2011/relationships/commentsExtended" Target="commentsExtended.xml"/><Relationship Id="rId12" Type="http://schemas.openxmlformats.org/officeDocument/2006/relationships/image" Target="media/image5.wmf"/><Relationship Id="rId17" Type="http://schemas.openxmlformats.org/officeDocument/2006/relationships/oleObject" Target="embeddings/oleObject3.bin"/><Relationship Id="rId25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image" Target="media/image7.wmf"/><Relationship Id="rId20" Type="http://schemas.openxmlformats.org/officeDocument/2006/relationships/image" Target="media/image10.tiff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4.tiff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tiff"/><Relationship Id="rId10" Type="http://schemas.openxmlformats.org/officeDocument/2006/relationships/image" Target="media/image3.tiff"/><Relationship Id="rId19" Type="http://schemas.openxmlformats.org/officeDocument/2006/relationships/image" Target="media/image9.tiff"/><Relationship Id="rId4" Type="http://schemas.openxmlformats.org/officeDocument/2006/relationships/footnotes" Target="footnotes.xml"/><Relationship Id="rId9" Type="http://schemas.openxmlformats.org/officeDocument/2006/relationships/image" Target="media/image2.tiff"/><Relationship Id="rId14" Type="http://schemas.openxmlformats.org/officeDocument/2006/relationships/image" Target="media/image6.wmf"/><Relationship Id="rId22" Type="http://schemas.openxmlformats.org/officeDocument/2006/relationships/image" Target="media/image1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4699</TotalTime>
  <Pages>27</Pages>
  <Words>12589</Words>
  <Characters>71761</Characters>
  <Application>Microsoft Office Word</Application>
  <DocSecurity>0</DocSecurity>
  <Lines>598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zp</dc:creator>
  <cp:keywords/>
  <dc:description/>
  <cp:lastModifiedBy>Jane Nicholson</cp:lastModifiedBy>
  <cp:revision>655</cp:revision>
  <dcterms:created xsi:type="dcterms:W3CDTF">2018-08-06T13:26:00Z</dcterms:created>
  <dcterms:modified xsi:type="dcterms:W3CDTF">2018-09-19T11:44:00Z</dcterms:modified>
</cp:coreProperties>
</file>