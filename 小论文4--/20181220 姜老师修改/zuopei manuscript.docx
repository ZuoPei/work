
<file path=[Content_Types].xml><?xml version="1.0" encoding="utf-8"?>
<Types xmlns="http://schemas.openxmlformats.org/package/2006/content-types">
  <Default Extension="bin" ContentType="application/vnd.openxmlformats-officedocument.oleObject"/>
  <Default Extension="wmf" ContentType="image/x-wmf"/>
  <Default Extension="rels" ContentType="application/vnd.openxmlformats-package.relationships+xml"/>
  <Default Extension="xml" ContentType="application/xml"/>
  <Default Extension="tiff" ContentType="image/tiff"/>
  <Default Extension="ti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people.xml" ContentType="application/vnd.openxmlformats-officedocument.wordprocessingml.people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3235987F" w14:textId="48157F05" w:rsidR="00C405A1" w:rsidRPr="00193004" w:rsidRDefault="00222639" w:rsidP="002651AF">
      <w:pPr>
        <w:widowControl/>
        <w:spacing w:before="720" w:after="360" w:line="480" w:lineRule="auto"/>
        <w:jc w:val="left"/>
        <w:rPr>
          <w:rFonts w:ascii="Times New Roman" w:eastAsia="宋体" w:hAnsi="Times New Roman" w:cs="Times New Roman"/>
          <w:kern w:val="0"/>
          <w:sz w:val="44"/>
          <w:szCs w:val="44"/>
          <w:lang w:eastAsia="en-US"/>
        </w:rPr>
      </w:pPr>
      <w:proofErr w:type="spellStart"/>
      <w:r w:rsidRPr="00222639">
        <w:rPr>
          <w:rFonts w:ascii="Times New Roman" w:eastAsia="宋体" w:hAnsi="Times New Roman" w:cs="Times New Roman"/>
          <w:kern w:val="0"/>
          <w:sz w:val="44"/>
          <w:szCs w:val="44"/>
          <w:lang w:eastAsia="en-US"/>
        </w:rPr>
        <w:t>Mask</w:t>
      </w:r>
      <w:r>
        <w:rPr>
          <w:rFonts w:ascii="Times New Roman" w:eastAsia="宋体" w:hAnsi="Times New Roman" w:cs="Times New Roman"/>
          <w:kern w:val="0"/>
          <w:sz w:val="44"/>
          <w:szCs w:val="44"/>
          <w:lang w:eastAsia="en-US"/>
        </w:rPr>
        <w:t>less</w:t>
      </w:r>
      <w:proofErr w:type="spellEnd"/>
      <w:r w:rsidR="00F268EB" w:rsidRPr="00F268EB">
        <w:rPr>
          <w:rFonts w:ascii="Times New Roman" w:eastAsia="宋体" w:hAnsi="Times New Roman" w:cs="Times New Roman"/>
          <w:kern w:val="0"/>
          <w:sz w:val="44"/>
          <w:szCs w:val="44"/>
          <w:lang w:eastAsia="en-US"/>
        </w:rPr>
        <w:t xml:space="preserve"> </w:t>
      </w:r>
      <w:r w:rsidR="00F268EB">
        <w:rPr>
          <w:rFonts w:ascii="Times New Roman" w:eastAsia="宋体" w:hAnsi="Times New Roman" w:cs="Times New Roman"/>
          <w:kern w:val="0"/>
          <w:sz w:val="44"/>
          <w:szCs w:val="44"/>
          <w:lang w:eastAsia="en-US"/>
        </w:rPr>
        <w:t>Micro</w:t>
      </w:r>
      <w:r w:rsidR="0087227B">
        <w:rPr>
          <w:rFonts w:ascii="Times New Roman" w:eastAsia="宋体" w:hAnsi="Times New Roman" w:cs="Times New Roman"/>
          <w:kern w:val="0"/>
          <w:sz w:val="44"/>
          <w:szCs w:val="44"/>
          <w:lang w:eastAsia="en-US"/>
        </w:rPr>
        <w:t>/</w:t>
      </w:r>
      <w:proofErr w:type="spellStart"/>
      <w:r w:rsidR="0087227B">
        <w:rPr>
          <w:rFonts w:ascii="Times New Roman" w:eastAsia="宋体" w:hAnsi="Times New Roman" w:cs="Times New Roman"/>
          <w:kern w:val="0"/>
          <w:sz w:val="44"/>
          <w:szCs w:val="44"/>
          <w:lang w:eastAsia="en-US"/>
        </w:rPr>
        <w:t>N</w:t>
      </w:r>
      <w:r w:rsidR="00F268EB" w:rsidRPr="00F268EB">
        <w:rPr>
          <w:rFonts w:ascii="Times New Roman" w:eastAsia="宋体" w:hAnsi="Times New Roman" w:cs="Times New Roman"/>
          <w:kern w:val="0"/>
          <w:sz w:val="44"/>
          <w:szCs w:val="44"/>
          <w:lang w:eastAsia="en-US"/>
        </w:rPr>
        <w:t>ano</w:t>
      </w:r>
      <w:r w:rsidR="00F268EB">
        <w:rPr>
          <w:rFonts w:ascii="Times New Roman" w:eastAsia="宋体" w:hAnsi="Times New Roman" w:cs="Times New Roman"/>
          <w:kern w:val="0"/>
          <w:sz w:val="44"/>
          <w:szCs w:val="44"/>
          <w:lang w:eastAsia="en-US"/>
        </w:rPr>
        <w:t>p</w:t>
      </w:r>
      <w:r w:rsidR="00F268EB" w:rsidRPr="00F268EB">
        <w:rPr>
          <w:rFonts w:ascii="Times New Roman" w:eastAsia="宋体" w:hAnsi="Times New Roman" w:cs="Times New Roman"/>
          <w:kern w:val="0"/>
          <w:sz w:val="44"/>
          <w:szCs w:val="44"/>
          <w:lang w:eastAsia="en-US"/>
        </w:rPr>
        <w:t>atterning</w:t>
      </w:r>
      <w:proofErr w:type="spellEnd"/>
      <w:r w:rsidR="00F268EB" w:rsidRPr="00F268EB">
        <w:rPr>
          <w:rFonts w:ascii="Times New Roman" w:eastAsia="宋体" w:hAnsi="Times New Roman" w:cs="Times New Roman"/>
          <w:kern w:val="0"/>
          <w:sz w:val="44"/>
          <w:szCs w:val="44"/>
          <w:lang w:eastAsia="en-US"/>
        </w:rPr>
        <w:t xml:space="preserve"> and Bipolar </w:t>
      </w:r>
      <w:r w:rsidR="001B134D" w:rsidRPr="00F268EB">
        <w:rPr>
          <w:rFonts w:ascii="Times New Roman" w:eastAsia="宋体" w:hAnsi="Times New Roman" w:cs="Times New Roman"/>
          <w:kern w:val="0"/>
          <w:sz w:val="44"/>
          <w:szCs w:val="44"/>
          <w:lang w:eastAsia="en-US"/>
        </w:rPr>
        <w:t>Electrical</w:t>
      </w:r>
      <w:r w:rsidR="001B134D">
        <w:rPr>
          <w:rFonts w:ascii="Times New Roman" w:eastAsia="宋体" w:hAnsi="Times New Roman" w:cs="Times New Roman"/>
          <w:kern w:val="0"/>
          <w:sz w:val="44"/>
          <w:szCs w:val="44"/>
          <w:lang w:eastAsia="en-US"/>
        </w:rPr>
        <w:t>-</w:t>
      </w:r>
      <w:r w:rsidR="0087227B">
        <w:rPr>
          <w:rFonts w:ascii="Times New Roman" w:eastAsia="宋体" w:hAnsi="Times New Roman" w:cs="Times New Roman"/>
          <w:kern w:val="0"/>
          <w:sz w:val="44"/>
          <w:szCs w:val="44"/>
          <w:lang w:eastAsia="en-US"/>
        </w:rPr>
        <w:t>Rectification</w:t>
      </w:r>
      <w:r w:rsidR="001B134D" w:rsidRPr="00F268EB" w:rsidDel="00F268EB">
        <w:rPr>
          <w:rFonts w:ascii="Times New Roman" w:eastAsia="宋体" w:hAnsi="Times New Roman" w:cs="Times New Roman"/>
          <w:kern w:val="0"/>
          <w:sz w:val="44"/>
          <w:szCs w:val="44"/>
          <w:lang w:eastAsia="en-US"/>
        </w:rPr>
        <w:t xml:space="preserve"> </w:t>
      </w:r>
      <w:r w:rsidR="00CD14DA" w:rsidRPr="00193004">
        <w:rPr>
          <w:rFonts w:ascii="Times New Roman" w:eastAsia="宋体" w:hAnsi="Times New Roman" w:cs="Times New Roman"/>
          <w:kern w:val="0"/>
          <w:sz w:val="44"/>
          <w:szCs w:val="44"/>
          <w:lang w:eastAsia="en-US"/>
        </w:rPr>
        <w:t>of MoS</w:t>
      </w:r>
      <w:r w:rsidR="00CD14DA" w:rsidRPr="00193004">
        <w:rPr>
          <w:rFonts w:ascii="Times New Roman" w:eastAsia="宋体" w:hAnsi="Times New Roman" w:cs="Times New Roman"/>
          <w:kern w:val="0"/>
          <w:sz w:val="44"/>
          <w:szCs w:val="44"/>
          <w:vertAlign w:val="subscript"/>
          <w:lang w:eastAsia="en-US"/>
        </w:rPr>
        <w:t>2</w:t>
      </w:r>
      <w:r w:rsidR="00CD14DA" w:rsidRPr="00193004">
        <w:rPr>
          <w:rFonts w:ascii="Times New Roman" w:eastAsia="宋体" w:hAnsi="Times New Roman" w:cs="Times New Roman"/>
          <w:kern w:val="0"/>
          <w:sz w:val="44"/>
          <w:szCs w:val="44"/>
          <w:lang w:eastAsia="en-US"/>
        </w:rPr>
        <w:t xml:space="preserve"> </w:t>
      </w:r>
      <w:r w:rsidR="001B134D">
        <w:rPr>
          <w:rFonts w:ascii="Times New Roman" w:eastAsia="宋体" w:hAnsi="Times New Roman" w:cs="Times New Roman"/>
          <w:kern w:val="0"/>
          <w:sz w:val="44"/>
          <w:szCs w:val="44"/>
          <w:lang w:eastAsia="en-US"/>
        </w:rPr>
        <w:t>F</w:t>
      </w:r>
      <w:r w:rsidR="001B134D" w:rsidRPr="00193004">
        <w:rPr>
          <w:rFonts w:ascii="Times New Roman" w:eastAsia="宋体" w:hAnsi="Times New Roman" w:cs="Times New Roman"/>
          <w:kern w:val="0"/>
          <w:sz w:val="44"/>
          <w:szCs w:val="44"/>
          <w:lang w:eastAsia="en-US"/>
        </w:rPr>
        <w:t xml:space="preserve">lakes </w:t>
      </w:r>
      <w:proofErr w:type="gramStart"/>
      <w:r w:rsidR="0087227B">
        <w:rPr>
          <w:rFonts w:ascii="Times New Roman" w:eastAsia="宋体" w:hAnsi="Times New Roman" w:cs="Times New Roman"/>
          <w:kern w:val="0"/>
          <w:sz w:val="44"/>
          <w:szCs w:val="44"/>
          <w:lang w:eastAsia="en-US"/>
        </w:rPr>
        <w:t>T</w:t>
      </w:r>
      <w:r w:rsidR="006B15B3">
        <w:rPr>
          <w:rFonts w:ascii="Times New Roman" w:eastAsia="宋体" w:hAnsi="Times New Roman" w:cs="Times New Roman"/>
          <w:kern w:val="0"/>
          <w:sz w:val="44"/>
          <w:szCs w:val="44"/>
          <w:lang w:eastAsia="en-US"/>
        </w:rPr>
        <w:t>hrough</w:t>
      </w:r>
      <w:proofErr w:type="gramEnd"/>
      <w:r w:rsidR="006B15B3">
        <w:rPr>
          <w:rFonts w:ascii="Times New Roman" w:eastAsia="宋体" w:hAnsi="Times New Roman" w:cs="Times New Roman" w:hint="eastAsia"/>
          <w:kern w:val="0"/>
          <w:sz w:val="44"/>
          <w:szCs w:val="44"/>
        </w:rPr>
        <w:t xml:space="preserve"> </w:t>
      </w:r>
      <w:r w:rsidR="00CD14DA" w:rsidRPr="00193004">
        <w:rPr>
          <w:rFonts w:ascii="Times New Roman" w:eastAsia="宋体" w:hAnsi="Times New Roman" w:cs="Times New Roman"/>
          <w:kern w:val="0"/>
          <w:sz w:val="44"/>
          <w:szCs w:val="44"/>
          <w:lang w:eastAsia="en-US"/>
        </w:rPr>
        <w:t xml:space="preserve">Femtosecond Laser </w:t>
      </w:r>
      <w:r w:rsidR="00C07F05" w:rsidRPr="00193004">
        <w:rPr>
          <w:rFonts w:ascii="Times New Roman" w:eastAsia="宋体" w:hAnsi="Times New Roman" w:cs="Times New Roman"/>
          <w:kern w:val="0"/>
          <w:sz w:val="44"/>
          <w:szCs w:val="44"/>
          <w:lang w:eastAsia="en-US"/>
        </w:rPr>
        <w:t>Direct W</w:t>
      </w:r>
      <w:r w:rsidR="00297986" w:rsidRPr="00193004">
        <w:rPr>
          <w:rFonts w:ascii="Times New Roman" w:eastAsia="宋体" w:hAnsi="Times New Roman" w:cs="Times New Roman"/>
          <w:kern w:val="0"/>
          <w:sz w:val="44"/>
          <w:szCs w:val="44"/>
          <w:lang w:eastAsia="en-US"/>
        </w:rPr>
        <w:t>riting</w:t>
      </w:r>
      <w:del w:id="0" w:author="zp" w:date="2018-12-21T16:52:00Z">
        <w:r w:rsidR="0013429C" w:rsidDel="00C36ADE">
          <w:rPr>
            <w:rFonts w:ascii="Times New Roman" w:eastAsia="宋体" w:hAnsi="Times New Roman" w:cs="Times New Roman"/>
            <w:kern w:val="0"/>
            <w:sz w:val="44"/>
            <w:szCs w:val="44"/>
            <w:lang w:eastAsia="en-US"/>
          </w:rPr>
          <w:delText xml:space="preserve"> Processing</w:delText>
        </w:r>
      </w:del>
    </w:p>
    <w:p w14:paraId="692A9622" w14:textId="0846BDD2" w:rsidR="003A1C32" w:rsidRPr="00193004" w:rsidRDefault="000901F8" w:rsidP="000901F8">
      <w:pPr>
        <w:widowControl/>
        <w:spacing w:after="240" w:line="480" w:lineRule="auto"/>
        <w:jc w:val="left"/>
        <w:rPr>
          <w:rFonts w:ascii="Times New Roman" w:eastAsia="宋体" w:hAnsi="Times New Roman" w:cs="Times New Roman"/>
          <w:i/>
          <w:kern w:val="0"/>
          <w:sz w:val="24"/>
          <w:szCs w:val="20"/>
          <w:lang w:eastAsia="en-US"/>
        </w:rPr>
      </w:pPr>
      <w:bookmarkStart w:id="1" w:name="_GoBack"/>
      <w:r w:rsidRPr="00193004">
        <w:rPr>
          <w:rFonts w:ascii="Times New Roman" w:eastAsia="宋体" w:hAnsi="Times New Roman" w:cs="Times New Roman"/>
          <w:i/>
          <w:kern w:val="0"/>
          <w:sz w:val="24"/>
          <w:szCs w:val="20"/>
          <w:lang w:eastAsia="en-US"/>
        </w:rPr>
        <w:t>Pei</w:t>
      </w:r>
      <w:bookmarkEnd w:id="1"/>
      <w:r w:rsidRPr="00193004">
        <w:rPr>
          <w:rFonts w:ascii="Times New Roman" w:eastAsia="宋体" w:hAnsi="Times New Roman" w:cs="Times New Roman"/>
          <w:i/>
          <w:kern w:val="0"/>
          <w:sz w:val="24"/>
          <w:szCs w:val="20"/>
          <w:lang w:eastAsia="en-US"/>
        </w:rPr>
        <w:t xml:space="preserve"> </w:t>
      </w:r>
      <w:proofErr w:type="spellStart"/>
      <w:r w:rsidRPr="00193004">
        <w:rPr>
          <w:rFonts w:ascii="Times New Roman" w:eastAsia="宋体" w:hAnsi="Times New Roman" w:cs="Times New Roman"/>
          <w:i/>
          <w:kern w:val="0"/>
          <w:sz w:val="24"/>
          <w:szCs w:val="20"/>
          <w:lang w:eastAsia="en-US"/>
        </w:rPr>
        <w:t>Zuo</w:t>
      </w:r>
      <w:proofErr w:type="spellEnd"/>
      <w:proofErr w:type="gramStart"/>
      <w:r w:rsidRPr="00193004">
        <w:rPr>
          <w:rFonts w:ascii="Times New Roman" w:eastAsia="宋体" w:hAnsi="Times New Roman" w:cs="Times New Roman"/>
          <w:i/>
          <w:kern w:val="0"/>
          <w:sz w:val="24"/>
          <w:szCs w:val="20"/>
          <w:lang w:eastAsia="en-US"/>
        </w:rPr>
        <w:t>,</w:t>
      </w:r>
      <w:bookmarkStart w:id="2" w:name="OLE_LINK55"/>
      <w:bookmarkStart w:id="3" w:name="OLE_LINK56"/>
      <w:r w:rsidRPr="00193004">
        <w:rPr>
          <w:rFonts w:ascii="Times New Roman" w:eastAsia="宋体" w:hAnsi="Times New Roman" w:cs="Times New Roman"/>
          <w:i/>
          <w:kern w:val="0"/>
          <w:sz w:val="24"/>
          <w:szCs w:val="20"/>
          <w:vertAlign w:val="superscript"/>
          <w:lang w:eastAsia="en-US"/>
        </w:rPr>
        <w:t>†</w:t>
      </w:r>
      <w:bookmarkEnd w:id="2"/>
      <w:bookmarkEnd w:id="3"/>
      <w:proofErr w:type="gramEnd"/>
      <w:r w:rsidRPr="00193004">
        <w:rPr>
          <w:rFonts w:ascii="Times New Roman" w:eastAsia="宋体" w:hAnsi="Times New Roman" w:cs="Times New Roman"/>
          <w:i/>
          <w:kern w:val="0"/>
          <w:sz w:val="24"/>
          <w:szCs w:val="20"/>
        </w:rPr>
        <w:t xml:space="preserve"> </w:t>
      </w:r>
      <w:proofErr w:type="spellStart"/>
      <w:r w:rsidRPr="00193004">
        <w:rPr>
          <w:rFonts w:ascii="Times New Roman" w:eastAsia="宋体" w:hAnsi="Times New Roman" w:cs="Times New Roman"/>
          <w:i/>
          <w:kern w:val="0"/>
          <w:sz w:val="24"/>
          <w:szCs w:val="20"/>
          <w:lang w:eastAsia="en-US"/>
        </w:rPr>
        <w:t>Lan</w:t>
      </w:r>
      <w:proofErr w:type="spellEnd"/>
      <w:r w:rsidRPr="00193004">
        <w:rPr>
          <w:rFonts w:ascii="Times New Roman" w:eastAsia="宋体" w:hAnsi="Times New Roman" w:cs="Times New Roman"/>
          <w:i/>
          <w:kern w:val="0"/>
          <w:sz w:val="24"/>
          <w:szCs w:val="20"/>
          <w:lang w:eastAsia="en-US"/>
        </w:rPr>
        <w:t xml:space="preserve"> Jiang</w:t>
      </w:r>
      <w:r w:rsidRPr="00193004">
        <w:rPr>
          <w:rFonts w:ascii="Times New Roman" w:eastAsia="宋体" w:hAnsi="Times New Roman" w:cs="Times New Roman"/>
          <w:i/>
          <w:kern w:val="0"/>
          <w:sz w:val="24"/>
          <w:szCs w:val="20"/>
        </w:rPr>
        <w:t>,</w:t>
      </w:r>
      <w:ins w:id="4" w:author="zp" w:date="2019-01-15T17:56:00Z">
        <w:r w:rsidR="00FA7554" w:rsidRPr="00193004" w:rsidDel="00FA7554">
          <w:rPr>
            <w:rFonts w:ascii="Times New Roman" w:eastAsia="宋体" w:hAnsi="Times New Roman" w:cs="Times New Roman"/>
            <w:i/>
            <w:kern w:val="0"/>
            <w:sz w:val="24"/>
            <w:szCs w:val="20"/>
            <w:vertAlign w:val="superscript"/>
            <w:lang w:eastAsia="en-US"/>
          </w:rPr>
          <w:t xml:space="preserve"> </w:t>
        </w:r>
      </w:ins>
      <w:del w:id="5" w:author="zp" w:date="2019-01-15T17:56:00Z">
        <w:r w:rsidRPr="00193004" w:rsidDel="00FA7554">
          <w:rPr>
            <w:rFonts w:ascii="Times New Roman" w:eastAsia="宋体" w:hAnsi="Times New Roman" w:cs="Times New Roman"/>
            <w:i/>
            <w:kern w:val="0"/>
            <w:sz w:val="24"/>
            <w:szCs w:val="20"/>
            <w:vertAlign w:val="superscript"/>
            <w:lang w:eastAsia="en-US"/>
          </w:rPr>
          <w:delText>*,</w:delText>
        </w:r>
      </w:del>
      <w:r w:rsidRPr="00193004">
        <w:rPr>
          <w:rFonts w:ascii="Times New Roman" w:eastAsia="宋体" w:hAnsi="Times New Roman" w:cs="Times New Roman"/>
          <w:i/>
          <w:kern w:val="0"/>
          <w:sz w:val="24"/>
          <w:szCs w:val="20"/>
          <w:vertAlign w:val="superscript"/>
        </w:rPr>
        <w:t>†</w:t>
      </w:r>
      <w:r w:rsidRPr="00193004">
        <w:rPr>
          <w:rFonts w:ascii="Times New Roman" w:eastAsia="宋体" w:hAnsi="Times New Roman" w:cs="Times New Roman"/>
          <w:i/>
          <w:kern w:val="0"/>
          <w:sz w:val="24"/>
          <w:szCs w:val="20"/>
        </w:rPr>
        <w:t xml:space="preserve"> </w:t>
      </w:r>
      <w:proofErr w:type="spellStart"/>
      <w:r w:rsidRPr="00193004">
        <w:rPr>
          <w:rFonts w:ascii="Times New Roman" w:eastAsia="宋体" w:hAnsi="Times New Roman" w:cs="Times New Roman"/>
          <w:i/>
          <w:kern w:val="0"/>
          <w:sz w:val="24"/>
          <w:szCs w:val="20"/>
          <w:lang w:eastAsia="en-US"/>
        </w:rPr>
        <w:t>Xin</w:t>
      </w:r>
      <w:proofErr w:type="spellEnd"/>
      <w:r w:rsidRPr="00193004">
        <w:rPr>
          <w:rFonts w:ascii="Times New Roman" w:eastAsia="宋体" w:hAnsi="Times New Roman" w:cs="Times New Roman"/>
          <w:i/>
          <w:kern w:val="0"/>
          <w:sz w:val="24"/>
          <w:szCs w:val="20"/>
          <w:lang w:eastAsia="en-US"/>
        </w:rPr>
        <w:t xml:space="preserve"> Li,</w:t>
      </w:r>
      <w:ins w:id="6" w:author="zp" w:date="2019-01-15T17:56:00Z">
        <w:r w:rsidR="00FA7554" w:rsidRPr="00FA7554">
          <w:rPr>
            <w:rFonts w:ascii="Times New Roman" w:eastAsia="宋体" w:hAnsi="Times New Roman" w:cs="Times New Roman"/>
            <w:i/>
            <w:kern w:val="0"/>
            <w:sz w:val="24"/>
            <w:szCs w:val="20"/>
            <w:vertAlign w:val="superscript"/>
            <w:lang w:eastAsia="en-US"/>
          </w:rPr>
          <w:t xml:space="preserve"> </w:t>
        </w:r>
        <w:r w:rsidR="00FA7554" w:rsidRPr="00193004">
          <w:rPr>
            <w:rFonts w:ascii="Times New Roman" w:eastAsia="宋体" w:hAnsi="Times New Roman" w:cs="Times New Roman"/>
            <w:i/>
            <w:kern w:val="0"/>
            <w:sz w:val="24"/>
            <w:szCs w:val="20"/>
            <w:vertAlign w:val="superscript"/>
            <w:lang w:eastAsia="en-US"/>
          </w:rPr>
          <w:t>*,</w:t>
        </w:r>
      </w:ins>
      <w:r w:rsidRPr="00193004">
        <w:rPr>
          <w:rFonts w:ascii="Times New Roman" w:eastAsia="宋体" w:hAnsi="Times New Roman" w:cs="Times New Roman"/>
          <w:i/>
          <w:kern w:val="0"/>
          <w:sz w:val="24"/>
          <w:szCs w:val="20"/>
          <w:vertAlign w:val="superscript"/>
          <w:lang w:eastAsia="en-US"/>
        </w:rPr>
        <w:t xml:space="preserve"> †</w:t>
      </w:r>
      <w:r w:rsidRPr="00193004">
        <w:rPr>
          <w:rFonts w:ascii="Times New Roman" w:eastAsia="宋体" w:hAnsi="Times New Roman" w:cs="Times New Roman"/>
          <w:i/>
          <w:kern w:val="0"/>
          <w:sz w:val="24"/>
          <w:szCs w:val="20"/>
          <w:lang w:eastAsia="en-US"/>
        </w:rPr>
        <w:t xml:space="preserve"> </w:t>
      </w:r>
      <w:proofErr w:type="spellStart"/>
      <w:r w:rsidR="003A1C32" w:rsidRPr="00193004">
        <w:rPr>
          <w:rFonts w:ascii="Times New Roman" w:eastAsia="宋体" w:hAnsi="Times New Roman" w:cs="Times New Roman"/>
          <w:i/>
          <w:kern w:val="0"/>
          <w:sz w:val="24"/>
          <w:szCs w:val="20"/>
          <w:lang w:eastAsia="en-US"/>
        </w:rPr>
        <w:t>Mengyao</w:t>
      </w:r>
      <w:proofErr w:type="spellEnd"/>
      <w:r w:rsidR="003A1C32" w:rsidRPr="00193004">
        <w:rPr>
          <w:rFonts w:ascii="Times New Roman" w:eastAsia="宋体" w:hAnsi="Times New Roman" w:cs="Times New Roman"/>
          <w:i/>
          <w:kern w:val="0"/>
          <w:sz w:val="24"/>
          <w:szCs w:val="20"/>
          <w:lang w:eastAsia="en-US"/>
        </w:rPr>
        <w:t xml:space="preserve"> </w:t>
      </w:r>
      <w:proofErr w:type="spellStart"/>
      <w:r w:rsidR="003A1C32" w:rsidRPr="00193004">
        <w:rPr>
          <w:rFonts w:ascii="Times New Roman" w:eastAsia="宋体" w:hAnsi="Times New Roman" w:cs="Times New Roman"/>
          <w:i/>
          <w:kern w:val="0"/>
          <w:sz w:val="24"/>
          <w:szCs w:val="20"/>
          <w:lang w:eastAsia="en-US"/>
        </w:rPr>
        <w:t>Tian</w:t>
      </w:r>
      <w:proofErr w:type="spellEnd"/>
      <w:r w:rsidR="003A1C32" w:rsidRPr="00193004">
        <w:rPr>
          <w:rFonts w:ascii="Times New Roman" w:eastAsia="宋体" w:hAnsi="Times New Roman" w:cs="Times New Roman"/>
          <w:i/>
          <w:kern w:val="0"/>
          <w:sz w:val="24"/>
          <w:szCs w:val="20"/>
          <w:lang w:eastAsia="en-US"/>
        </w:rPr>
        <w:t>,</w:t>
      </w:r>
      <w:r w:rsidR="00BB4B1F" w:rsidRPr="00193004">
        <w:rPr>
          <w:rFonts w:ascii="Times New Roman" w:eastAsia="宋体" w:hAnsi="Times New Roman" w:cs="Times New Roman"/>
          <w:i/>
          <w:kern w:val="0"/>
          <w:sz w:val="24"/>
          <w:szCs w:val="20"/>
          <w:vertAlign w:val="superscript"/>
          <w:lang w:eastAsia="en-US"/>
        </w:rPr>
        <w:t xml:space="preserve"> †</w:t>
      </w:r>
      <w:r w:rsidR="003A1C32" w:rsidRPr="00193004">
        <w:rPr>
          <w:rFonts w:ascii="Times New Roman" w:eastAsia="宋体" w:hAnsi="Times New Roman" w:cs="Times New Roman"/>
          <w:i/>
          <w:kern w:val="0"/>
          <w:sz w:val="24"/>
          <w:szCs w:val="20"/>
          <w:lang w:eastAsia="en-US"/>
        </w:rPr>
        <w:t xml:space="preserve"> </w:t>
      </w:r>
      <w:proofErr w:type="spellStart"/>
      <w:ins w:id="7" w:author="ZuoPei" w:date="2019-07-03T16:35:00Z">
        <w:r w:rsidR="00027A68" w:rsidRPr="00027A68">
          <w:rPr>
            <w:rFonts w:ascii="Times New Roman" w:eastAsia="宋体" w:hAnsi="Times New Roman" w:cs="Times New Roman"/>
            <w:i/>
            <w:kern w:val="0"/>
            <w:sz w:val="24"/>
            <w:szCs w:val="20"/>
            <w:lang w:eastAsia="en-US"/>
          </w:rPr>
          <w:t>Chenyang</w:t>
        </w:r>
        <w:proofErr w:type="spellEnd"/>
        <w:r w:rsidR="00027A68" w:rsidRPr="00027A68">
          <w:rPr>
            <w:rFonts w:ascii="Times New Roman" w:eastAsia="宋体" w:hAnsi="Times New Roman" w:cs="Times New Roman"/>
            <w:i/>
            <w:kern w:val="0"/>
            <w:sz w:val="24"/>
            <w:szCs w:val="20"/>
            <w:lang w:eastAsia="en-US"/>
          </w:rPr>
          <w:t xml:space="preserve"> </w:t>
        </w:r>
        <w:proofErr w:type="spellStart"/>
        <w:r w:rsidR="00027A68" w:rsidRPr="00027A68">
          <w:rPr>
            <w:rFonts w:ascii="Times New Roman" w:eastAsia="宋体" w:hAnsi="Times New Roman" w:cs="Times New Roman"/>
            <w:i/>
            <w:kern w:val="0"/>
            <w:sz w:val="24"/>
            <w:szCs w:val="20"/>
            <w:lang w:eastAsia="en-US"/>
          </w:rPr>
          <w:t>Xu</w:t>
        </w:r>
        <w:proofErr w:type="spellEnd"/>
        <w:r w:rsidR="00027A68" w:rsidRPr="00027A68">
          <w:rPr>
            <w:rFonts w:ascii="Times New Roman" w:eastAsia="宋体" w:hAnsi="Times New Roman" w:cs="Times New Roman"/>
            <w:i/>
            <w:kern w:val="0"/>
            <w:sz w:val="24"/>
            <w:szCs w:val="20"/>
            <w:lang w:eastAsia="en-US"/>
          </w:rPr>
          <w:t>,</w:t>
        </w:r>
        <w:r w:rsidR="00027A68" w:rsidRPr="00027A68">
          <w:rPr>
            <w:rFonts w:ascii="Times New Roman" w:eastAsia="宋体" w:hAnsi="Times New Roman" w:cs="Times New Roman"/>
            <w:i/>
            <w:kern w:val="0"/>
            <w:sz w:val="24"/>
            <w:szCs w:val="20"/>
            <w:vertAlign w:val="superscript"/>
            <w:lang w:eastAsia="en-US"/>
          </w:rPr>
          <w:t xml:space="preserve"> </w:t>
        </w:r>
        <w:r w:rsidR="00027A68" w:rsidRPr="00193004">
          <w:rPr>
            <w:rFonts w:ascii="Times New Roman" w:eastAsia="宋体" w:hAnsi="Times New Roman" w:cs="Times New Roman"/>
            <w:i/>
            <w:kern w:val="0"/>
            <w:sz w:val="24"/>
            <w:szCs w:val="20"/>
            <w:vertAlign w:val="superscript"/>
            <w:lang w:eastAsia="en-US"/>
          </w:rPr>
          <w:t>†</w:t>
        </w:r>
        <w:r w:rsidR="00027A68" w:rsidRPr="00027A68">
          <w:rPr>
            <w:rFonts w:ascii="Times New Roman" w:eastAsia="宋体" w:hAnsi="Times New Roman" w:cs="Times New Roman"/>
            <w:i/>
            <w:kern w:val="0"/>
            <w:sz w:val="24"/>
            <w:szCs w:val="20"/>
            <w:lang w:eastAsia="en-US"/>
          </w:rPr>
          <w:t xml:space="preserve"> </w:t>
        </w:r>
        <w:proofErr w:type="spellStart"/>
        <w:r w:rsidR="00027A68" w:rsidRPr="00027A68">
          <w:rPr>
            <w:rFonts w:ascii="Times New Roman" w:eastAsia="宋体" w:hAnsi="Times New Roman" w:cs="Times New Roman"/>
            <w:i/>
            <w:kern w:val="0"/>
            <w:sz w:val="24"/>
            <w:szCs w:val="20"/>
            <w:lang w:eastAsia="en-US"/>
          </w:rPr>
          <w:t>Yongjiu</w:t>
        </w:r>
        <w:proofErr w:type="spellEnd"/>
        <w:r w:rsidR="00027A68" w:rsidRPr="00027A68">
          <w:rPr>
            <w:rFonts w:ascii="Times New Roman" w:eastAsia="宋体" w:hAnsi="Times New Roman" w:cs="Times New Roman"/>
            <w:i/>
            <w:kern w:val="0"/>
            <w:sz w:val="24"/>
            <w:szCs w:val="20"/>
            <w:lang w:eastAsia="en-US"/>
          </w:rPr>
          <w:t xml:space="preserve"> Yuan,</w:t>
        </w:r>
        <w:r w:rsidR="00027A68" w:rsidRPr="00027A68">
          <w:rPr>
            <w:rFonts w:ascii="Times New Roman" w:eastAsia="宋体" w:hAnsi="Times New Roman" w:cs="Times New Roman"/>
            <w:i/>
            <w:kern w:val="0"/>
            <w:sz w:val="24"/>
            <w:szCs w:val="20"/>
            <w:vertAlign w:val="superscript"/>
            <w:lang w:eastAsia="en-US"/>
          </w:rPr>
          <w:t xml:space="preserve"> </w:t>
        </w:r>
        <w:r w:rsidR="00027A68" w:rsidRPr="00193004">
          <w:rPr>
            <w:rFonts w:ascii="Times New Roman" w:eastAsia="宋体" w:hAnsi="Times New Roman" w:cs="Times New Roman"/>
            <w:i/>
            <w:kern w:val="0"/>
            <w:sz w:val="24"/>
            <w:szCs w:val="20"/>
            <w:vertAlign w:val="superscript"/>
            <w:lang w:eastAsia="en-US"/>
          </w:rPr>
          <w:t>†</w:t>
        </w:r>
        <w:r w:rsidR="00027A68">
          <w:rPr>
            <w:rFonts w:ascii="Times New Roman" w:eastAsia="宋体" w:hAnsi="Times New Roman" w:cs="Times New Roman" w:hint="eastAsia"/>
            <w:i/>
            <w:kern w:val="0"/>
            <w:sz w:val="24"/>
            <w:szCs w:val="20"/>
          </w:rPr>
          <w:t xml:space="preserve"> </w:t>
        </w:r>
      </w:ins>
      <w:proofErr w:type="spellStart"/>
      <w:r w:rsidR="00BB4B1F" w:rsidRPr="00193004">
        <w:rPr>
          <w:rFonts w:ascii="Times New Roman" w:eastAsia="宋体" w:hAnsi="Times New Roman" w:cs="Times New Roman"/>
          <w:i/>
          <w:kern w:val="0"/>
          <w:sz w:val="24"/>
          <w:szCs w:val="20"/>
          <w:lang w:eastAsia="en-US"/>
        </w:rPr>
        <w:t>Peng</w:t>
      </w:r>
      <w:proofErr w:type="spellEnd"/>
      <w:r w:rsidR="00BB4B1F" w:rsidRPr="00193004">
        <w:rPr>
          <w:rFonts w:ascii="Times New Roman" w:eastAsia="宋体" w:hAnsi="Times New Roman" w:cs="Times New Roman"/>
          <w:i/>
          <w:kern w:val="0"/>
          <w:sz w:val="24"/>
          <w:szCs w:val="20"/>
          <w:lang w:eastAsia="en-US"/>
        </w:rPr>
        <w:t xml:space="preserve"> Ran,</w:t>
      </w:r>
      <w:r w:rsidR="003A1C32" w:rsidRPr="00193004">
        <w:rPr>
          <w:rFonts w:ascii="Times New Roman" w:eastAsia="宋体" w:hAnsi="Times New Roman" w:cs="Times New Roman"/>
          <w:i/>
          <w:kern w:val="0"/>
          <w:sz w:val="24"/>
          <w:szCs w:val="20"/>
          <w:vertAlign w:val="superscript"/>
          <w:lang w:eastAsia="en-US"/>
        </w:rPr>
        <w:t xml:space="preserve"> †</w:t>
      </w:r>
      <w:r w:rsidR="003A1C32" w:rsidRPr="00193004">
        <w:rPr>
          <w:rFonts w:ascii="Times New Roman" w:eastAsia="宋体" w:hAnsi="Times New Roman" w:cs="Times New Roman"/>
          <w:i/>
          <w:kern w:val="0"/>
          <w:sz w:val="24"/>
          <w:szCs w:val="20"/>
          <w:lang w:eastAsia="en-US"/>
        </w:rPr>
        <w:t xml:space="preserve"> Bo Li,</w:t>
      </w:r>
      <w:r w:rsidR="003A1C32" w:rsidRPr="00193004">
        <w:rPr>
          <w:rFonts w:ascii="Times New Roman" w:eastAsia="宋体" w:hAnsi="Times New Roman" w:cs="Times New Roman"/>
          <w:i/>
          <w:kern w:val="0"/>
          <w:sz w:val="24"/>
          <w:szCs w:val="20"/>
          <w:vertAlign w:val="superscript"/>
          <w:lang w:eastAsia="en-US"/>
        </w:rPr>
        <w:t xml:space="preserve"> †</w:t>
      </w:r>
      <w:r w:rsidR="00F621A5" w:rsidRPr="00193004">
        <w:rPr>
          <w:rFonts w:ascii="Times New Roman" w:eastAsia="宋体" w:hAnsi="Times New Roman" w:cs="Times New Roman"/>
          <w:i/>
          <w:kern w:val="0"/>
          <w:sz w:val="24"/>
          <w:szCs w:val="20"/>
          <w:lang w:eastAsia="en-US"/>
        </w:rPr>
        <w:t xml:space="preserve"> </w:t>
      </w:r>
      <w:proofErr w:type="spellStart"/>
      <w:r w:rsidR="00F621A5" w:rsidRPr="00193004">
        <w:rPr>
          <w:rFonts w:ascii="Times New Roman" w:eastAsia="宋体" w:hAnsi="Times New Roman" w:cs="Times New Roman"/>
          <w:i/>
          <w:kern w:val="0"/>
          <w:sz w:val="24"/>
          <w:szCs w:val="20"/>
          <w:lang w:eastAsia="en-US"/>
        </w:rPr>
        <w:t>Yongfeng</w:t>
      </w:r>
      <w:proofErr w:type="spellEnd"/>
      <w:r w:rsidR="00F621A5" w:rsidRPr="00193004">
        <w:rPr>
          <w:rFonts w:ascii="Times New Roman" w:eastAsia="宋体" w:hAnsi="Times New Roman" w:cs="Times New Roman"/>
          <w:i/>
          <w:kern w:val="0"/>
          <w:sz w:val="24"/>
          <w:szCs w:val="20"/>
          <w:lang w:eastAsia="en-US"/>
        </w:rPr>
        <w:t xml:space="preserve"> Lu</w:t>
      </w:r>
      <w:r w:rsidR="00F621A5" w:rsidRPr="00193004">
        <w:rPr>
          <w:rFonts w:ascii="Times New Roman" w:eastAsia="宋体" w:hAnsi="Times New Roman" w:cs="Times New Roman"/>
          <w:i/>
          <w:kern w:val="0"/>
          <w:sz w:val="24"/>
          <w:szCs w:val="20"/>
        </w:rPr>
        <w:t>,</w:t>
      </w:r>
      <w:r w:rsidR="00F621A5" w:rsidRPr="00193004">
        <w:rPr>
          <w:rFonts w:ascii="Times New Roman" w:eastAsia="宋体" w:hAnsi="Times New Roman" w:cs="Times New Roman"/>
          <w:i/>
          <w:kern w:val="0"/>
          <w:sz w:val="24"/>
          <w:szCs w:val="20"/>
          <w:vertAlign w:val="superscript"/>
          <w:lang w:eastAsia="en-US"/>
        </w:rPr>
        <w:t>§</w:t>
      </w:r>
    </w:p>
    <w:p w14:paraId="6E1B8AAE" w14:textId="2CA65E99" w:rsidR="000901F8" w:rsidRPr="00193004" w:rsidRDefault="000901F8" w:rsidP="000901F8">
      <w:pPr>
        <w:widowControl/>
        <w:spacing w:after="240" w:line="480" w:lineRule="auto"/>
        <w:jc w:val="left"/>
        <w:rPr>
          <w:rFonts w:ascii="Times New Roman" w:eastAsia="宋体" w:hAnsi="Times New Roman" w:cs="Times New Roman"/>
          <w:kern w:val="0"/>
          <w:sz w:val="24"/>
          <w:szCs w:val="20"/>
          <w:lang w:eastAsia="en-US"/>
        </w:rPr>
      </w:pPr>
      <w:r w:rsidRPr="00193004">
        <w:rPr>
          <w:rFonts w:ascii="Times New Roman" w:eastAsia="宋体" w:hAnsi="Times New Roman" w:cs="Times New Roman"/>
          <w:kern w:val="0"/>
          <w:sz w:val="24"/>
          <w:szCs w:val="20"/>
          <w:vertAlign w:val="superscript"/>
          <w:lang w:eastAsia="en-US"/>
        </w:rPr>
        <w:t>†</w:t>
      </w:r>
      <w:r w:rsidRPr="00193004">
        <w:rPr>
          <w:rFonts w:ascii="Times New Roman" w:eastAsia="宋体" w:hAnsi="Times New Roman" w:cs="Times New Roman"/>
          <w:kern w:val="0"/>
          <w:sz w:val="24"/>
          <w:szCs w:val="20"/>
          <w:lang w:eastAsia="en-US"/>
        </w:rPr>
        <w:t xml:space="preserve">Laser Micro/Nano Fabrication Laboratory, School of Mechanical Engineering, Beijing Institute of Technology, Beijing 100081, P.R. China, </w:t>
      </w:r>
      <w:r w:rsidRPr="00193004">
        <w:rPr>
          <w:rFonts w:ascii="Times New Roman" w:eastAsia="宋体" w:hAnsi="Times New Roman" w:cs="Times New Roman"/>
          <w:kern w:val="0"/>
          <w:sz w:val="24"/>
          <w:szCs w:val="20"/>
          <w:vertAlign w:val="superscript"/>
          <w:lang w:eastAsia="en-US"/>
        </w:rPr>
        <w:t>§</w:t>
      </w:r>
      <w:ins w:id="8" w:author="zp" w:date="2019-02-18T22:01:00Z">
        <w:r w:rsidR="0069543C" w:rsidRPr="001731E8">
          <w:rPr>
            <w:rFonts w:ascii="Times New Roman" w:eastAsia="宋体" w:hAnsi="Times New Roman" w:cs="Times New Roman"/>
            <w:kern w:val="0"/>
            <w:sz w:val="24"/>
            <w:szCs w:val="20"/>
            <w:lang w:eastAsia="en-US"/>
            <w:rPrChange w:id="9" w:author="zp" w:date="2019-02-18T22:01:00Z">
              <w:rPr>
                <w:rFonts w:ascii="Times New Roman" w:eastAsia="宋体" w:hAnsi="Times New Roman" w:cs="Times New Roman"/>
                <w:kern w:val="0"/>
                <w:sz w:val="24"/>
                <w:szCs w:val="20"/>
                <w:vertAlign w:val="superscript"/>
                <w:lang w:eastAsia="en-US"/>
              </w:rPr>
            </w:rPrChange>
          </w:rPr>
          <w:t>Laser Assisted Nano Engineering</w:t>
        </w:r>
      </w:ins>
      <w:ins w:id="10" w:author="zp" w:date="2019-02-18T22:02:00Z">
        <w:r w:rsidR="001731E8">
          <w:rPr>
            <w:rFonts w:ascii="Times New Roman" w:eastAsia="宋体" w:hAnsi="Times New Roman" w:cs="Times New Roman"/>
            <w:kern w:val="0"/>
            <w:sz w:val="24"/>
            <w:szCs w:val="20"/>
            <w:lang w:eastAsia="en-US"/>
          </w:rPr>
          <w:t xml:space="preserve"> Laboratory</w:t>
        </w:r>
      </w:ins>
      <w:ins w:id="11" w:author="zp" w:date="2019-02-18T22:01:00Z">
        <w:r w:rsidR="001731E8" w:rsidRPr="001731E8">
          <w:rPr>
            <w:rFonts w:ascii="Times New Roman" w:eastAsia="宋体" w:hAnsi="Times New Roman" w:cs="Times New Roman"/>
            <w:kern w:val="0"/>
            <w:sz w:val="24"/>
            <w:szCs w:val="20"/>
            <w:lang w:eastAsia="en-US"/>
            <w:rPrChange w:id="12" w:author="zp" w:date="2019-02-18T22:01:00Z">
              <w:rPr>
                <w:rFonts w:ascii="Times New Roman" w:eastAsia="宋体" w:hAnsi="Times New Roman" w:cs="Times New Roman"/>
                <w:kern w:val="0"/>
                <w:sz w:val="24"/>
                <w:szCs w:val="20"/>
                <w:vertAlign w:val="superscript"/>
                <w:lang w:eastAsia="en-US"/>
              </w:rPr>
            </w:rPrChange>
          </w:rPr>
          <w:t xml:space="preserve">, </w:t>
        </w:r>
      </w:ins>
      <w:r w:rsidRPr="00193004">
        <w:rPr>
          <w:rFonts w:ascii="Times New Roman" w:eastAsia="宋体" w:hAnsi="Times New Roman" w:cs="Times New Roman"/>
          <w:kern w:val="0"/>
          <w:sz w:val="24"/>
          <w:szCs w:val="20"/>
          <w:lang w:eastAsia="en-US"/>
        </w:rPr>
        <w:t>Department of Electrical and Computer Engineering, University of Nebraska-Lincoln, Lincoln, NE 68588-0511, USA</w:t>
      </w:r>
    </w:p>
    <w:p w14:paraId="12298F28" w14:textId="0CB6049F" w:rsidR="00C405A1" w:rsidRPr="00193004" w:rsidRDefault="000901F8" w:rsidP="007218AF">
      <w:pPr>
        <w:widowControl/>
        <w:spacing w:after="240" w:line="480" w:lineRule="auto"/>
        <w:rPr>
          <w:rFonts w:ascii="Times New Roman" w:eastAsia="宋体" w:hAnsi="Times New Roman" w:cs="Times New Roman"/>
          <w:kern w:val="0"/>
          <w:sz w:val="24"/>
          <w:szCs w:val="20"/>
          <w:lang w:eastAsia="en-US"/>
        </w:rPr>
      </w:pPr>
      <w:r w:rsidRPr="00193004">
        <w:rPr>
          <w:rFonts w:ascii="Times New Roman" w:eastAsia="宋体" w:hAnsi="Times New Roman" w:cs="Times New Roman"/>
          <w:b/>
          <w:kern w:val="0"/>
          <w:sz w:val="24"/>
          <w:szCs w:val="20"/>
          <w:lang w:eastAsia="en-US"/>
        </w:rPr>
        <w:t>KEYWORDS:</w:t>
      </w:r>
      <w:r w:rsidRPr="00193004">
        <w:rPr>
          <w:rFonts w:ascii="Times New Roman" w:eastAsia="宋体" w:hAnsi="Times New Roman" w:cs="Times New Roman"/>
          <w:kern w:val="0"/>
          <w:sz w:val="24"/>
          <w:szCs w:val="20"/>
          <w:lang w:eastAsia="en-US"/>
        </w:rPr>
        <w:t xml:space="preserve"> MoS</w:t>
      </w:r>
      <w:r w:rsidRPr="00193004">
        <w:rPr>
          <w:rFonts w:ascii="Times New Roman" w:eastAsia="宋体" w:hAnsi="Times New Roman" w:cs="Times New Roman"/>
          <w:kern w:val="0"/>
          <w:sz w:val="24"/>
          <w:szCs w:val="20"/>
          <w:vertAlign w:val="subscript"/>
          <w:lang w:eastAsia="en-US"/>
        </w:rPr>
        <w:t>2</w:t>
      </w:r>
      <w:r w:rsidRPr="00193004">
        <w:rPr>
          <w:rFonts w:ascii="Times New Roman" w:eastAsia="宋体" w:hAnsi="Times New Roman" w:cs="Times New Roman"/>
          <w:kern w:val="0"/>
          <w:sz w:val="24"/>
          <w:szCs w:val="20"/>
          <w:lang w:eastAsia="en-US"/>
        </w:rPr>
        <w:t xml:space="preserve"> </w:t>
      </w:r>
      <w:r w:rsidR="005A77AB" w:rsidRPr="00193004">
        <w:rPr>
          <w:rFonts w:ascii="Times New Roman" w:eastAsia="宋体" w:hAnsi="Times New Roman" w:cs="Times New Roman"/>
          <w:kern w:val="0"/>
          <w:sz w:val="24"/>
          <w:szCs w:val="20"/>
          <w:lang w:eastAsia="en-US"/>
        </w:rPr>
        <w:t>flakes</w:t>
      </w:r>
      <w:r w:rsidRPr="00193004">
        <w:rPr>
          <w:rFonts w:ascii="Times New Roman" w:eastAsia="宋体" w:hAnsi="Times New Roman" w:cs="Times New Roman"/>
          <w:kern w:val="0"/>
          <w:sz w:val="24"/>
          <w:szCs w:val="20"/>
          <w:lang w:eastAsia="en-US"/>
        </w:rPr>
        <w:t xml:space="preserve">, </w:t>
      </w:r>
      <w:r w:rsidR="00015A32" w:rsidRPr="00193004">
        <w:rPr>
          <w:rFonts w:ascii="Times New Roman" w:eastAsia="宋体" w:hAnsi="Times New Roman" w:cs="Times New Roman"/>
          <w:kern w:val="0"/>
          <w:sz w:val="24"/>
          <w:szCs w:val="20"/>
          <w:lang w:eastAsia="en-US"/>
        </w:rPr>
        <w:t>f</w:t>
      </w:r>
      <w:r w:rsidR="005A77AB" w:rsidRPr="00193004">
        <w:rPr>
          <w:rFonts w:ascii="Times New Roman" w:eastAsia="宋体" w:hAnsi="Times New Roman" w:cs="Times New Roman"/>
          <w:kern w:val="0"/>
          <w:sz w:val="24"/>
          <w:szCs w:val="20"/>
          <w:lang w:eastAsia="en-US"/>
        </w:rPr>
        <w:t xml:space="preserve">emtosecond </w:t>
      </w:r>
      <w:r w:rsidR="00015A32" w:rsidRPr="00193004">
        <w:rPr>
          <w:rFonts w:ascii="Times New Roman" w:eastAsia="宋体" w:hAnsi="Times New Roman" w:cs="Times New Roman"/>
          <w:kern w:val="0"/>
          <w:sz w:val="24"/>
          <w:szCs w:val="20"/>
          <w:lang w:eastAsia="en-US"/>
        </w:rPr>
        <w:t>l</w:t>
      </w:r>
      <w:r w:rsidR="005A77AB" w:rsidRPr="00193004">
        <w:rPr>
          <w:rFonts w:ascii="Times New Roman" w:eastAsia="宋体" w:hAnsi="Times New Roman" w:cs="Times New Roman"/>
          <w:kern w:val="0"/>
          <w:sz w:val="24"/>
          <w:szCs w:val="20"/>
          <w:lang w:eastAsia="en-US"/>
        </w:rPr>
        <w:t xml:space="preserve">aser </w:t>
      </w:r>
      <w:r w:rsidR="00297986" w:rsidRPr="00193004">
        <w:rPr>
          <w:rFonts w:ascii="Times New Roman" w:eastAsia="宋体" w:hAnsi="Times New Roman" w:cs="Times New Roman"/>
          <w:kern w:val="0"/>
          <w:sz w:val="24"/>
          <w:szCs w:val="20"/>
          <w:lang w:eastAsia="en-US"/>
        </w:rPr>
        <w:t>direct writing</w:t>
      </w:r>
      <w:r w:rsidRPr="00193004">
        <w:rPr>
          <w:rFonts w:ascii="Times New Roman" w:eastAsia="宋体" w:hAnsi="Times New Roman" w:cs="Times New Roman"/>
          <w:kern w:val="0"/>
          <w:sz w:val="24"/>
          <w:szCs w:val="20"/>
          <w:lang w:eastAsia="en-US"/>
        </w:rPr>
        <w:t xml:space="preserve">, </w:t>
      </w:r>
      <w:r w:rsidR="00650F08">
        <w:rPr>
          <w:rFonts w:ascii="Times New Roman" w:eastAsia="宋体" w:hAnsi="Times New Roman" w:cs="Times New Roman"/>
          <w:kern w:val="0"/>
          <w:sz w:val="24"/>
          <w:szCs w:val="20"/>
          <w:lang w:eastAsia="en-US"/>
        </w:rPr>
        <w:t>m</w:t>
      </w:r>
      <w:r w:rsidR="00650F08" w:rsidRPr="00650F08">
        <w:rPr>
          <w:rFonts w:ascii="Times New Roman" w:eastAsia="宋体" w:hAnsi="Times New Roman" w:cs="Times New Roman"/>
          <w:kern w:val="0"/>
          <w:sz w:val="24"/>
          <w:szCs w:val="20"/>
          <w:lang w:eastAsia="en-US"/>
        </w:rPr>
        <w:t>icro</w:t>
      </w:r>
      <w:r w:rsidR="00244C00">
        <w:rPr>
          <w:rFonts w:ascii="Times New Roman" w:eastAsia="宋体" w:hAnsi="Times New Roman" w:cs="Times New Roman"/>
          <w:kern w:val="0"/>
          <w:sz w:val="24"/>
          <w:szCs w:val="20"/>
          <w:lang w:eastAsia="en-US"/>
        </w:rPr>
        <w:t>/</w:t>
      </w:r>
      <w:proofErr w:type="spellStart"/>
      <w:r w:rsidR="00650F08" w:rsidRPr="00650F08">
        <w:rPr>
          <w:rFonts w:ascii="Times New Roman" w:eastAsia="宋体" w:hAnsi="Times New Roman" w:cs="Times New Roman"/>
          <w:kern w:val="0"/>
          <w:sz w:val="24"/>
          <w:szCs w:val="20"/>
          <w:lang w:eastAsia="en-US"/>
        </w:rPr>
        <w:t>nanopatterning</w:t>
      </w:r>
      <w:proofErr w:type="spellEnd"/>
      <w:r w:rsidR="009F5FAA" w:rsidRPr="00193004">
        <w:rPr>
          <w:rFonts w:ascii="Times New Roman" w:eastAsia="宋体" w:hAnsi="Times New Roman" w:cs="Times New Roman"/>
          <w:kern w:val="0"/>
          <w:sz w:val="24"/>
          <w:szCs w:val="20"/>
          <w:lang w:eastAsia="en-US"/>
        </w:rPr>
        <w:t xml:space="preserve">, </w:t>
      </w:r>
      <w:r w:rsidR="00B42CB5" w:rsidRPr="00193004">
        <w:rPr>
          <w:rFonts w:ascii="Times New Roman" w:eastAsia="宋体" w:hAnsi="Times New Roman" w:cs="Times New Roman"/>
          <w:kern w:val="0"/>
          <w:sz w:val="24"/>
          <w:szCs w:val="20"/>
          <w:lang w:eastAsia="en-US"/>
        </w:rPr>
        <w:t xml:space="preserve">oxygen </w:t>
      </w:r>
      <w:r w:rsidR="00FA1BD3" w:rsidRPr="00193004">
        <w:rPr>
          <w:rFonts w:ascii="Times New Roman" w:eastAsia="宋体" w:hAnsi="Times New Roman" w:cs="Times New Roman"/>
          <w:kern w:val="0"/>
          <w:sz w:val="24"/>
          <w:szCs w:val="20"/>
          <w:lang w:eastAsia="en-US"/>
        </w:rPr>
        <w:t xml:space="preserve">bonding, </w:t>
      </w:r>
      <w:proofErr w:type="gramStart"/>
      <w:r w:rsidR="002A4FEB" w:rsidRPr="00193004">
        <w:rPr>
          <w:rFonts w:ascii="Times New Roman" w:eastAsia="宋体" w:hAnsi="Times New Roman" w:cs="Times New Roman"/>
          <w:kern w:val="0"/>
          <w:sz w:val="24"/>
          <w:szCs w:val="20"/>
          <w:lang w:eastAsia="en-US"/>
        </w:rPr>
        <w:t>electrical</w:t>
      </w:r>
      <w:proofErr w:type="gramEnd"/>
      <w:r w:rsidR="00244C00">
        <w:rPr>
          <w:rFonts w:ascii="Times New Roman" w:eastAsia="宋体" w:hAnsi="Times New Roman" w:cs="Times New Roman"/>
          <w:kern w:val="0"/>
          <w:sz w:val="24"/>
          <w:szCs w:val="20"/>
          <w:lang w:eastAsia="en-US"/>
        </w:rPr>
        <w:t xml:space="preserve"> rectification</w:t>
      </w:r>
    </w:p>
    <w:p w14:paraId="741AA9D9" w14:textId="5E12EE1C" w:rsidR="00175632" w:rsidRPr="00193004" w:rsidRDefault="00E55EF8" w:rsidP="006F48FE">
      <w:pPr>
        <w:widowControl/>
        <w:spacing w:after="240" w:line="480" w:lineRule="auto"/>
        <w:rPr>
          <w:rFonts w:ascii="Times New Roman" w:eastAsia="宋体" w:hAnsi="Times New Roman" w:cs="Times New Roman"/>
          <w:kern w:val="0"/>
          <w:sz w:val="24"/>
          <w:szCs w:val="20"/>
        </w:rPr>
      </w:pPr>
      <w:r w:rsidRPr="00193004">
        <w:rPr>
          <w:rFonts w:ascii="Times New Roman" w:eastAsia="宋体" w:hAnsi="Times New Roman" w:cs="Times New Roman" w:hint="eastAsia"/>
          <w:b/>
          <w:kern w:val="0"/>
          <w:sz w:val="24"/>
          <w:szCs w:val="20"/>
          <w:lang w:eastAsia="en-US"/>
        </w:rPr>
        <w:t>ABSTRACT</w:t>
      </w:r>
      <w:r w:rsidR="00386407" w:rsidRPr="00193004">
        <w:rPr>
          <w:rFonts w:ascii="Times New Roman" w:eastAsia="宋体" w:hAnsi="Times New Roman" w:cs="Times New Roman"/>
          <w:kern w:val="0"/>
          <w:sz w:val="24"/>
          <w:szCs w:val="20"/>
          <w:lang w:eastAsia="en-US"/>
        </w:rPr>
        <w:t xml:space="preserve">: </w:t>
      </w:r>
      <w:bookmarkStart w:id="13" w:name="OLE_LINK45"/>
      <w:bookmarkStart w:id="14" w:name="OLE_LINK46"/>
      <w:r w:rsidR="00DB7D03" w:rsidRPr="00193004">
        <w:rPr>
          <w:rFonts w:ascii="Times New Roman" w:eastAsia="宋体" w:hAnsi="Times New Roman" w:cs="Times New Roman"/>
          <w:kern w:val="0"/>
          <w:sz w:val="24"/>
          <w:szCs w:val="20"/>
          <w:lang w:val="en-GB" w:eastAsia="en-US"/>
        </w:rPr>
        <w:t>MoS</w:t>
      </w:r>
      <w:r w:rsidR="00DB7D03" w:rsidRPr="00193004">
        <w:rPr>
          <w:rFonts w:ascii="Times New Roman" w:eastAsia="宋体" w:hAnsi="Times New Roman" w:cs="Times New Roman"/>
          <w:kern w:val="0"/>
          <w:sz w:val="24"/>
          <w:szCs w:val="20"/>
          <w:vertAlign w:val="subscript"/>
          <w:lang w:val="en-GB" w:eastAsia="en-US"/>
        </w:rPr>
        <w:t>2</w:t>
      </w:r>
      <w:r w:rsidR="00DB7D03" w:rsidRPr="00193004">
        <w:rPr>
          <w:rFonts w:ascii="Times New Roman" w:eastAsia="宋体" w:hAnsi="Times New Roman" w:cs="Times New Roman"/>
          <w:kern w:val="0"/>
          <w:sz w:val="24"/>
          <w:szCs w:val="20"/>
          <w:lang w:val="en-GB" w:eastAsia="en-US"/>
        </w:rPr>
        <w:t xml:space="preserve"> micro/nanostructures</w:t>
      </w:r>
      <w:r w:rsidR="00065CEE" w:rsidRPr="00193004">
        <w:rPr>
          <w:rFonts w:ascii="Times New Roman" w:eastAsia="宋体" w:hAnsi="Times New Roman" w:cs="Times New Roman"/>
          <w:kern w:val="0"/>
          <w:sz w:val="24"/>
          <w:szCs w:val="20"/>
          <w:lang w:val="en-GB" w:eastAsia="en-US"/>
        </w:rPr>
        <w:t xml:space="preserve"> are </w:t>
      </w:r>
      <w:r w:rsidR="00065CEE" w:rsidRPr="00193004">
        <w:rPr>
          <w:rFonts w:ascii="Times New Roman" w:eastAsia="宋体" w:hAnsi="Times New Roman" w:cs="Times New Roman"/>
          <w:kern w:val="0"/>
          <w:sz w:val="24"/>
          <w:szCs w:val="20"/>
          <w:lang w:eastAsia="en-US"/>
        </w:rPr>
        <w:t xml:space="preserve">desirable </w:t>
      </w:r>
      <w:r w:rsidR="008B2BF1" w:rsidRPr="00193004">
        <w:rPr>
          <w:rFonts w:ascii="Times New Roman" w:eastAsia="宋体" w:hAnsi="Times New Roman" w:cs="Times New Roman"/>
          <w:kern w:val="0"/>
          <w:sz w:val="24"/>
          <w:szCs w:val="20"/>
          <w:lang w:eastAsia="en-US"/>
        </w:rPr>
        <w:t>for</w:t>
      </w:r>
      <w:r w:rsidR="008B2BF1" w:rsidRPr="00193004">
        <w:rPr>
          <w:rFonts w:ascii="Times New Roman" w:eastAsia="宋体" w:hAnsi="Times New Roman" w:cs="Times New Roman"/>
          <w:kern w:val="0"/>
          <w:sz w:val="24"/>
          <w:szCs w:val="20"/>
        </w:rPr>
        <w:t xml:space="preserve"> tuning </w:t>
      </w:r>
      <w:r w:rsidR="008B2BF1" w:rsidRPr="00193004">
        <w:rPr>
          <w:rFonts w:ascii="Times New Roman" w:eastAsia="宋体" w:hAnsi="Times New Roman" w:cs="Times New Roman"/>
          <w:kern w:val="0"/>
          <w:sz w:val="24"/>
          <w:szCs w:val="20"/>
          <w:lang w:val="en-GB" w:eastAsia="en-US"/>
        </w:rPr>
        <w:t>electronic properties, developing req</w:t>
      </w:r>
      <w:r w:rsidR="00E5440D">
        <w:rPr>
          <w:rFonts w:ascii="Times New Roman" w:eastAsia="宋体" w:hAnsi="Times New Roman" w:cs="Times New Roman"/>
          <w:kern w:val="0"/>
          <w:sz w:val="24"/>
          <w:szCs w:val="20"/>
          <w:lang w:val="en-GB" w:eastAsia="en-US"/>
        </w:rPr>
        <w:t>uired functionality, and improving</w:t>
      </w:r>
      <w:r w:rsidR="008B2BF1" w:rsidRPr="00193004">
        <w:rPr>
          <w:rFonts w:ascii="Times New Roman" w:eastAsia="宋体" w:hAnsi="Times New Roman" w:cs="Times New Roman"/>
          <w:kern w:val="0"/>
          <w:sz w:val="24"/>
          <w:szCs w:val="20"/>
          <w:lang w:val="en-GB" w:eastAsia="en-US"/>
        </w:rPr>
        <w:t xml:space="preserve"> </w:t>
      </w:r>
      <w:r w:rsidR="005E1214" w:rsidRPr="00193004">
        <w:rPr>
          <w:rFonts w:ascii="Times New Roman" w:eastAsia="宋体" w:hAnsi="Times New Roman" w:cs="Times New Roman"/>
          <w:kern w:val="0"/>
          <w:sz w:val="24"/>
          <w:szCs w:val="20"/>
          <w:lang w:val="en-GB" w:eastAsia="en-US"/>
        </w:rPr>
        <w:t xml:space="preserve">existing </w:t>
      </w:r>
      <w:r w:rsidR="008B2BF1" w:rsidRPr="00193004">
        <w:rPr>
          <w:rFonts w:ascii="Times New Roman" w:eastAsia="宋体" w:hAnsi="Times New Roman" w:cs="Times New Roman"/>
          <w:kern w:val="0"/>
          <w:sz w:val="24"/>
          <w:szCs w:val="20"/>
          <w:lang w:val="en-GB" w:eastAsia="en-US"/>
        </w:rPr>
        <w:t>performance</w:t>
      </w:r>
      <w:r w:rsidR="00047826" w:rsidRPr="00193004">
        <w:rPr>
          <w:rFonts w:ascii="Times New Roman" w:eastAsia="宋体" w:hAnsi="Times New Roman" w:cs="Times New Roman"/>
          <w:kern w:val="0"/>
          <w:sz w:val="24"/>
          <w:szCs w:val="20"/>
          <w:lang w:val="en-GB" w:eastAsia="en-US"/>
        </w:rPr>
        <w:t xml:space="preserve"> of multilayer MoS</w:t>
      </w:r>
      <w:r w:rsidR="00047826" w:rsidRPr="00193004">
        <w:rPr>
          <w:rFonts w:ascii="Times New Roman" w:eastAsia="宋体" w:hAnsi="Times New Roman" w:cs="Times New Roman"/>
          <w:kern w:val="0"/>
          <w:sz w:val="24"/>
          <w:szCs w:val="20"/>
          <w:vertAlign w:val="subscript"/>
          <w:lang w:val="en-GB" w:eastAsia="en-US"/>
        </w:rPr>
        <w:t>2</w:t>
      </w:r>
      <w:r w:rsidR="00047826" w:rsidRPr="00193004">
        <w:rPr>
          <w:rFonts w:ascii="Times New Roman" w:eastAsia="宋体" w:hAnsi="Times New Roman" w:cs="Times New Roman"/>
          <w:kern w:val="0"/>
          <w:sz w:val="24"/>
          <w:szCs w:val="20"/>
          <w:lang w:val="en-GB" w:eastAsia="en-US"/>
        </w:rPr>
        <w:t xml:space="preserve"> device</w:t>
      </w:r>
      <w:r w:rsidR="00393EAD">
        <w:rPr>
          <w:rFonts w:ascii="Times New Roman" w:eastAsia="宋体" w:hAnsi="Times New Roman" w:cs="Times New Roman"/>
          <w:kern w:val="0"/>
          <w:sz w:val="24"/>
          <w:szCs w:val="20"/>
          <w:lang w:val="en-GB" w:eastAsia="en-US"/>
        </w:rPr>
        <w:t>s</w:t>
      </w:r>
      <w:r w:rsidR="00047826" w:rsidRPr="00193004">
        <w:rPr>
          <w:rFonts w:ascii="Times New Roman" w:eastAsia="宋体" w:hAnsi="Times New Roman" w:cs="Times New Roman"/>
          <w:kern w:val="0"/>
          <w:sz w:val="24"/>
          <w:szCs w:val="20"/>
          <w:lang w:val="en-GB" w:eastAsia="en-US"/>
        </w:rPr>
        <w:t xml:space="preserve">. </w:t>
      </w:r>
      <w:bookmarkEnd w:id="13"/>
      <w:bookmarkEnd w:id="14"/>
      <w:r w:rsidR="0051210F" w:rsidRPr="00193004">
        <w:rPr>
          <w:rFonts w:ascii="Times New Roman" w:eastAsia="宋体" w:hAnsi="Times New Roman" w:cs="Times New Roman"/>
          <w:kern w:val="0"/>
          <w:sz w:val="24"/>
          <w:szCs w:val="20"/>
        </w:rPr>
        <w:t xml:space="preserve">This work presents a </w:t>
      </w:r>
      <w:r w:rsidR="00AF2BA7" w:rsidRPr="00193004">
        <w:rPr>
          <w:rFonts w:ascii="Times New Roman" w:eastAsia="宋体" w:hAnsi="Times New Roman" w:cs="Times New Roman"/>
          <w:kern w:val="0"/>
          <w:sz w:val="24"/>
          <w:szCs w:val="20"/>
        </w:rPr>
        <w:t xml:space="preserve">useful </w:t>
      </w:r>
      <w:r w:rsidR="0051210F" w:rsidRPr="00193004">
        <w:rPr>
          <w:rFonts w:ascii="Times New Roman" w:eastAsia="宋体" w:hAnsi="Times New Roman" w:cs="Times New Roman"/>
          <w:kern w:val="0"/>
          <w:sz w:val="24"/>
          <w:szCs w:val="20"/>
        </w:rPr>
        <w:t>method to</w:t>
      </w:r>
      <w:r w:rsidR="00814B39">
        <w:rPr>
          <w:rFonts w:ascii="Times New Roman" w:eastAsia="宋体" w:hAnsi="Times New Roman" w:cs="Times New Roman" w:hint="eastAsia"/>
          <w:kern w:val="0"/>
          <w:sz w:val="24"/>
          <w:szCs w:val="20"/>
        </w:rPr>
        <w:t xml:space="preserve"> </w:t>
      </w:r>
      <w:r w:rsidR="00814B39" w:rsidRPr="00814B39">
        <w:rPr>
          <w:rFonts w:ascii="Times New Roman" w:eastAsia="宋体" w:hAnsi="Times New Roman" w:cs="Times New Roman"/>
          <w:kern w:val="0"/>
          <w:sz w:val="24"/>
          <w:szCs w:val="20"/>
        </w:rPr>
        <w:t>flexibly</w:t>
      </w:r>
      <w:r w:rsidR="0051210F" w:rsidRPr="00193004">
        <w:rPr>
          <w:rFonts w:ascii="Times New Roman" w:eastAsia="宋体" w:hAnsi="Times New Roman" w:cs="Times New Roman"/>
          <w:kern w:val="0"/>
          <w:sz w:val="24"/>
          <w:szCs w:val="20"/>
        </w:rPr>
        <w:t xml:space="preserve"> </w:t>
      </w:r>
      <w:proofErr w:type="spellStart"/>
      <w:r w:rsidR="00212BD9">
        <w:rPr>
          <w:rFonts w:ascii="Times New Roman" w:eastAsia="宋体" w:hAnsi="Times New Roman" w:cs="Times New Roman"/>
          <w:kern w:val="0"/>
          <w:sz w:val="24"/>
          <w:szCs w:val="20"/>
        </w:rPr>
        <w:t>microprocess</w:t>
      </w:r>
      <w:proofErr w:type="spellEnd"/>
      <w:r w:rsidR="00646952" w:rsidRPr="00193004">
        <w:rPr>
          <w:rFonts w:ascii="Times New Roman" w:eastAsia="宋体" w:hAnsi="Times New Roman" w:cs="Times New Roman"/>
          <w:kern w:val="0"/>
          <w:sz w:val="24"/>
          <w:szCs w:val="20"/>
        </w:rPr>
        <w:t xml:space="preserve"> </w:t>
      </w:r>
      <w:r w:rsidR="00F2211D" w:rsidRPr="00193004">
        <w:rPr>
          <w:rFonts w:ascii="Times New Roman" w:eastAsia="宋体" w:hAnsi="Times New Roman" w:cs="Times New Roman"/>
          <w:kern w:val="0"/>
          <w:sz w:val="24"/>
          <w:szCs w:val="20"/>
        </w:rPr>
        <w:t>multilayer MoS</w:t>
      </w:r>
      <w:r w:rsidR="00F2211D" w:rsidRPr="00193004">
        <w:rPr>
          <w:rFonts w:ascii="Times New Roman" w:eastAsia="宋体" w:hAnsi="Times New Roman" w:cs="Times New Roman"/>
          <w:kern w:val="0"/>
          <w:sz w:val="24"/>
          <w:szCs w:val="20"/>
          <w:vertAlign w:val="subscript"/>
        </w:rPr>
        <w:t>2</w:t>
      </w:r>
      <w:r w:rsidR="00F2211D" w:rsidRPr="00193004">
        <w:rPr>
          <w:rFonts w:ascii="Times New Roman" w:eastAsia="宋体" w:hAnsi="Times New Roman" w:cs="Times New Roman"/>
          <w:kern w:val="0"/>
          <w:sz w:val="24"/>
          <w:szCs w:val="20"/>
        </w:rPr>
        <w:t xml:space="preserve"> flakes</w:t>
      </w:r>
      <w:r w:rsidR="00B13E2F" w:rsidRPr="00B13E2F">
        <w:rPr>
          <w:rFonts w:ascii="Times New Roman" w:eastAsia="宋体" w:hAnsi="Times New Roman" w:cs="Times New Roman"/>
          <w:kern w:val="0"/>
          <w:sz w:val="24"/>
          <w:szCs w:val="20"/>
          <w:lang w:eastAsia="en-US"/>
        </w:rPr>
        <w:t xml:space="preserve"> </w:t>
      </w:r>
      <w:r w:rsidR="00B13E2F" w:rsidRPr="00193004">
        <w:rPr>
          <w:rFonts w:ascii="Times New Roman" w:eastAsia="宋体" w:hAnsi="Times New Roman" w:cs="Times New Roman"/>
          <w:kern w:val="0"/>
          <w:sz w:val="24"/>
          <w:szCs w:val="20"/>
          <w:lang w:eastAsia="en-US"/>
        </w:rPr>
        <w:t xml:space="preserve">through </w:t>
      </w:r>
      <w:r w:rsidR="00B13E2F" w:rsidRPr="00193004">
        <w:rPr>
          <w:rFonts w:ascii="Times New Roman" w:eastAsia="宋体" w:hAnsi="Times New Roman" w:cs="Times New Roman"/>
          <w:kern w:val="0"/>
          <w:sz w:val="24"/>
          <w:szCs w:val="20"/>
        </w:rPr>
        <w:t>femtosecond laser pulse direct writing</w:t>
      </w:r>
      <w:r w:rsidR="00F2211D" w:rsidRPr="00193004">
        <w:rPr>
          <w:rFonts w:ascii="Times New Roman" w:eastAsia="宋体" w:hAnsi="Times New Roman" w:cs="Times New Roman"/>
          <w:kern w:val="0"/>
          <w:sz w:val="24"/>
          <w:szCs w:val="20"/>
        </w:rPr>
        <w:t>,</w:t>
      </w:r>
      <w:r w:rsidR="00B13E2F">
        <w:rPr>
          <w:rFonts w:ascii="Times New Roman" w:eastAsia="宋体" w:hAnsi="Times New Roman" w:cs="Times New Roman"/>
          <w:kern w:val="0"/>
          <w:sz w:val="24"/>
          <w:szCs w:val="20"/>
        </w:rPr>
        <w:t xml:space="preserve"> which</w:t>
      </w:r>
      <w:r w:rsidR="00F2211D" w:rsidRPr="00193004">
        <w:rPr>
          <w:rFonts w:ascii="Times New Roman" w:eastAsia="宋体" w:hAnsi="Times New Roman" w:cs="Times New Roman"/>
          <w:kern w:val="0"/>
          <w:sz w:val="24"/>
          <w:szCs w:val="20"/>
        </w:rPr>
        <w:t xml:space="preserve"> </w:t>
      </w:r>
      <w:r w:rsidR="001E3089">
        <w:rPr>
          <w:rFonts w:ascii="Times New Roman" w:eastAsia="宋体" w:hAnsi="Times New Roman" w:cs="Times New Roman"/>
          <w:kern w:val="0"/>
          <w:sz w:val="24"/>
          <w:szCs w:val="20"/>
        </w:rPr>
        <w:t xml:space="preserve">can </w:t>
      </w:r>
      <w:r w:rsidR="00FD3368" w:rsidRPr="00193004">
        <w:rPr>
          <w:rFonts w:ascii="Times New Roman" w:eastAsia="宋体" w:hAnsi="Times New Roman" w:cs="Times New Roman"/>
          <w:kern w:val="0"/>
          <w:sz w:val="24"/>
          <w:szCs w:val="20"/>
        </w:rPr>
        <w:t>directly fabricate</w:t>
      </w:r>
      <w:r w:rsidR="00F2211D" w:rsidRPr="00193004">
        <w:rPr>
          <w:rFonts w:ascii="Times New Roman" w:eastAsia="宋体" w:hAnsi="Times New Roman" w:cs="Times New Roman"/>
          <w:kern w:val="0"/>
          <w:sz w:val="24"/>
          <w:szCs w:val="20"/>
        </w:rPr>
        <w:t xml:space="preserve"> </w:t>
      </w:r>
      <w:r w:rsidR="00393EAD">
        <w:rPr>
          <w:rFonts w:ascii="Times New Roman" w:eastAsia="宋体" w:hAnsi="Times New Roman" w:cs="Times New Roman"/>
          <w:kern w:val="0"/>
          <w:sz w:val="24"/>
          <w:szCs w:val="20"/>
        </w:rPr>
        <w:t>regular</w:t>
      </w:r>
      <w:r w:rsidR="001D6D6C" w:rsidRPr="00193004">
        <w:rPr>
          <w:rFonts w:ascii="Times New Roman" w:eastAsia="宋体" w:hAnsi="Times New Roman" w:cs="Times New Roman"/>
          <w:kern w:val="0"/>
          <w:sz w:val="24"/>
          <w:szCs w:val="20"/>
        </w:rPr>
        <w:t xml:space="preserve"> </w:t>
      </w:r>
      <w:r w:rsidR="00630AE8" w:rsidRPr="00193004">
        <w:rPr>
          <w:rFonts w:ascii="Times New Roman" w:eastAsia="宋体" w:hAnsi="Times New Roman" w:cs="Times New Roman"/>
          <w:kern w:val="0"/>
          <w:sz w:val="24"/>
          <w:szCs w:val="20"/>
          <w:lang w:eastAsia="en-US"/>
        </w:rPr>
        <w:t>MoS</w:t>
      </w:r>
      <w:r w:rsidR="00630AE8" w:rsidRPr="00193004">
        <w:rPr>
          <w:rFonts w:ascii="Times New Roman" w:eastAsia="宋体" w:hAnsi="Times New Roman" w:cs="Times New Roman"/>
          <w:kern w:val="0"/>
          <w:sz w:val="24"/>
          <w:szCs w:val="20"/>
          <w:vertAlign w:val="subscript"/>
          <w:lang w:eastAsia="en-US"/>
        </w:rPr>
        <w:t>2</w:t>
      </w:r>
      <w:r w:rsidR="00630AE8" w:rsidRPr="00193004">
        <w:rPr>
          <w:rFonts w:ascii="Times New Roman" w:eastAsia="宋体" w:hAnsi="Times New Roman" w:cs="Times New Roman"/>
          <w:kern w:val="0"/>
          <w:sz w:val="24"/>
          <w:szCs w:val="20"/>
          <w:lang w:eastAsia="en-US"/>
        </w:rPr>
        <w:t xml:space="preserve"> </w:t>
      </w:r>
      <w:proofErr w:type="spellStart"/>
      <w:r w:rsidR="00F2211D" w:rsidRPr="00193004">
        <w:rPr>
          <w:rFonts w:ascii="Times New Roman" w:eastAsia="宋体" w:hAnsi="Times New Roman" w:cs="Times New Roman"/>
          <w:kern w:val="0"/>
          <w:sz w:val="24"/>
          <w:szCs w:val="20"/>
          <w:lang w:eastAsia="en-US"/>
        </w:rPr>
        <w:t>nanoribbon</w:t>
      </w:r>
      <w:proofErr w:type="spellEnd"/>
      <w:r w:rsidR="00F2211D" w:rsidRPr="00193004">
        <w:rPr>
          <w:rFonts w:ascii="Times New Roman" w:eastAsia="宋体" w:hAnsi="Times New Roman" w:cs="Times New Roman"/>
          <w:kern w:val="0"/>
          <w:sz w:val="24"/>
          <w:szCs w:val="20"/>
          <w:lang w:eastAsia="en-US"/>
        </w:rPr>
        <w:t xml:space="preserve"> arrays</w:t>
      </w:r>
      <w:r w:rsidR="001D6D6C" w:rsidRPr="00193004">
        <w:rPr>
          <w:rFonts w:ascii="Times New Roman" w:eastAsia="宋体" w:hAnsi="Times New Roman" w:cs="Times New Roman"/>
          <w:kern w:val="0"/>
          <w:sz w:val="24"/>
          <w:szCs w:val="20"/>
          <w:lang w:eastAsia="en-US"/>
        </w:rPr>
        <w:t xml:space="preserve"> with </w:t>
      </w:r>
      <w:r w:rsidR="001D6D6C" w:rsidRPr="00193004">
        <w:rPr>
          <w:rFonts w:ascii="Times New Roman" w:eastAsia="宋体" w:hAnsi="Times New Roman" w:cs="Times New Roman"/>
          <w:kern w:val="0"/>
          <w:sz w:val="24"/>
          <w:szCs w:val="20"/>
        </w:rPr>
        <w:t>ribbon widths</w:t>
      </w:r>
      <w:r w:rsidR="0091170F">
        <w:rPr>
          <w:rFonts w:ascii="Times New Roman" w:eastAsia="宋体" w:hAnsi="Times New Roman" w:cs="Times New Roman"/>
          <w:kern w:val="0"/>
          <w:sz w:val="24"/>
          <w:szCs w:val="20"/>
        </w:rPr>
        <w:t xml:space="preserve"> of</w:t>
      </w:r>
      <w:r w:rsidR="0046340B">
        <w:rPr>
          <w:rFonts w:ascii="Times New Roman" w:eastAsia="宋体" w:hAnsi="Times New Roman" w:cs="Times New Roman"/>
          <w:kern w:val="0"/>
          <w:sz w:val="24"/>
          <w:szCs w:val="20"/>
        </w:rPr>
        <w:t xml:space="preserve"> 179, 152, 116, 98, </w:t>
      </w:r>
      <w:r w:rsidR="0046083A">
        <w:rPr>
          <w:rFonts w:ascii="Times New Roman" w:eastAsia="宋体" w:hAnsi="Times New Roman" w:cs="Times New Roman"/>
          <w:kern w:val="0"/>
          <w:sz w:val="24"/>
          <w:szCs w:val="20"/>
        </w:rPr>
        <w:t xml:space="preserve">and </w:t>
      </w:r>
      <w:r w:rsidR="0046340B">
        <w:rPr>
          <w:rFonts w:ascii="Times New Roman" w:eastAsia="宋体" w:hAnsi="Times New Roman" w:cs="Times New Roman"/>
          <w:kern w:val="0"/>
          <w:sz w:val="24"/>
          <w:szCs w:val="20"/>
        </w:rPr>
        <w:t>77 nm</w:t>
      </w:r>
      <w:r w:rsidR="00F2211D" w:rsidRPr="00193004">
        <w:rPr>
          <w:rFonts w:ascii="Times New Roman" w:eastAsia="宋体" w:hAnsi="Times New Roman" w:cs="Times New Roman"/>
          <w:kern w:val="0"/>
          <w:sz w:val="24"/>
          <w:szCs w:val="20"/>
          <w:lang w:eastAsia="en-US"/>
        </w:rPr>
        <w:t>,</w:t>
      </w:r>
      <w:r w:rsidR="00B13E2F">
        <w:rPr>
          <w:rFonts w:ascii="Times New Roman" w:eastAsia="宋体" w:hAnsi="Times New Roman" w:cs="Times New Roman"/>
          <w:kern w:val="0"/>
          <w:sz w:val="24"/>
          <w:szCs w:val="20"/>
          <w:lang w:eastAsia="en-US"/>
        </w:rPr>
        <w:t xml:space="preserve"> </w:t>
      </w:r>
      <w:r w:rsidR="00F2211D" w:rsidRPr="00193004">
        <w:rPr>
          <w:rFonts w:ascii="Times New Roman" w:eastAsia="宋体" w:hAnsi="Times New Roman" w:cs="Times New Roman"/>
          <w:kern w:val="0"/>
          <w:sz w:val="24"/>
          <w:szCs w:val="20"/>
          <w:lang w:eastAsia="en-US"/>
        </w:rPr>
        <w:t xml:space="preserve">and </w:t>
      </w:r>
      <w:r w:rsidR="001E3089" w:rsidRPr="001E3089">
        <w:rPr>
          <w:rFonts w:ascii="Times New Roman" w:eastAsia="宋体" w:hAnsi="Times New Roman" w:cs="Times New Roman"/>
          <w:kern w:val="0"/>
          <w:sz w:val="24"/>
          <w:szCs w:val="20"/>
          <w:lang w:eastAsia="en-US"/>
        </w:rPr>
        <w:t>arbitrarily</w:t>
      </w:r>
      <w:r w:rsidR="00F2211D" w:rsidRPr="00193004">
        <w:rPr>
          <w:rFonts w:ascii="Times New Roman" w:eastAsia="宋体" w:hAnsi="Times New Roman" w:cs="Times New Roman"/>
          <w:kern w:val="0"/>
          <w:sz w:val="24"/>
          <w:szCs w:val="20"/>
          <w:lang w:eastAsia="en-US"/>
        </w:rPr>
        <w:t xml:space="preserve"> pattern MoS</w:t>
      </w:r>
      <w:r w:rsidR="00F2211D" w:rsidRPr="00193004">
        <w:rPr>
          <w:rFonts w:ascii="Times New Roman" w:eastAsia="宋体" w:hAnsi="Times New Roman" w:cs="Times New Roman"/>
          <w:kern w:val="0"/>
          <w:sz w:val="24"/>
          <w:szCs w:val="20"/>
          <w:vertAlign w:val="subscript"/>
          <w:lang w:eastAsia="en-US"/>
        </w:rPr>
        <w:t>2</w:t>
      </w:r>
      <w:r w:rsidR="00F2211D" w:rsidRPr="00193004">
        <w:rPr>
          <w:rFonts w:ascii="Times New Roman" w:eastAsia="宋体" w:hAnsi="Times New Roman" w:cs="Times New Roman"/>
          <w:kern w:val="0"/>
          <w:sz w:val="24"/>
          <w:szCs w:val="20"/>
          <w:lang w:eastAsia="en-US"/>
        </w:rPr>
        <w:t xml:space="preserve"> flakes </w:t>
      </w:r>
      <w:r w:rsidR="0046083A">
        <w:rPr>
          <w:rFonts w:ascii="Times New Roman" w:eastAsia="宋体" w:hAnsi="Times New Roman" w:cs="Times New Roman"/>
          <w:kern w:val="0"/>
          <w:sz w:val="24"/>
          <w:szCs w:val="20"/>
          <w:lang w:eastAsia="en-US"/>
        </w:rPr>
        <w:t xml:space="preserve">to </w:t>
      </w:r>
      <w:r w:rsidR="00F2211D" w:rsidRPr="00193004">
        <w:rPr>
          <w:rFonts w:ascii="Times New Roman" w:eastAsia="宋体" w:hAnsi="Times New Roman" w:cs="Times New Roman"/>
          <w:kern w:val="0"/>
          <w:sz w:val="24"/>
          <w:szCs w:val="20"/>
          <w:lang w:eastAsia="en-US"/>
        </w:rPr>
        <w:t xml:space="preserve">form </w:t>
      </w:r>
      <w:r w:rsidR="008101B0">
        <w:rPr>
          <w:rFonts w:ascii="Times New Roman" w:eastAsia="宋体" w:hAnsi="Times New Roman" w:cs="Times New Roman"/>
          <w:kern w:val="0"/>
          <w:sz w:val="24"/>
          <w:szCs w:val="20"/>
          <w:lang w:eastAsia="en-US"/>
        </w:rPr>
        <w:t>micro</w:t>
      </w:r>
      <w:r w:rsidR="0046083A">
        <w:rPr>
          <w:rFonts w:ascii="Times New Roman" w:eastAsia="宋体" w:hAnsi="Times New Roman" w:cs="Times New Roman"/>
          <w:kern w:val="0"/>
          <w:sz w:val="24"/>
          <w:szCs w:val="20"/>
          <w:lang w:eastAsia="en-US"/>
        </w:rPr>
        <w:t>/</w:t>
      </w:r>
      <w:r w:rsidR="008101B0">
        <w:rPr>
          <w:rFonts w:ascii="Times New Roman" w:eastAsia="宋体" w:hAnsi="Times New Roman" w:cs="Times New Roman"/>
          <w:kern w:val="0"/>
          <w:sz w:val="24"/>
          <w:szCs w:val="20"/>
          <w:lang w:eastAsia="en-US"/>
        </w:rPr>
        <w:t>nano</w:t>
      </w:r>
      <w:r w:rsidR="00F2211D" w:rsidRPr="00193004">
        <w:rPr>
          <w:rFonts w:ascii="Times New Roman" w:eastAsia="宋体" w:hAnsi="Times New Roman" w:cs="Times New Roman"/>
          <w:kern w:val="0"/>
          <w:sz w:val="24"/>
          <w:szCs w:val="20"/>
          <w:lang w:eastAsia="en-US"/>
        </w:rPr>
        <w:t>structures</w:t>
      </w:r>
      <w:r w:rsidR="00CA2DDD">
        <w:rPr>
          <w:rFonts w:ascii="Times New Roman" w:eastAsia="宋体" w:hAnsi="Times New Roman" w:cs="Times New Roman"/>
          <w:kern w:val="0"/>
          <w:sz w:val="24"/>
          <w:szCs w:val="20"/>
          <w:lang w:eastAsia="en-US"/>
        </w:rPr>
        <w:t xml:space="preserve"> such as single </w:t>
      </w:r>
      <w:proofErr w:type="spellStart"/>
      <w:r w:rsidR="00CA2DDD">
        <w:rPr>
          <w:rFonts w:ascii="Times New Roman" w:eastAsia="宋体" w:hAnsi="Times New Roman" w:cs="Times New Roman"/>
          <w:kern w:val="0"/>
          <w:sz w:val="24"/>
          <w:szCs w:val="20"/>
          <w:lang w:eastAsia="en-US"/>
        </w:rPr>
        <w:t>nanoribbon</w:t>
      </w:r>
      <w:proofErr w:type="spellEnd"/>
      <w:r w:rsidR="009B3F0D">
        <w:rPr>
          <w:rFonts w:ascii="Times New Roman" w:eastAsia="宋体" w:hAnsi="Times New Roman" w:cs="Times New Roman"/>
          <w:kern w:val="0"/>
          <w:sz w:val="24"/>
          <w:szCs w:val="20"/>
          <w:lang w:eastAsia="en-US"/>
        </w:rPr>
        <w:t xml:space="preserve">, </w:t>
      </w:r>
      <w:r w:rsidR="00B13E2F">
        <w:rPr>
          <w:rFonts w:ascii="Times New Roman" w:eastAsia="宋体" w:hAnsi="Times New Roman" w:cs="Times New Roman"/>
          <w:kern w:val="0"/>
          <w:sz w:val="24"/>
          <w:szCs w:val="20"/>
          <w:lang w:eastAsia="en-US"/>
        </w:rPr>
        <w:t>labyrinth array</w:t>
      </w:r>
      <w:r w:rsidR="00CD08CA">
        <w:rPr>
          <w:rFonts w:ascii="Times New Roman" w:eastAsia="宋体" w:hAnsi="Times New Roman" w:cs="Times New Roman" w:hint="eastAsia"/>
          <w:kern w:val="0"/>
          <w:sz w:val="24"/>
          <w:szCs w:val="20"/>
        </w:rPr>
        <w:t>,</w:t>
      </w:r>
      <w:r w:rsidR="00B13E2F">
        <w:rPr>
          <w:rFonts w:ascii="Times New Roman" w:eastAsia="宋体" w:hAnsi="Times New Roman" w:cs="Times New Roman"/>
          <w:kern w:val="0"/>
          <w:sz w:val="24"/>
          <w:szCs w:val="20"/>
          <w:lang w:eastAsia="en-US"/>
        </w:rPr>
        <w:t xml:space="preserve"> and</w:t>
      </w:r>
      <w:r w:rsidR="009B3F0D" w:rsidRPr="009B3F0D">
        <w:rPr>
          <w:rFonts w:ascii="Times New Roman" w:eastAsia="宋体" w:hAnsi="Times New Roman" w:cs="Times New Roman"/>
          <w:kern w:val="0"/>
          <w:sz w:val="24"/>
          <w:szCs w:val="20"/>
          <w:lang w:eastAsia="en-US"/>
        </w:rPr>
        <w:t xml:space="preserve"> cross structure</w:t>
      </w:r>
      <w:r w:rsidR="00630AE8" w:rsidRPr="00193004">
        <w:rPr>
          <w:rFonts w:ascii="Times New Roman" w:eastAsia="宋体" w:hAnsi="Times New Roman" w:cs="Times New Roman"/>
          <w:kern w:val="0"/>
          <w:sz w:val="24"/>
          <w:szCs w:val="20"/>
        </w:rPr>
        <w:t>.</w:t>
      </w:r>
      <w:r w:rsidR="00C13309" w:rsidRPr="00193004">
        <w:rPr>
          <w:rFonts w:ascii="Times New Roman" w:eastAsia="宋体" w:hAnsi="Times New Roman" w:cs="Times New Roman"/>
          <w:kern w:val="0"/>
          <w:sz w:val="24"/>
          <w:szCs w:val="20"/>
        </w:rPr>
        <w:t xml:space="preserve"> </w:t>
      </w:r>
      <w:r w:rsidR="004D7D82">
        <w:rPr>
          <w:rFonts w:ascii="Times New Roman" w:eastAsia="宋体" w:hAnsi="Times New Roman" w:cs="Times New Roman"/>
          <w:kern w:val="0"/>
          <w:sz w:val="24"/>
          <w:szCs w:val="20"/>
          <w:lang w:eastAsia="en-US"/>
        </w:rPr>
        <w:t>Th</w:t>
      </w:r>
      <w:r w:rsidR="004D7D82">
        <w:rPr>
          <w:rFonts w:ascii="Times New Roman" w:eastAsia="宋体" w:hAnsi="Times New Roman" w:cs="Times New Roman" w:hint="eastAsia"/>
          <w:kern w:val="0"/>
          <w:sz w:val="24"/>
          <w:szCs w:val="20"/>
        </w:rPr>
        <w:t>is</w:t>
      </w:r>
      <w:r w:rsidR="004D7D82" w:rsidRPr="00193004">
        <w:rPr>
          <w:rFonts w:ascii="Times New Roman" w:eastAsia="宋体" w:hAnsi="Times New Roman" w:cs="Times New Roman"/>
          <w:kern w:val="0"/>
          <w:sz w:val="24"/>
          <w:szCs w:val="20"/>
          <w:lang w:eastAsia="en-US"/>
        </w:rPr>
        <w:t xml:space="preserve"> method </w:t>
      </w:r>
      <w:r w:rsidR="00B37657">
        <w:rPr>
          <w:rFonts w:ascii="Times New Roman" w:eastAsia="宋体" w:hAnsi="Times New Roman" w:cs="Times New Roman"/>
          <w:kern w:val="0"/>
          <w:sz w:val="24"/>
          <w:szCs w:val="20"/>
          <w:lang w:eastAsia="en-US"/>
        </w:rPr>
        <w:t xml:space="preserve">is </w:t>
      </w:r>
      <w:r w:rsidR="005D5846" w:rsidRPr="00193004">
        <w:rPr>
          <w:rFonts w:ascii="Times New Roman" w:eastAsia="宋体" w:hAnsi="Times New Roman" w:cs="Times New Roman"/>
          <w:kern w:val="0"/>
          <w:sz w:val="24"/>
          <w:szCs w:val="20"/>
          <w:lang w:eastAsia="en-US"/>
        </w:rPr>
        <w:t>mask</w:t>
      </w:r>
      <w:r w:rsidR="005D5846">
        <w:rPr>
          <w:rFonts w:ascii="Times New Roman" w:eastAsia="宋体" w:hAnsi="Times New Roman" w:cs="Times New Roman"/>
          <w:kern w:val="0"/>
          <w:sz w:val="24"/>
          <w:szCs w:val="20"/>
          <w:lang w:eastAsia="en-US"/>
        </w:rPr>
        <w:t>-free</w:t>
      </w:r>
      <w:r w:rsidR="00B37657">
        <w:rPr>
          <w:rFonts w:ascii="Times New Roman" w:eastAsia="宋体" w:hAnsi="Times New Roman" w:cs="Times New Roman"/>
          <w:kern w:val="0"/>
          <w:sz w:val="24"/>
          <w:szCs w:val="20"/>
          <w:lang w:eastAsia="en-US"/>
        </w:rPr>
        <w:t xml:space="preserve"> and simple</w:t>
      </w:r>
      <w:r w:rsidR="004D7D82" w:rsidRPr="00193004">
        <w:rPr>
          <w:rFonts w:ascii="Times New Roman" w:eastAsia="宋体" w:hAnsi="Times New Roman" w:cs="Times New Roman"/>
          <w:kern w:val="0"/>
          <w:sz w:val="24"/>
          <w:szCs w:val="20"/>
          <w:lang w:eastAsia="en-US"/>
        </w:rPr>
        <w:t xml:space="preserve">, </w:t>
      </w:r>
      <w:r w:rsidR="00C22CC8">
        <w:rPr>
          <w:rFonts w:ascii="Times New Roman" w:eastAsia="宋体" w:hAnsi="Times New Roman" w:cs="Times New Roman"/>
          <w:kern w:val="0"/>
          <w:sz w:val="24"/>
          <w:szCs w:val="20"/>
          <w:lang w:eastAsia="en-US"/>
        </w:rPr>
        <w:t xml:space="preserve">and has </w:t>
      </w:r>
      <w:r w:rsidR="005D5846" w:rsidRPr="00193004">
        <w:rPr>
          <w:rFonts w:ascii="Times New Roman" w:eastAsia="宋体" w:hAnsi="Times New Roman" w:cs="Times New Roman"/>
          <w:kern w:val="0"/>
          <w:sz w:val="24"/>
          <w:szCs w:val="20"/>
          <w:lang w:eastAsia="en-US"/>
        </w:rPr>
        <w:t xml:space="preserve">high </w:t>
      </w:r>
      <w:r w:rsidR="005D5846">
        <w:rPr>
          <w:rFonts w:ascii="Times New Roman" w:eastAsia="宋体" w:hAnsi="Times New Roman" w:cs="Times New Roman"/>
          <w:kern w:val="0"/>
          <w:sz w:val="24"/>
          <w:szCs w:val="20"/>
          <w:lang w:eastAsia="en-US"/>
        </w:rPr>
        <w:t xml:space="preserve">flexibility, </w:t>
      </w:r>
      <w:r w:rsidR="004D7D82" w:rsidRPr="00193004">
        <w:rPr>
          <w:rFonts w:ascii="Times New Roman" w:eastAsia="宋体" w:hAnsi="Times New Roman" w:cs="Times New Roman"/>
          <w:kern w:val="0"/>
          <w:sz w:val="24"/>
          <w:szCs w:val="20"/>
          <w:lang w:eastAsia="en-US"/>
        </w:rPr>
        <w:t xml:space="preserve">strong controllability, </w:t>
      </w:r>
      <w:r w:rsidR="004D7D82">
        <w:rPr>
          <w:rFonts w:ascii="Times New Roman" w:eastAsia="宋体" w:hAnsi="Times New Roman" w:cs="Times New Roman"/>
          <w:kern w:val="0"/>
          <w:sz w:val="24"/>
          <w:szCs w:val="20"/>
          <w:lang w:eastAsia="en-US"/>
        </w:rPr>
        <w:t>and high precision</w:t>
      </w:r>
      <w:r w:rsidR="004D7D82">
        <w:rPr>
          <w:rFonts w:ascii="Times New Roman" w:eastAsia="宋体" w:hAnsi="Times New Roman" w:cs="Times New Roman" w:hint="eastAsia"/>
          <w:kern w:val="0"/>
          <w:sz w:val="24"/>
          <w:szCs w:val="20"/>
        </w:rPr>
        <w:t>.</w:t>
      </w:r>
      <w:r w:rsidR="004D7D82">
        <w:rPr>
          <w:rFonts w:ascii="Times New Roman" w:eastAsia="宋体" w:hAnsi="Times New Roman" w:cs="Times New Roman"/>
          <w:kern w:val="0"/>
          <w:sz w:val="24"/>
          <w:szCs w:val="20"/>
        </w:rPr>
        <w:t xml:space="preserve"> </w:t>
      </w:r>
      <w:r w:rsidR="007C5788" w:rsidRPr="00193004">
        <w:rPr>
          <w:rFonts w:ascii="Times New Roman" w:eastAsia="宋体" w:hAnsi="Times New Roman" w:cs="Times New Roman"/>
          <w:kern w:val="0"/>
          <w:sz w:val="24"/>
          <w:szCs w:val="20"/>
        </w:rPr>
        <w:lastRenderedPageBreak/>
        <w:t xml:space="preserve">Moreover, </w:t>
      </w:r>
      <w:r w:rsidR="00C13309" w:rsidRPr="00193004">
        <w:rPr>
          <w:rFonts w:ascii="Times New Roman" w:eastAsia="宋体" w:hAnsi="Times New Roman" w:cs="Times New Roman"/>
          <w:kern w:val="0"/>
          <w:sz w:val="24"/>
          <w:szCs w:val="20"/>
        </w:rPr>
        <w:t xml:space="preserve">numerous </w:t>
      </w:r>
      <w:r w:rsidR="00175632" w:rsidRPr="00193004">
        <w:rPr>
          <w:rFonts w:ascii="Times New Roman" w:eastAsia="宋体" w:hAnsi="Times New Roman" w:cs="Times New Roman"/>
          <w:kern w:val="0"/>
          <w:sz w:val="24"/>
          <w:szCs w:val="20"/>
          <w:lang w:eastAsia="en-US"/>
        </w:rPr>
        <w:t xml:space="preserve">oxygen molecules </w:t>
      </w:r>
      <w:r w:rsidR="002A0345" w:rsidRPr="00193004">
        <w:rPr>
          <w:rFonts w:ascii="Times New Roman" w:eastAsia="宋体" w:hAnsi="Times New Roman" w:cs="Times New Roman"/>
          <w:kern w:val="0"/>
          <w:sz w:val="24"/>
          <w:szCs w:val="20"/>
          <w:lang w:eastAsia="en-US"/>
        </w:rPr>
        <w:t>are</w:t>
      </w:r>
      <w:r w:rsidR="00175632" w:rsidRPr="00193004">
        <w:rPr>
          <w:rFonts w:ascii="Times New Roman" w:eastAsia="宋体" w:hAnsi="Times New Roman" w:cs="Times New Roman"/>
          <w:kern w:val="0"/>
          <w:sz w:val="24"/>
          <w:szCs w:val="20"/>
          <w:lang w:eastAsia="en-US"/>
        </w:rPr>
        <w:t xml:space="preserve"> chemical</w:t>
      </w:r>
      <w:r w:rsidR="002A0345" w:rsidRPr="00193004">
        <w:rPr>
          <w:rFonts w:ascii="Times New Roman" w:eastAsia="宋体" w:hAnsi="Times New Roman" w:cs="Times New Roman"/>
          <w:kern w:val="0"/>
          <w:sz w:val="24"/>
          <w:szCs w:val="20"/>
          <w:lang w:eastAsia="en-US"/>
        </w:rPr>
        <w:t>ly</w:t>
      </w:r>
      <w:r w:rsidR="00175632" w:rsidRPr="00193004">
        <w:rPr>
          <w:rFonts w:ascii="Times New Roman" w:eastAsia="宋体" w:hAnsi="Times New Roman" w:cs="Times New Roman"/>
          <w:kern w:val="0"/>
          <w:sz w:val="24"/>
          <w:szCs w:val="20"/>
          <w:lang w:eastAsia="en-US"/>
        </w:rPr>
        <w:t xml:space="preserve"> and physical</w:t>
      </w:r>
      <w:r w:rsidR="002A0345" w:rsidRPr="00193004">
        <w:rPr>
          <w:rFonts w:ascii="Times New Roman" w:eastAsia="宋体" w:hAnsi="Times New Roman" w:cs="Times New Roman"/>
          <w:kern w:val="0"/>
          <w:sz w:val="24"/>
          <w:szCs w:val="20"/>
          <w:lang w:eastAsia="en-US"/>
        </w:rPr>
        <w:t>ly</w:t>
      </w:r>
      <w:r w:rsidR="00175632" w:rsidRPr="00193004">
        <w:rPr>
          <w:rFonts w:ascii="Times New Roman" w:eastAsia="宋体" w:hAnsi="Times New Roman" w:cs="Times New Roman"/>
          <w:kern w:val="0"/>
          <w:sz w:val="24"/>
          <w:szCs w:val="20"/>
          <w:lang w:eastAsia="en-US"/>
        </w:rPr>
        <w:t xml:space="preserve"> bonded to </w:t>
      </w:r>
      <w:r w:rsidR="002A0345" w:rsidRPr="00193004">
        <w:rPr>
          <w:rFonts w:ascii="Times New Roman" w:eastAsia="宋体" w:hAnsi="Times New Roman" w:cs="Times New Roman"/>
          <w:kern w:val="0"/>
          <w:sz w:val="24"/>
          <w:szCs w:val="20"/>
          <w:lang w:val="en-GB" w:eastAsia="en-US"/>
        </w:rPr>
        <w:t>laser-</w:t>
      </w:r>
      <w:r w:rsidR="00971EEE">
        <w:rPr>
          <w:rFonts w:ascii="Times New Roman" w:eastAsia="宋体" w:hAnsi="Times New Roman" w:cs="Times New Roman"/>
          <w:kern w:val="0"/>
          <w:sz w:val="24"/>
          <w:szCs w:val="20"/>
          <w:lang w:val="en-GB" w:eastAsia="en-US"/>
        </w:rPr>
        <w:t>processed</w:t>
      </w:r>
      <w:r w:rsidR="00971EEE" w:rsidRPr="00193004">
        <w:rPr>
          <w:rFonts w:ascii="Times New Roman" w:eastAsia="宋体" w:hAnsi="Times New Roman" w:cs="Times New Roman"/>
          <w:kern w:val="0"/>
          <w:sz w:val="24"/>
          <w:szCs w:val="20"/>
          <w:lang w:val="en-GB" w:eastAsia="en-US"/>
        </w:rPr>
        <w:t xml:space="preserve"> </w:t>
      </w:r>
      <w:r w:rsidR="00175632" w:rsidRPr="00193004">
        <w:rPr>
          <w:rFonts w:ascii="Times New Roman" w:eastAsia="宋体" w:hAnsi="Times New Roman" w:cs="Times New Roman"/>
          <w:kern w:val="0"/>
          <w:sz w:val="24"/>
          <w:szCs w:val="20"/>
          <w:lang w:val="en-GB" w:eastAsia="en-US"/>
        </w:rPr>
        <w:t>MoS</w:t>
      </w:r>
      <w:r w:rsidR="00175632" w:rsidRPr="00193004">
        <w:rPr>
          <w:rFonts w:ascii="Times New Roman" w:eastAsia="宋体" w:hAnsi="Times New Roman" w:cs="Times New Roman"/>
          <w:kern w:val="0"/>
          <w:sz w:val="24"/>
          <w:szCs w:val="20"/>
          <w:vertAlign w:val="subscript"/>
          <w:lang w:val="en-GB" w:eastAsia="en-US"/>
        </w:rPr>
        <w:t>2</w:t>
      </w:r>
      <w:r w:rsidR="00175632" w:rsidRPr="00193004">
        <w:rPr>
          <w:rFonts w:ascii="Times New Roman" w:eastAsia="宋体" w:hAnsi="Times New Roman" w:cs="Times New Roman"/>
          <w:kern w:val="0"/>
          <w:sz w:val="24"/>
          <w:szCs w:val="20"/>
          <w:lang w:val="en-GB" w:eastAsia="en-US"/>
        </w:rPr>
        <w:t>, attributed to roughness defect</w:t>
      </w:r>
      <w:r w:rsidR="00E52925">
        <w:rPr>
          <w:rFonts w:ascii="Times New Roman" w:eastAsia="宋体" w:hAnsi="Times New Roman" w:cs="Times New Roman" w:hint="eastAsia"/>
          <w:kern w:val="0"/>
          <w:sz w:val="24"/>
          <w:szCs w:val="20"/>
          <w:lang w:val="en-GB"/>
        </w:rPr>
        <w:t>-</w:t>
      </w:r>
      <w:r w:rsidR="00175632" w:rsidRPr="00193004">
        <w:rPr>
          <w:rFonts w:ascii="Times New Roman" w:eastAsia="宋体" w:hAnsi="Times New Roman" w:cs="Times New Roman"/>
          <w:kern w:val="0"/>
          <w:sz w:val="24"/>
          <w:szCs w:val="20"/>
          <w:lang w:val="en-GB" w:eastAsia="en-US"/>
        </w:rPr>
        <w:t xml:space="preserve">sites </w:t>
      </w:r>
      <w:r w:rsidR="006365AF" w:rsidRPr="00193004">
        <w:rPr>
          <w:rFonts w:ascii="Times New Roman" w:eastAsia="宋体" w:hAnsi="Times New Roman" w:cs="Times New Roman"/>
          <w:kern w:val="0"/>
          <w:sz w:val="24"/>
          <w:szCs w:val="20"/>
          <w:lang w:val="en-GB" w:eastAsia="en-US"/>
        </w:rPr>
        <w:t xml:space="preserve">and edges </w:t>
      </w:r>
      <w:r w:rsidR="006365AF" w:rsidRPr="00193004">
        <w:rPr>
          <w:rFonts w:ascii="Times New Roman" w:eastAsia="宋体" w:hAnsi="Times New Roman" w:cs="Times New Roman" w:hint="eastAsia"/>
          <w:kern w:val="0"/>
          <w:sz w:val="24"/>
          <w:szCs w:val="20"/>
          <w:lang w:val="en-GB"/>
        </w:rPr>
        <w:t>of</w:t>
      </w:r>
      <w:r w:rsidR="00175632" w:rsidRPr="00193004">
        <w:rPr>
          <w:rFonts w:ascii="Times New Roman" w:eastAsia="宋体" w:hAnsi="Times New Roman" w:cs="Times New Roman"/>
          <w:kern w:val="0"/>
          <w:sz w:val="24"/>
          <w:szCs w:val="20"/>
          <w:lang w:val="en-GB" w:eastAsia="en-US"/>
        </w:rPr>
        <w:t xml:space="preserve"> </w:t>
      </w:r>
      <w:r w:rsidR="006E35EA">
        <w:rPr>
          <w:rFonts w:ascii="Times New Roman" w:eastAsia="宋体" w:hAnsi="Times New Roman" w:cs="Times New Roman"/>
          <w:kern w:val="0"/>
          <w:sz w:val="24"/>
          <w:szCs w:val="20"/>
          <w:lang w:val="en-GB" w:eastAsia="en-US"/>
        </w:rPr>
        <w:t>micro</w:t>
      </w:r>
      <w:r w:rsidR="003B0112">
        <w:rPr>
          <w:rFonts w:ascii="Times New Roman" w:eastAsia="宋体" w:hAnsi="Times New Roman" w:cs="Times New Roman"/>
          <w:kern w:val="0"/>
          <w:sz w:val="24"/>
          <w:szCs w:val="20"/>
          <w:lang w:val="en-GB" w:eastAsia="en-US"/>
        </w:rPr>
        <w:t>/</w:t>
      </w:r>
      <w:r w:rsidR="006E35EA">
        <w:rPr>
          <w:rFonts w:ascii="Times New Roman" w:eastAsia="宋体" w:hAnsi="Times New Roman" w:cs="Times New Roman"/>
          <w:kern w:val="0"/>
          <w:sz w:val="24"/>
          <w:szCs w:val="20"/>
          <w:lang w:val="en-GB" w:eastAsia="en-US"/>
        </w:rPr>
        <w:t>nanostructures</w:t>
      </w:r>
      <w:r w:rsidR="00175632" w:rsidRPr="00193004">
        <w:rPr>
          <w:rFonts w:ascii="Times New Roman" w:eastAsia="宋体" w:hAnsi="Times New Roman" w:cs="Times New Roman"/>
          <w:kern w:val="0"/>
          <w:sz w:val="24"/>
          <w:szCs w:val="20"/>
          <w:lang w:val="en-GB" w:eastAsia="en-US"/>
        </w:rPr>
        <w:t xml:space="preserve"> that </w:t>
      </w:r>
      <w:r w:rsidR="002E1A68" w:rsidRPr="00193004">
        <w:rPr>
          <w:rFonts w:ascii="Times New Roman" w:eastAsia="宋体" w:hAnsi="Times New Roman" w:cs="Times New Roman"/>
          <w:kern w:val="0"/>
          <w:sz w:val="24"/>
          <w:szCs w:val="20"/>
          <w:lang w:val="en-GB" w:eastAsia="en-US"/>
        </w:rPr>
        <w:t>contain</w:t>
      </w:r>
      <w:r w:rsidR="00175632" w:rsidRPr="00193004">
        <w:rPr>
          <w:rFonts w:ascii="Times New Roman" w:eastAsia="宋体" w:hAnsi="Times New Roman" w:cs="Times New Roman"/>
          <w:kern w:val="0"/>
          <w:sz w:val="24"/>
          <w:szCs w:val="20"/>
          <w:lang w:val="en-GB" w:eastAsia="en-US"/>
        </w:rPr>
        <w:t xml:space="preserve"> numerous unsaturated </w:t>
      </w:r>
      <w:r w:rsidR="00B77B13" w:rsidRPr="00193004">
        <w:rPr>
          <w:rFonts w:ascii="Times New Roman" w:eastAsia="宋体" w:hAnsi="Times New Roman" w:cs="Times New Roman"/>
          <w:kern w:val="0"/>
          <w:sz w:val="24"/>
          <w:szCs w:val="20"/>
          <w:lang w:val="en-GB" w:eastAsia="en-US"/>
        </w:rPr>
        <w:t>edge</w:t>
      </w:r>
      <w:r w:rsidR="00B77B13">
        <w:rPr>
          <w:rFonts w:ascii="Times New Roman" w:eastAsia="宋体" w:hAnsi="Times New Roman" w:cs="Times New Roman"/>
          <w:kern w:val="0"/>
          <w:sz w:val="24"/>
          <w:szCs w:val="20"/>
          <w:lang w:val="en-GB" w:eastAsia="en-US"/>
        </w:rPr>
        <w:t>-</w:t>
      </w:r>
      <w:r w:rsidR="00175632" w:rsidRPr="00193004">
        <w:rPr>
          <w:rFonts w:ascii="Times New Roman" w:eastAsia="宋体" w:hAnsi="Times New Roman" w:cs="Times New Roman"/>
          <w:kern w:val="0"/>
          <w:sz w:val="24"/>
          <w:szCs w:val="20"/>
          <w:lang w:val="en-GB" w:eastAsia="en-US"/>
        </w:rPr>
        <w:t>sit</w:t>
      </w:r>
      <w:r w:rsidR="002E1A68" w:rsidRPr="00193004">
        <w:rPr>
          <w:rFonts w:ascii="Times New Roman" w:eastAsia="宋体" w:hAnsi="Times New Roman" w:cs="Times New Roman"/>
          <w:kern w:val="0"/>
          <w:sz w:val="24"/>
          <w:szCs w:val="20"/>
          <w:lang w:val="en-GB" w:eastAsia="en-US"/>
        </w:rPr>
        <w:t>e</w:t>
      </w:r>
      <w:r w:rsidR="00175632" w:rsidRPr="00193004">
        <w:rPr>
          <w:rFonts w:ascii="Times New Roman" w:eastAsia="宋体" w:hAnsi="Times New Roman" w:cs="Times New Roman"/>
          <w:kern w:val="0"/>
          <w:sz w:val="24"/>
          <w:szCs w:val="20"/>
          <w:lang w:val="en-GB" w:eastAsia="en-US"/>
        </w:rPr>
        <w:t>s and highly</w:t>
      </w:r>
      <w:r w:rsidR="00175632" w:rsidRPr="00193004">
        <w:rPr>
          <w:rFonts w:ascii="Times New Roman" w:eastAsia="宋体" w:hAnsi="Times New Roman" w:cs="Times New Roman" w:hint="eastAsia"/>
          <w:kern w:val="0"/>
          <w:sz w:val="24"/>
          <w:szCs w:val="20"/>
          <w:lang w:val="en-GB" w:eastAsia="en-US"/>
        </w:rPr>
        <w:t xml:space="preserve"> </w:t>
      </w:r>
      <w:r w:rsidR="003B0112">
        <w:rPr>
          <w:rFonts w:ascii="Times New Roman" w:eastAsia="宋体" w:hAnsi="Times New Roman" w:cs="Times New Roman"/>
          <w:kern w:val="0"/>
          <w:sz w:val="24"/>
          <w:szCs w:val="20"/>
          <w:lang w:val="en-GB" w:eastAsia="en-US"/>
        </w:rPr>
        <w:t xml:space="preserve">active </w:t>
      </w:r>
      <w:r w:rsidR="00685942">
        <w:rPr>
          <w:rFonts w:ascii="Times New Roman" w:eastAsia="宋体" w:hAnsi="Times New Roman" w:cs="Times New Roman"/>
          <w:kern w:val="0"/>
          <w:sz w:val="24"/>
          <w:szCs w:val="20"/>
          <w:lang w:val="en-GB" w:eastAsia="en-US"/>
        </w:rPr>
        <w:t>centres</w:t>
      </w:r>
      <w:r w:rsidR="00175632" w:rsidRPr="00193004">
        <w:rPr>
          <w:rFonts w:ascii="Times New Roman" w:eastAsia="宋体" w:hAnsi="Times New Roman" w:cs="Times New Roman"/>
          <w:kern w:val="0"/>
          <w:sz w:val="24"/>
          <w:szCs w:val="20"/>
          <w:lang w:val="en-GB" w:eastAsia="en-US"/>
        </w:rPr>
        <w:t xml:space="preserve">. </w:t>
      </w:r>
      <w:r w:rsidR="007C5788" w:rsidRPr="00193004">
        <w:rPr>
          <w:rFonts w:ascii="Times New Roman" w:eastAsia="宋体" w:hAnsi="Times New Roman" w:cs="Times New Roman"/>
          <w:kern w:val="0"/>
          <w:sz w:val="24"/>
          <w:szCs w:val="20"/>
          <w:lang w:val="en-GB" w:eastAsia="en-US"/>
        </w:rPr>
        <w:t xml:space="preserve">In addition, </w:t>
      </w:r>
      <w:r w:rsidR="00BD35F4" w:rsidRPr="00193004">
        <w:rPr>
          <w:rFonts w:ascii="Times New Roman" w:eastAsia="宋体" w:hAnsi="Times New Roman" w:cs="Times New Roman"/>
          <w:kern w:val="0"/>
          <w:sz w:val="24"/>
          <w:szCs w:val="20"/>
          <w:lang w:eastAsia="en-US"/>
        </w:rPr>
        <w:t>electrical</w:t>
      </w:r>
      <w:r w:rsidR="007C5788" w:rsidRPr="00193004">
        <w:rPr>
          <w:rFonts w:ascii="Times New Roman" w:eastAsia="宋体" w:hAnsi="Times New Roman" w:cs="Times New Roman"/>
          <w:kern w:val="0"/>
          <w:sz w:val="24"/>
          <w:szCs w:val="20"/>
          <w:lang w:eastAsia="en-US"/>
        </w:rPr>
        <w:t xml:space="preserve"> test</w:t>
      </w:r>
      <w:r w:rsidR="003D357A">
        <w:rPr>
          <w:rFonts w:ascii="Times New Roman" w:eastAsia="宋体" w:hAnsi="Times New Roman" w:cs="Times New Roman"/>
          <w:kern w:val="0"/>
          <w:sz w:val="24"/>
          <w:szCs w:val="20"/>
          <w:lang w:eastAsia="en-US"/>
        </w:rPr>
        <w:t>s</w:t>
      </w:r>
      <w:r w:rsidR="007C5788" w:rsidRPr="00193004">
        <w:rPr>
          <w:rFonts w:ascii="Times New Roman" w:eastAsia="宋体" w:hAnsi="Times New Roman" w:cs="Times New Roman"/>
          <w:kern w:val="0"/>
          <w:sz w:val="24"/>
          <w:szCs w:val="20"/>
          <w:lang w:eastAsia="en-US"/>
        </w:rPr>
        <w:t xml:space="preserve"> of</w:t>
      </w:r>
      <w:r w:rsidR="00B1575E">
        <w:rPr>
          <w:rFonts w:ascii="Times New Roman" w:eastAsia="宋体" w:hAnsi="Times New Roman" w:cs="Times New Roman"/>
          <w:kern w:val="0"/>
          <w:sz w:val="24"/>
          <w:szCs w:val="20"/>
          <w:lang w:eastAsia="en-US"/>
        </w:rPr>
        <w:t xml:space="preserve"> the</w:t>
      </w:r>
      <w:r w:rsidR="007C5788" w:rsidRPr="00193004">
        <w:rPr>
          <w:rFonts w:ascii="Times New Roman" w:eastAsia="宋体" w:hAnsi="Times New Roman" w:cs="Times New Roman"/>
          <w:kern w:val="0"/>
          <w:sz w:val="24"/>
          <w:szCs w:val="20"/>
          <w:lang w:eastAsia="en-US"/>
        </w:rPr>
        <w:t xml:space="preserve"> </w:t>
      </w:r>
      <w:r w:rsidR="003D357A" w:rsidRPr="003D357A">
        <w:rPr>
          <w:rFonts w:ascii="Times New Roman" w:eastAsia="宋体" w:hAnsi="Times New Roman" w:cs="Times New Roman"/>
          <w:kern w:val="0"/>
          <w:sz w:val="24"/>
          <w:szCs w:val="20"/>
          <w:lang w:eastAsia="en-US"/>
        </w:rPr>
        <w:t>field effect transistor</w:t>
      </w:r>
      <w:r w:rsidR="00321221">
        <w:rPr>
          <w:rFonts w:ascii="Times New Roman" w:eastAsia="宋体" w:hAnsi="Times New Roman" w:cs="Times New Roman"/>
          <w:kern w:val="0"/>
          <w:sz w:val="24"/>
          <w:szCs w:val="20"/>
          <w:lang w:eastAsia="en-US"/>
        </w:rPr>
        <w:t xml:space="preserve"> fabricated from </w:t>
      </w:r>
      <w:r w:rsidR="007C5788" w:rsidRPr="00193004">
        <w:rPr>
          <w:rFonts w:ascii="Times New Roman" w:eastAsia="宋体" w:hAnsi="Times New Roman" w:cs="Times New Roman"/>
          <w:kern w:val="0"/>
          <w:sz w:val="24"/>
          <w:szCs w:val="20"/>
          <w:lang w:eastAsia="en-US"/>
        </w:rPr>
        <w:t>prepared MoS</w:t>
      </w:r>
      <w:r w:rsidR="007C5788" w:rsidRPr="00193004">
        <w:rPr>
          <w:rFonts w:ascii="Times New Roman" w:eastAsia="宋体" w:hAnsi="Times New Roman" w:cs="Times New Roman"/>
          <w:kern w:val="0"/>
          <w:sz w:val="24"/>
          <w:szCs w:val="20"/>
          <w:vertAlign w:val="subscript"/>
          <w:lang w:eastAsia="en-US"/>
        </w:rPr>
        <w:t>2</w:t>
      </w:r>
      <w:r w:rsidR="007C5788" w:rsidRPr="00193004">
        <w:rPr>
          <w:rFonts w:ascii="Times New Roman" w:eastAsia="宋体" w:hAnsi="Times New Roman" w:cs="Times New Roman"/>
          <w:kern w:val="0"/>
          <w:sz w:val="24"/>
          <w:szCs w:val="20"/>
          <w:lang w:eastAsia="en-US"/>
        </w:rPr>
        <w:t xml:space="preserve"> </w:t>
      </w:r>
      <w:proofErr w:type="spellStart"/>
      <w:r w:rsidR="007C5788" w:rsidRPr="00193004">
        <w:rPr>
          <w:rFonts w:ascii="Times New Roman" w:eastAsia="宋体" w:hAnsi="Times New Roman" w:cs="Times New Roman"/>
          <w:kern w:val="0"/>
          <w:sz w:val="24"/>
          <w:szCs w:val="20"/>
          <w:lang w:eastAsia="en-US"/>
        </w:rPr>
        <w:t>nanoribbon</w:t>
      </w:r>
      <w:proofErr w:type="spellEnd"/>
      <w:r w:rsidR="007C5788" w:rsidRPr="00193004">
        <w:rPr>
          <w:rFonts w:ascii="Times New Roman" w:eastAsia="宋体" w:hAnsi="Times New Roman" w:cs="Times New Roman"/>
          <w:kern w:val="0"/>
          <w:sz w:val="24"/>
          <w:szCs w:val="20"/>
          <w:lang w:eastAsia="en-US"/>
        </w:rPr>
        <w:t xml:space="preserve"> arrays </w:t>
      </w:r>
      <w:r w:rsidR="00D3623F">
        <w:rPr>
          <w:rFonts w:ascii="Times New Roman" w:eastAsia="宋体" w:hAnsi="Times New Roman" w:cs="Times New Roman"/>
          <w:kern w:val="0"/>
          <w:sz w:val="24"/>
          <w:szCs w:val="20"/>
          <w:lang w:eastAsia="en-US"/>
        </w:rPr>
        <w:t>reveal</w:t>
      </w:r>
      <w:del w:id="15" w:author="zp" w:date="2019-02-18T21:40:00Z">
        <w:r w:rsidR="00D3623F" w:rsidDel="00C950FB">
          <w:rPr>
            <w:rFonts w:ascii="Times New Roman" w:eastAsia="宋体" w:hAnsi="Times New Roman" w:cs="Times New Roman"/>
            <w:kern w:val="0"/>
            <w:sz w:val="24"/>
            <w:szCs w:val="20"/>
            <w:lang w:eastAsia="en-US"/>
          </w:rPr>
          <w:delText>s</w:delText>
        </w:r>
      </w:del>
      <w:r w:rsidR="00D3623F">
        <w:rPr>
          <w:rFonts w:ascii="Times New Roman" w:eastAsia="宋体" w:hAnsi="Times New Roman" w:cs="Times New Roman"/>
          <w:kern w:val="0"/>
          <w:sz w:val="24"/>
          <w:szCs w:val="20"/>
          <w:lang w:eastAsia="en-US"/>
        </w:rPr>
        <w:t xml:space="preserve"> </w:t>
      </w:r>
      <w:r w:rsidR="00EE3817" w:rsidRPr="00193004">
        <w:rPr>
          <w:rFonts w:ascii="Times New Roman" w:eastAsia="宋体" w:hAnsi="Times New Roman" w:cs="Times New Roman"/>
          <w:kern w:val="0"/>
          <w:sz w:val="24"/>
          <w:szCs w:val="20"/>
          <w:lang w:eastAsia="en-US"/>
        </w:rPr>
        <w:t>new interesting features</w:t>
      </w:r>
      <w:r w:rsidR="00787275" w:rsidRPr="00193004">
        <w:rPr>
          <w:rFonts w:ascii="Times New Roman" w:eastAsia="宋体" w:hAnsi="Times New Roman" w:cs="Times New Roman"/>
          <w:kern w:val="0"/>
          <w:sz w:val="24"/>
          <w:szCs w:val="20"/>
          <w:lang w:eastAsia="en-US"/>
        </w:rPr>
        <w:t>:</w:t>
      </w:r>
      <w:r w:rsidR="00EE3817" w:rsidRPr="00193004">
        <w:rPr>
          <w:rFonts w:ascii="Times New Roman" w:eastAsia="宋体" w:hAnsi="Times New Roman" w:cs="Times New Roman"/>
          <w:kern w:val="0"/>
          <w:sz w:val="24"/>
          <w:szCs w:val="20"/>
          <w:lang w:eastAsia="en-US"/>
        </w:rPr>
        <w:t xml:space="preserve"> </w:t>
      </w:r>
      <w:r w:rsidR="00175632" w:rsidRPr="00193004">
        <w:rPr>
          <w:rFonts w:ascii="Times New Roman" w:eastAsia="宋体" w:hAnsi="Times New Roman" w:cs="Times New Roman"/>
          <w:kern w:val="0"/>
          <w:sz w:val="24"/>
          <w:szCs w:val="20"/>
        </w:rPr>
        <w:t xml:space="preserve">output and </w:t>
      </w:r>
      <w:r w:rsidR="00175632" w:rsidRPr="00193004">
        <w:rPr>
          <w:rFonts w:ascii="Times New Roman" w:eastAsia="宋体" w:hAnsi="Times New Roman" w:cs="Times New Roman"/>
          <w:kern w:val="0"/>
          <w:sz w:val="24"/>
          <w:szCs w:val="20"/>
          <w:lang w:eastAsia="en-US"/>
        </w:rPr>
        <w:t>transfer characteristic</w:t>
      </w:r>
      <w:r w:rsidR="006A0379" w:rsidRPr="00193004">
        <w:rPr>
          <w:rFonts w:ascii="Times New Roman" w:eastAsia="宋体" w:hAnsi="Times New Roman" w:cs="Times New Roman"/>
          <w:kern w:val="0"/>
          <w:sz w:val="24"/>
          <w:szCs w:val="20"/>
          <w:lang w:eastAsia="en-US"/>
        </w:rPr>
        <w:t>s</w:t>
      </w:r>
      <w:r w:rsidR="00175632" w:rsidRPr="00193004">
        <w:rPr>
          <w:rFonts w:ascii="Times New Roman" w:eastAsia="宋体" w:hAnsi="Times New Roman" w:cs="Times New Roman"/>
          <w:kern w:val="0"/>
          <w:sz w:val="24"/>
          <w:szCs w:val="20"/>
          <w:lang w:eastAsia="en-US"/>
        </w:rPr>
        <w:t xml:space="preserve"> </w:t>
      </w:r>
      <w:r w:rsidR="006A0379" w:rsidRPr="00193004">
        <w:rPr>
          <w:rFonts w:ascii="Times New Roman" w:eastAsia="宋体" w:hAnsi="Times New Roman" w:cs="Times New Roman"/>
          <w:kern w:val="0"/>
          <w:sz w:val="24"/>
          <w:szCs w:val="20"/>
        </w:rPr>
        <w:t>exhibit</w:t>
      </w:r>
      <w:r w:rsidR="00175632" w:rsidRPr="00193004">
        <w:rPr>
          <w:rFonts w:ascii="Times New Roman" w:eastAsia="宋体" w:hAnsi="Times New Roman" w:cs="Times New Roman"/>
          <w:kern w:val="0"/>
          <w:sz w:val="24"/>
          <w:szCs w:val="20"/>
        </w:rPr>
        <w:t xml:space="preserve"> strong rectification (not </w:t>
      </w:r>
      <w:r w:rsidR="006A0379" w:rsidRPr="00193004">
        <w:rPr>
          <w:rFonts w:ascii="Times New Roman" w:eastAsia="宋体" w:hAnsi="Times New Roman" w:cs="Times New Roman"/>
          <w:kern w:val="0"/>
          <w:sz w:val="24"/>
          <w:szCs w:val="20"/>
        </w:rPr>
        <w:t>go</w:t>
      </w:r>
      <w:r w:rsidR="00D3623F">
        <w:rPr>
          <w:rFonts w:ascii="Times New Roman" w:eastAsia="宋体" w:hAnsi="Times New Roman" w:cs="Times New Roman"/>
          <w:kern w:val="0"/>
          <w:sz w:val="24"/>
          <w:szCs w:val="20"/>
        </w:rPr>
        <w:t>ing</w:t>
      </w:r>
      <w:r w:rsidR="00175632" w:rsidRPr="00193004">
        <w:rPr>
          <w:rFonts w:ascii="Times New Roman" w:eastAsia="宋体" w:hAnsi="Times New Roman" w:cs="Times New Roman"/>
          <w:kern w:val="0"/>
          <w:sz w:val="24"/>
          <w:szCs w:val="20"/>
        </w:rPr>
        <w:t xml:space="preserve"> through zero and bipolar conduction) of drain</w:t>
      </w:r>
      <w:r w:rsidR="00973EAC">
        <w:rPr>
          <w:rFonts w:ascii="Times New Roman" w:eastAsia="宋体" w:hAnsi="Times New Roman" w:cs="Times New Roman"/>
          <w:kern w:val="0"/>
          <w:sz w:val="24"/>
          <w:szCs w:val="20"/>
        </w:rPr>
        <w:t>−</w:t>
      </w:r>
      <w:r w:rsidR="00175632" w:rsidRPr="00193004">
        <w:rPr>
          <w:rFonts w:ascii="Times New Roman" w:eastAsia="宋体" w:hAnsi="Times New Roman" w:cs="Times New Roman"/>
          <w:kern w:val="0"/>
          <w:sz w:val="24"/>
          <w:szCs w:val="20"/>
        </w:rPr>
        <w:t>source current</w:t>
      </w:r>
      <w:r w:rsidR="00D846CC" w:rsidRPr="00193004">
        <w:rPr>
          <w:rFonts w:ascii="Times New Roman" w:eastAsia="宋体" w:hAnsi="Times New Roman" w:cs="Times New Roman"/>
          <w:kern w:val="0"/>
          <w:sz w:val="24"/>
          <w:szCs w:val="20"/>
        </w:rPr>
        <w:t xml:space="preserve">, which </w:t>
      </w:r>
      <w:r w:rsidR="00895FAA" w:rsidRPr="00193004">
        <w:rPr>
          <w:rFonts w:ascii="Times New Roman" w:eastAsia="宋体" w:hAnsi="Times New Roman" w:cs="Times New Roman"/>
          <w:kern w:val="0"/>
          <w:sz w:val="24"/>
          <w:szCs w:val="20"/>
        </w:rPr>
        <w:t>is supposedly</w:t>
      </w:r>
      <w:r w:rsidR="00895FAA" w:rsidRPr="00193004">
        <w:rPr>
          <w:rFonts w:ascii="Times New Roman" w:eastAsia="宋体" w:hAnsi="Times New Roman" w:cs="Times New Roman" w:hint="eastAsia"/>
          <w:kern w:val="0"/>
          <w:sz w:val="24"/>
          <w:szCs w:val="20"/>
        </w:rPr>
        <w:t xml:space="preserve"> </w:t>
      </w:r>
      <w:r w:rsidR="00175632" w:rsidRPr="00193004">
        <w:rPr>
          <w:rFonts w:ascii="Times New Roman" w:eastAsia="宋体" w:hAnsi="Times New Roman" w:cs="Times New Roman"/>
          <w:kern w:val="0"/>
          <w:sz w:val="24"/>
          <w:szCs w:val="20"/>
        </w:rPr>
        <w:t xml:space="preserve">attributed </w:t>
      </w:r>
      <w:r w:rsidR="002204E1" w:rsidRPr="00193004">
        <w:rPr>
          <w:rFonts w:ascii="Times New Roman" w:eastAsia="宋体" w:hAnsi="Times New Roman" w:cs="Times New Roman"/>
          <w:kern w:val="0"/>
          <w:sz w:val="24"/>
          <w:szCs w:val="20"/>
        </w:rPr>
        <w:t xml:space="preserve">to </w:t>
      </w:r>
      <w:r w:rsidR="00175632" w:rsidRPr="00193004">
        <w:rPr>
          <w:rFonts w:ascii="Times New Roman" w:eastAsia="宋体" w:hAnsi="Times New Roman" w:cs="Times New Roman"/>
          <w:kern w:val="0"/>
          <w:sz w:val="24"/>
          <w:szCs w:val="20"/>
        </w:rPr>
        <w:t>the</w:t>
      </w:r>
      <w:r w:rsidR="002204E1" w:rsidRPr="00193004">
        <w:t xml:space="preserve"> </w:t>
      </w:r>
      <w:r w:rsidR="002204E1" w:rsidRPr="00193004">
        <w:rPr>
          <w:rFonts w:ascii="Times New Roman" w:eastAsia="宋体" w:hAnsi="Times New Roman" w:cs="Times New Roman"/>
          <w:kern w:val="0"/>
          <w:sz w:val="24"/>
          <w:szCs w:val="20"/>
        </w:rPr>
        <w:t>coordinate structures and</w:t>
      </w:r>
      <w:r w:rsidR="00175632" w:rsidRPr="00193004">
        <w:rPr>
          <w:rFonts w:ascii="Times New Roman" w:eastAsia="宋体" w:hAnsi="Times New Roman" w:cs="Times New Roman"/>
          <w:kern w:val="0"/>
          <w:sz w:val="24"/>
          <w:szCs w:val="20"/>
        </w:rPr>
        <w:t xml:space="preserve"> p-type chemical doping of oxygen molecules on MoS</w:t>
      </w:r>
      <w:r w:rsidR="00175632" w:rsidRPr="00193004">
        <w:rPr>
          <w:rFonts w:ascii="Times New Roman" w:eastAsia="宋体" w:hAnsi="Times New Roman" w:cs="Times New Roman"/>
          <w:kern w:val="0"/>
          <w:sz w:val="24"/>
          <w:szCs w:val="20"/>
          <w:vertAlign w:val="subscript"/>
        </w:rPr>
        <w:t>2</w:t>
      </w:r>
      <w:r w:rsidR="00787275" w:rsidRPr="00193004">
        <w:rPr>
          <w:rFonts w:ascii="Times New Roman" w:eastAsia="宋体" w:hAnsi="Times New Roman" w:cs="Times New Roman"/>
          <w:kern w:val="0"/>
          <w:sz w:val="24"/>
          <w:szCs w:val="20"/>
        </w:rPr>
        <w:t xml:space="preserve"> </w:t>
      </w:r>
      <w:proofErr w:type="spellStart"/>
      <w:r w:rsidR="00787275" w:rsidRPr="00193004">
        <w:rPr>
          <w:rFonts w:ascii="Times New Roman" w:eastAsia="宋体" w:hAnsi="Times New Roman" w:cs="Times New Roman"/>
          <w:kern w:val="0"/>
          <w:sz w:val="24"/>
          <w:szCs w:val="20"/>
        </w:rPr>
        <w:t>nanoribbon</w:t>
      </w:r>
      <w:proofErr w:type="spellEnd"/>
      <w:r w:rsidR="00787275" w:rsidRPr="00193004">
        <w:rPr>
          <w:rFonts w:ascii="Times New Roman" w:eastAsia="宋体" w:hAnsi="Times New Roman" w:cs="Times New Roman"/>
          <w:kern w:val="0"/>
          <w:sz w:val="24"/>
          <w:szCs w:val="20"/>
        </w:rPr>
        <w:t xml:space="preserve"> arrays</w:t>
      </w:r>
      <w:r w:rsidR="00175632" w:rsidRPr="00193004">
        <w:rPr>
          <w:rFonts w:ascii="Times New Roman" w:eastAsia="宋体" w:hAnsi="Times New Roman" w:cs="Times New Roman"/>
          <w:kern w:val="0"/>
          <w:sz w:val="24"/>
          <w:szCs w:val="20"/>
        </w:rPr>
        <w:t xml:space="preserve">. </w:t>
      </w:r>
      <w:r w:rsidR="00175632" w:rsidRPr="00193004">
        <w:rPr>
          <w:rFonts w:ascii="Times New Roman" w:eastAsia="宋体" w:hAnsi="Times New Roman" w:cs="Times New Roman"/>
          <w:kern w:val="0"/>
          <w:sz w:val="24"/>
          <w:szCs w:val="20"/>
          <w:lang w:eastAsia="en-US"/>
        </w:rPr>
        <w:t>Th</w:t>
      </w:r>
      <w:r w:rsidR="008D1413">
        <w:rPr>
          <w:rFonts w:ascii="Times New Roman" w:eastAsia="宋体" w:hAnsi="Times New Roman" w:cs="Times New Roman"/>
          <w:kern w:val="0"/>
          <w:sz w:val="24"/>
          <w:szCs w:val="20"/>
          <w:lang w:eastAsia="en-US"/>
        </w:rPr>
        <w:t>is work</w:t>
      </w:r>
      <w:r w:rsidR="00175632" w:rsidRPr="00193004">
        <w:rPr>
          <w:rFonts w:ascii="Times New Roman" w:eastAsia="宋体" w:hAnsi="Times New Roman" w:cs="Times New Roman"/>
          <w:kern w:val="0"/>
          <w:sz w:val="24"/>
          <w:szCs w:val="20"/>
          <w:lang w:eastAsia="en-US"/>
        </w:rPr>
        <w:t xml:space="preserve"> </w:t>
      </w:r>
      <w:r w:rsidR="00B46072">
        <w:rPr>
          <w:rFonts w:ascii="Times New Roman" w:eastAsia="宋体" w:hAnsi="Times New Roman" w:cs="Times New Roman"/>
          <w:kern w:val="0"/>
          <w:sz w:val="24"/>
          <w:szCs w:val="20"/>
          <w:lang w:eastAsia="en-US"/>
        </w:rPr>
        <w:t>demonstrates</w:t>
      </w:r>
      <w:r w:rsidR="00175632" w:rsidRPr="00193004">
        <w:rPr>
          <w:rFonts w:ascii="Times New Roman" w:eastAsia="宋体" w:hAnsi="Times New Roman" w:cs="Times New Roman"/>
          <w:kern w:val="0"/>
          <w:sz w:val="24"/>
          <w:szCs w:val="20"/>
          <w:lang w:eastAsia="en-US"/>
        </w:rPr>
        <w:t xml:space="preserve"> the ability of femtosecond laser pulses to directly induce </w:t>
      </w:r>
      <w:r w:rsidR="00880CDF">
        <w:rPr>
          <w:rFonts w:ascii="Times New Roman" w:eastAsia="宋体" w:hAnsi="Times New Roman" w:cs="Times New Roman"/>
          <w:kern w:val="0"/>
          <w:sz w:val="24"/>
          <w:szCs w:val="20"/>
          <w:lang w:eastAsia="en-US"/>
        </w:rPr>
        <w:t>micro</w:t>
      </w:r>
      <w:r w:rsidR="00A020D6">
        <w:rPr>
          <w:rFonts w:ascii="Times New Roman" w:eastAsia="宋体" w:hAnsi="Times New Roman" w:cs="Times New Roman"/>
          <w:kern w:val="0"/>
          <w:sz w:val="24"/>
          <w:szCs w:val="20"/>
          <w:lang w:eastAsia="en-US"/>
        </w:rPr>
        <w:t>/</w:t>
      </w:r>
      <w:r w:rsidR="00175632" w:rsidRPr="00193004">
        <w:rPr>
          <w:rFonts w:ascii="Times New Roman" w:eastAsia="宋体" w:hAnsi="Times New Roman" w:cs="Times New Roman"/>
          <w:kern w:val="0"/>
          <w:sz w:val="24"/>
          <w:szCs w:val="20"/>
          <w:lang w:eastAsia="en-US"/>
        </w:rPr>
        <w:t xml:space="preserve">nanostructures, </w:t>
      </w:r>
      <w:r w:rsidR="00175632" w:rsidRPr="00193004">
        <w:rPr>
          <w:rFonts w:ascii="Times New Roman" w:hAnsi="Times New Roman" w:cs="Times New Roman"/>
          <w:kern w:val="0"/>
          <w:sz w:val="24"/>
          <w:szCs w:val="24"/>
        </w:rPr>
        <w:t>property change</w:t>
      </w:r>
      <w:r w:rsidR="00136D3D" w:rsidRPr="00193004">
        <w:rPr>
          <w:rFonts w:ascii="Times New Roman" w:hAnsi="Times New Roman" w:cs="Times New Roman"/>
          <w:kern w:val="0"/>
          <w:sz w:val="24"/>
          <w:szCs w:val="24"/>
        </w:rPr>
        <w:t>s</w:t>
      </w:r>
      <w:r w:rsidR="00175632" w:rsidRPr="00193004">
        <w:rPr>
          <w:rFonts w:ascii="Times New Roman" w:hAnsi="Times New Roman" w:cs="Times New Roman"/>
          <w:kern w:val="0"/>
          <w:sz w:val="24"/>
          <w:szCs w:val="24"/>
        </w:rPr>
        <w:t xml:space="preserve">, </w:t>
      </w:r>
      <w:r w:rsidR="00EC6F0A" w:rsidRPr="00193004">
        <w:rPr>
          <w:rFonts w:ascii="Times New Roman" w:hAnsi="Times New Roman" w:cs="Times New Roman"/>
          <w:kern w:val="0"/>
          <w:sz w:val="24"/>
          <w:szCs w:val="24"/>
        </w:rPr>
        <w:t xml:space="preserve">and </w:t>
      </w:r>
      <w:r w:rsidR="00175632" w:rsidRPr="00193004">
        <w:rPr>
          <w:rFonts w:ascii="Times New Roman" w:hAnsi="Times New Roman" w:cs="Times New Roman"/>
          <w:kern w:val="0"/>
          <w:sz w:val="24"/>
          <w:szCs w:val="24"/>
        </w:rPr>
        <w:t xml:space="preserve">new </w:t>
      </w:r>
      <w:r w:rsidR="004F4846" w:rsidRPr="00193004">
        <w:rPr>
          <w:rFonts w:ascii="Times New Roman" w:hAnsi="Times New Roman" w:cs="Times New Roman"/>
          <w:kern w:val="0"/>
          <w:sz w:val="24"/>
          <w:szCs w:val="24"/>
        </w:rPr>
        <w:t>device</w:t>
      </w:r>
      <w:r w:rsidR="00965017">
        <w:rPr>
          <w:rFonts w:ascii="Times New Roman" w:hAnsi="Times New Roman" w:cs="Times New Roman" w:hint="eastAsia"/>
          <w:kern w:val="0"/>
          <w:sz w:val="24"/>
          <w:szCs w:val="24"/>
        </w:rPr>
        <w:t>-</w:t>
      </w:r>
      <w:r w:rsidR="00175632" w:rsidRPr="00193004">
        <w:rPr>
          <w:rFonts w:ascii="Times New Roman" w:hAnsi="Times New Roman" w:cs="Times New Roman"/>
          <w:kern w:val="0"/>
          <w:sz w:val="24"/>
          <w:szCs w:val="24"/>
        </w:rPr>
        <w:t>properties</w:t>
      </w:r>
      <w:r w:rsidR="004F4846" w:rsidRPr="004F4846">
        <w:rPr>
          <w:rFonts w:ascii="Times New Roman" w:hAnsi="Times New Roman" w:cs="Times New Roman"/>
          <w:kern w:val="0"/>
          <w:sz w:val="24"/>
          <w:szCs w:val="24"/>
        </w:rPr>
        <w:t xml:space="preserve"> </w:t>
      </w:r>
      <w:r w:rsidR="004F4846" w:rsidRPr="00193004">
        <w:rPr>
          <w:rFonts w:ascii="Times New Roman" w:hAnsi="Times New Roman" w:cs="Times New Roman"/>
          <w:kern w:val="0"/>
          <w:sz w:val="24"/>
          <w:szCs w:val="24"/>
        </w:rPr>
        <w:t>of two-dimension material</w:t>
      </w:r>
      <w:r w:rsidR="004F4846">
        <w:rPr>
          <w:rFonts w:ascii="Times New Roman" w:hAnsi="Times New Roman" w:cs="Times New Roman"/>
          <w:kern w:val="0"/>
          <w:sz w:val="24"/>
          <w:szCs w:val="24"/>
        </w:rPr>
        <w:t>s</w:t>
      </w:r>
      <w:r w:rsidR="00175632" w:rsidRPr="00193004">
        <w:rPr>
          <w:rFonts w:ascii="Times New Roman" w:hAnsi="Times New Roman" w:cs="Times New Roman"/>
          <w:kern w:val="0"/>
          <w:sz w:val="24"/>
          <w:szCs w:val="24"/>
        </w:rPr>
        <w:t xml:space="preserve">, which may </w:t>
      </w:r>
      <w:proofErr w:type="gramStart"/>
      <w:r w:rsidR="00175632" w:rsidRPr="00193004">
        <w:rPr>
          <w:rFonts w:ascii="Times New Roman" w:hAnsi="Times New Roman" w:cs="Times New Roman"/>
          <w:kern w:val="0"/>
          <w:sz w:val="24"/>
          <w:szCs w:val="24"/>
        </w:rPr>
        <w:t>future</w:t>
      </w:r>
      <w:proofErr w:type="gramEnd"/>
      <w:r w:rsidR="00175632" w:rsidRPr="00193004">
        <w:rPr>
          <w:rFonts w:ascii="Times New Roman" w:hAnsi="Times New Roman" w:cs="Times New Roman"/>
          <w:kern w:val="0"/>
          <w:sz w:val="24"/>
          <w:szCs w:val="24"/>
        </w:rPr>
        <w:t xml:space="preserve"> </w:t>
      </w:r>
      <w:r w:rsidR="00175632" w:rsidRPr="00193004">
        <w:rPr>
          <w:rFonts w:ascii="Times New Roman" w:eastAsia="宋体" w:hAnsi="Times New Roman" w:cs="Times New Roman"/>
          <w:kern w:val="0"/>
          <w:sz w:val="24"/>
          <w:szCs w:val="20"/>
        </w:rPr>
        <w:t>enable new device applications.</w:t>
      </w:r>
    </w:p>
    <w:p w14:paraId="2EA5987F" w14:textId="5A9CAAA5" w:rsidR="00E55EF8" w:rsidRPr="00193004" w:rsidRDefault="0096790B" w:rsidP="00DB6B0F">
      <w:pPr>
        <w:widowControl/>
        <w:spacing w:line="480" w:lineRule="auto"/>
        <w:rPr>
          <w:rFonts w:ascii="Times New Roman" w:eastAsia="宋体" w:hAnsi="Times New Roman" w:cs="Times New Roman"/>
          <w:b/>
          <w:kern w:val="0"/>
          <w:sz w:val="28"/>
          <w:szCs w:val="28"/>
          <w:lang w:eastAsia="en-US"/>
        </w:rPr>
      </w:pPr>
      <w:r w:rsidRPr="00193004">
        <w:rPr>
          <w:rFonts w:ascii="Times New Roman" w:eastAsia="宋体" w:hAnsi="Times New Roman" w:cs="Times New Roman" w:hint="eastAsia"/>
          <w:b/>
          <w:kern w:val="0"/>
          <w:sz w:val="28"/>
          <w:szCs w:val="28"/>
          <w:lang w:eastAsia="en-US"/>
        </w:rPr>
        <w:t>INTRODUCTION</w:t>
      </w:r>
    </w:p>
    <w:p w14:paraId="22E88154" w14:textId="28635ED0" w:rsidR="009F52EF" w:rsidRPr="00193004" w:rsidRDefault="00A302CA" w:rsidP="009F52EF">
      <w:pPr>
        <w:widowControl/>
        <w:spacing w:line="480" w:lineRule="auto"/>
        <w:rPr>
          <w:rFonts w:ascii="Times New Roman" w:eastAsia="宋体" w:hAnsi="Times New Roman" w:cs="Times New Roman"/>
          <w:kern w:val="0"/>
          <w:sz w:val="24"/>
          <w:szCs w:val="20"/>
          <w:lang w:val="en-GB" w:eastAsia="en-US"/>
        </w:rPr>
      </w:pPr>
      <w:r w:rsidRPr="00193004">
        <w:rPr>
          <w:rFonts w:ascii="Times New Roman" w:eastAsia="宋体" w:hAnsi="Times New Roman" w:cs="Times New Roman"/>
          <w:kern w:val="0"/>
          <w:sz w:val="24"/>
          <w:szCs w:val="20"/>
          <w:lang w:eastAsia="en-US"/>
        </w:rPr>
        <w:t xml:space="preserve">Transition metal </w:t>
      </w:r>
      <w:proofErr w:type="spellStart"/>
      <w:r w:rsidRPr="00193004">
        <w:rPr>
          <w:rFonts w:ascii="Times New Roman" w:eastAsia="宋体" w:hAnsi="Times New Roman" w:cs="Times New Roman"/>
          <w:kern w:val="0"/>
          <w:sz w:val="24"/>
          <w:szCs w:val="20"/>
          <w:lang w:eastAsia="en-US"/>
        </w:rPr>
        <w:t>dichalcogenides</w:t>
      </w:r>
      <w:proofErr w:type="spellEnd"/>
      <w:r w:rsidRPr="00193004">
        <w:rPr>
          <w:rFonts w:ascii="Times New Roman" w:eastAsia="宋体" w:hAnsi="Times New Roman" w:cs="Times New Roman"/>
          <w:kern w:val="0"/>
          <w:sz w:val="24"/>
          <w:szCs w:val="20"/>
          <w:lang w:eastAsia="en-US"/>
        </w:rPr>
        <w:t xml:space="preserve"> (TMDCs), representative layered materials</w:t>
      </w:r>
      <w:r w:rsidR="00297AE3" w:rsidRPr="00193004">
        <w:rPr>
          <w:rFonts w:ascii="Times New Roman" w:eastAsia="宋体" w:hAnsi="Times New Roman" w:cs="Times New Roman"/>
          <w:kern w:val="0"/>
          <w:sz w:val="24"/>
          <w:szCs w:val="20"/>
          <w:lang w:eastAsia="en-US"/>
        </w:rPr>
        <w:t xml:space="preserve"> like </w:t>
      </w:r>
      <w:proofErr w:type="spellStart"/>
      <w:r w:rsidR="00297AE3" w:rsidRPr="00193004">
        <w:rPr>
          <w:rFonts w:ascii="Times New Roman" w:eastAsia="宋体" w:hAnsi="Times New Roman" w:cs="Times New Roman"/>
          <w:kern w:val="0"/>
          <w:sz w:val="24"/>
          <w:szCs w:val="20"/>
          <w:lang w:eastAsia="en-US"/>
        </w:rPr>
        <w:t>graphene</w:t>
      </w:r>
      <w:proofErr w:type="spellEnd"/>
      <w:r w:rsidR="00297AE3" w:rsidRPr="00193004">
        <w:rPr>
          <w:rFonts w:ascii="Times New Roman" w:eastAsia="宋体" w:hAnsi="Times New Roman" w:cs="Times New Roman"/>
          <w:kern w:val="0"/>
          <w:sz w:val="24"/>
          <w:szCs w:val="20"/>
          <w:lang w:eastAsia="en-US"/>
        </w:rPr>
        <w:t xml:space="preserve">, </w:t>
      </w:r>
      <w:r w:rsidR="00593A41" w:rsidRPr="00193004">
        <w:rPr>
          <w:rFonts w:ascii="Times New Roman" w:eastAsia="宋体" w:hAnsi="Times New Roman" w:cs="Times New Roman"/>
          <w:kern w:val="0"/>
          <w:sz w:val="24"/>
          <w:szCs w:val="20"/>
          <w:lang w:val="en-GB" w:eastAsia="en-US"/>
        </w:rPr>
        <w:t xml:space="preserve">have </w:t>
      </w:r>
      <w:r w:rsidR="003A1AFF" w:rsidRPr="00193004">
        <w:rPr>
          <w:rFonts w:ascii="Times New Roman" w:eastAsia="宋体" w:hAnsi="Times New Roman" w:cs="Times New Roman"/>
          <w:kern w:val="0"/>
          <w:sz w:val="24"/>
          <w:szCs w:val="20"/>
          <w:lang w:val="en-GB" w:eastAsia="en-US"/>
        </w:rPr>
        <w:t>been widely studied</w:t>
      </w:r>
      <w:r w:rsidR="007D3667" w:rsidRPr="00193004">
        <w:rPr>
          <w:rFonts w:ascii="Times New Roman" w:eastAsia="宋体" w:hAnsi="Times New Roman" w:cs="Times New Roman"/>
          <w:kern w:val="0"/>
          <w:sz w:val="24"/>
          <w:szCs w:val="20"/>
          <w:lang w:val="en-GB" w:eastAsia="en-US"/>
        </w:rPr>
        <w:t xml:space="preserve"> </w:t>
      </w:r>
      <w:r w:rsidR="00593A41" w:rsidRPr="00193004">
        <w:rPr>
          <w:rFonts w:ascii="Times New Roman" w:eastAsia="宋体" w:hAnsi="Times New Roman" w:cs="Times New Roman"/>
          <w:kern w:val="0"/>
          <w:sz w:val="24"/>
          <w:szCs w:val="20"/>
          <w:lang w:val="en-GB" w:eastAsia="en-US"/>
        </w:rPr>
        <w:t xml:space="preserve">as a </w:t>
      </w:r>
      <w:r w:rsidR="004D242A" w:rsidRPr="00193004">
        <w:rPr>
          <w:rFonts w:ascii="Times New Roman" w:eastAsia="宋体" w:hAnsi="Times New Roman" w:cs="Times New Roman"/>
          <w:kern w:val="0"/>
          <w:sz w:val="24"/>
          <w:szCs w:val="20"/>
          <w:lang w:val="en-GB" w:eastAsia="en-US"/>
        </w:rPr>
        <w:t>family</w:t>
      </w:r>
      <w:r w:rsidR="00593A41" w:rsidRPr="00193004">
        <w:rPr>
          <w:rFonts w:ascii="Times New Roman" w:eastAsia="宋体" w:hAnsi="Times New Roman" w:cs="Times New Roman"/>
          <w:kern w:val="0"/>
          <w:sz w:val="24"/>
          <w:szCs w:val="20"/>
          <w:lang w:val="en-GB" w:eastAsia="en-US"/>
        </w:rPr>
        <w:t xml:space="preserve"> of new-type semiconducting materials with </w:t>
      </w:r>
      <w:r w:rsidR="007D3667" w:rsidRPr="00193004">
        <w:rPr>
          <w:rFonts w:ascii="Times New Roman" w:eastAsia="宋体" w:hAnsi="Times New Roman" w:cs="Times New Roman"/>
          <w:kern w:val="0"/>
          <w:sz w:val="24"/>
          <w:szCs w:val="20"/>
          <w:lang w:eastAsia="en-US"/>
        </w:rPr>
        <w:t xml:space="preserve">extraordinary mechanical, electrical, and optical properties, </w:t>
      </w:r>
      <w:r w:rsidR="00976BD0" w:rsidRPr="00193004">
        <w:rPr>
          <w:rFonts w:ascii="Times New Roman" w:eastAsia="宋体" w:hAnsi="Times New Roman" w:cs="Times New Roman"/>
          <w:kern w:val="0"/>
          <w:sz w:val="24"/>
          <w:szCs w:val="20"/>
          <w:lang w:eastAsia="en-US"/>
        </w:rPr>
        <w:t xml:space="preserve">and </w:t>
      </w:r>
      <w:r w:rsidR="007D3667" w:rsidRPr="00193004">
        <w:rPr>
          <w:rFonts w:ascii="Times New Roman" w:eastAsia="宋体" w:hAnsi="Times New Roman" w:cs="Times New Roman"/>
          <w:kern w:val="0"/>
          <w:sz w:val="24"/>
          <w:szCs w:val="20"/>
          <w:lang w:eastAsia="en-US"/>
        </w:rPr>
        <w:t xml:space="preserve">great promise for </w:t>
      </w:r>
      <w:r w:rsidR="00976BD0" w:rsidRPr="00193004">
        <w:rPr>
          <w:rFonts w:ascii="Times New Roman" w:eastAsia="宋体" w:hAnsi="Times New Roman" w:cs="Times New Roman"/>
          <w:kern w:val="0"/>
          <w:sz w:val="24"/>
          <w:szCs w:val="20"/>
          <w:lang w:val="en-GB" w:eastAsia="en-US"/>
        </w:rPr>
        <w:t>extensive applications</w:t>
      </w:r>
      <w:r w:rsidR="007D3667" w:rsidRPr="00193004">
        <w:rPr>
          <w:rFonts w:ascii="Times New Roman" w:eastAsia="宋体" w:hAnsi="Times New Roman" w:cs="Times New Roman"/>
          <w:kern w:val="0"/>
          <w:sz w:val="24"/>
          <w:szCs w:val="20"/>
          <w:lang w:eastAsia="en-US"/>
        </w:rPr>
        <w:t>.</w:t>
      </w:r>
      <w:hyperlink w:anchor="_ENREF_1" w:tooltip="Chhowalla, 2016 #3" w:history="1">
        <w:r w:rsidR="0093017B" w:rsidRPr="00193004">
          <w:rPr>
            <w:rFonts w:ascii="Times New Roman" w:eastAsia="宋体" w:hAnsi="Times New Roman" w:cs="Times New Roman"/>
            <w:kern w:val="0"/>
            <w:sz w:val="24"/>
            <w:szCs w:val="20"/>
            <w:lang w:eastAsia="en-US"/>
          </w:rPr>
          <w:fldChar w:fldCharType="begin">
            <w:fldData xml:space="preserve">PEVuZE5vdGU+PENpdGU+PEF1dGhvcj5DaGhvd2FsbGE8L0F1dGhvcj48WWVhcj4yMDE2PC9ZZWFy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</w:fldData>
          </w:fldChar>
        </w:r>
        <w:r w:rsidR="0093017B" w:rsidRPr="00193004">
          <w:rPr>
            <w:rFonts w:ascii="Times New Roman" w:eastAsia="宋体" w:hAnsi="Times New Roman" w:cs="Times New Roman"/>
            <w:kern w:val="0"/>
            <w:sz w:val="24"/>
            <w:szCs w:val="20"/>
            <w:lang w:eastAsia="en-US"/>
          </w:rPr>
          <w:instrText xml:space="preserve"> ADDIN EN.CITE </w:instrText>
        </w:r>
        <w:r w:rsidR="0093017B" w:rsidRPr="00193004">
          <w:rPr>
            <w:rFonts w:ascii="Times New Roman" w:eastAsia="宋体" w:hAnsi="Times New Roman" w:cs="Times New Roman"/>
            <w:kern w:val="0"/>
            <w:sz w:val="24"/>
            <w:szCs w:val="20"/>
            <w:lang w:eastAsia="en-US"/>
          </w:rPr>
          <w:fldChar w:fldCharType="begin">
            <w:fldData xml:space="preserve">PEVuZE5vdGU+PENpdGU+PEF1dGhvcj5DaGhvd2FsbGE8L0F1dGhvcj48WWVhcj4yMDE2PC9ZZWFy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</w:fldData>
          </w:fldChar>
        </w:r>
        <w:r w:rsidR="0093017B" w:rsidRPr="00193004">
          <w:rPr>
            <w:rFonts w:ascii="Times New Roman" w:eastAsia="宋体" w:hAnsi="Times New Roman" w:cs="Times New Roman"/>
            <w:kern w:val="0"/>
            <w:sz w:val="24"/>
            <w:szCs w:val="20"/>
            <w:lang w:eastAsia="en-US"/>
          </w:rPr>
          <w:instrText xml:space="preserve"> ADDIN EN.CITE.DATA </w:instrText>
        </w:r>
        <w:r w:rsidR="0093017B" w:rsidRPr="00193004">
          <w:rPr>
            <w:rFonts w:ascii="Times New Roman" w:eastAsia="宋体" w:hAnsi="Times New Roman" w:cs="Times New Roman"/>
            <w:kern w:val="0"/>
            <w:sz w:val="24"/>
            <w:szCs w:val="20"/>
            <w:lang w:eastAsia="en-US"/>
          </w:rPr>
        </w:r>
        <w:r w:rsidR="0093017B" w:rsidRPr="00193004">
          <w:rPr>
            <w:rFonts w:ascii="Times New Roman" w:eastAsia="宋体" w:hAnsi="Times New Roman" w:cs="Times New Roman"/>
            <w:kern w:val="0"/>
            <w:sz w:val="24"/>
            <w:szCs w:val="20"/>
            <w:lang w:eastAsia="en-US"/>
          </w:rPr>
          <w:fldChar w:fldCharType="end"/>
        </w:r>
        <w:r w:rsidR="0093017B" w:rsidRPr="00193004">
          <w:rPr>
            <w:rFonts w:ascii="Times New Roman" w:eastAsia="宋体" w:hAnsi="Times New Roman" w:cs="Times New Roman"/>
            <w:kern w:val="0"/>
            <w:sz w:val="24"/>
            <w:szCs w:val="20"/>
            <w:lang w:eastAsia="en-US"/>
          </w:rPr>
        </w:r>
        <w:r w:rsidR="0093017B" w:rsidRPr="00193004">
          <w:rPr>
            <w:rFonts w:ascii="Times New Roman" w:eastAsia="宋体" w:hAnsi="Times New Roman" w:cs="Times New Roman"/>
            <w:kern w:val="0"/>
            <w:sz w:val="24"/>
            <w:szCs w:val="20"/>
            <w:lang w:eastAsia="en-US"/>
          </w:rPr>
          <w:fldChar w:fldCharType="separate"/>
        </w:r>
        <w:r w:rsidR="0093017B" w:rsidRPr="00193004">
          <w:rPr>
            <w:rFonts w:ascii="Times New Roman" w:eastAsia="宋体" w:hAnsi="Times New Roman" w:cs="Times New Roman"/>
            <w:noProof/>
            <w:kern w:val="0"/>
            <w:sz w:val="24"/>
            <w:szCs w:val="20"/>
            <w:vertAlign w:val="superscript"/>
            <w:lang w:eastAsia="en-US"/>
          </w:rPr>
          <w:t>1-6</w:t>
        </w:r>
        <w:r w:rsidR="0093017B" w:rsidRPr="00193004">
          <w:rPr>
            <w:rFonts w:ascii="Times New Roman" w:eastAsia="宋体" w:hAnsi="Times New Roman" w:cs="Times New Roman"/>
            <w:kern w:val="0"/>
            <w:sz w:val="24"/>
            <w:szCs w:val="20"/>
            <w:lang w:eastAsia="en-US"/>
          </w:rPr>
          <w:fldChar w:fldCharType="end"/>
        </w:r>
      </w:hyperlink>
      <w:hyperlink w:anchor="_ENREF_1" w:tooltip="Eda, 2013 #47" w:history="1"/>
      <w:r w:rsidR="009A4409" w:rsidRPr="00193004">
        <w:rPr>
          <w:rFonts w:ascii="Times New Roman" w:eastAsia="宋体" w:hAnsi="Times New Roman" w:cs="Times New Roman"/>
          <w:kern w:val="0"/>
          <w:sz w:val="24"/>
          <w:szCs w:val="20"/>
          <w:lang w:val="en-GB" w:eastAsia="en-US"/>
        </w:rPr>
        <w:t xml:space="preserve"> </w:t>
      </w:r>
      <w:r w:rsidR="0008505F" w:rsidRPr="00193004">
        <w:rPr>
          <w:rFonts w:ascii="Times New Roman" w:eastAsia="宋体" w:hAnsi="Times New Roman" w:cs="Times New Roman"/>
          <w:kern w:val="0"/>
          <w:sz w:val="24"/>
          <w:szCs w:val="20"/>
          <w:lang w:val="en-GB" w:eastAsia="en-US"/>
        </w:rPr>
        <w:t xml:space="preserve">Molybdenum </w:t>
      </w:r>
      <w:proofErr w:type="spellStart"/>
      <w:r w:rsidR="0008505F" w:rsidRPr="00193004">
        <w:rPr>
          <w:rFonts w:ascii="Times New Roman" w:eastAsia="宋体" w:hAnsi="Times New Roman" w:cs="Times New Roman"/>
          <w:kern w:val="0"/>
          <w:sz w:val="24"/>
          <w:szCs w:val="20"/>
          <w:lang w:val="en-GB" w:eastAsia="en-US"/>
        </w:rPr>
        <w:t>disulfide</w:t>
      </w:r>
      <w:proofErr w:type="spellEnd"/>
      <w:r w:rsidR="0008505F" w:rsidRPr="00193004">
        <w:rPr>
          <w:rFonts w:ascii="Times New Roman" w:eastAsia="宋体" w:hAnsi="Times New Roman" w:cs="Times New Roman"/>
          <w:kern w:val="0"/>
          <w:sz w:val="24"/>
          <w:szCs w:val="20"/>
          <w:lang w:val="en-GB" w:eastAsia="en-US"/>
        </w:rPr>
        <w:t xml:space="preserve"> (MoS</w:t>
      </w:r>
      <w:r w:rsidR="0008505F" w:rsidRPr="00193004">
        <w:rPr>
          <w:rFonts w:ascii="Times New Roman" w:eastAsia="宋体" w:hAnsi="Times New Roman" w:cs="Times New Roman"/>
          <w:kern w:val="0"/>
          <w:sz w:val="24"/>
          <w:szCs w:val="20"/>
          <w:vertAlign w:val="subscript"/>
          <w:lang w:val="en-GB" w:eastAsia="en-US"/>
        </w:rPr>
        <w:t>2</w:t>
      </w:r>
      <w:r w:rsidR="0008505F" w:rsidRPr="00193004">
        <w:rPr>
          <w:rFonts w:ascii="Times New Roman" w:eastAsia="宋体" w:hAnsi="Times New Roman" w:cs="Times New Roman"/>
          <w:kern w:val="0"/>
          <w:sz w:val="24"/>
          <w:szCs w:val="20"/>
          <w:lang w:val="en-GB" w:eastAsia="en-US"/>
        </w:rPr>
        <w:t>)</w:t>
      </w:r>
      <w:r w:rsidR="00A8594A" w:rsidRPr="00193004">
        <w:rPr>
          <w:rFonts w:ascii="Times New Roman" w:eastAsia="宋体" w:hAnsi="Times New Roman" w:cs="Times New Roman" w:hint="eastAsia"/>
          <w:kern w:val="0"/>
          <w:sz w:val="24"/>
          <w:szCs w:val="20"/>
          <w:lang w:val="en-GB"/>
        </w:rPr>
        <w:t xml:space="preserve">, </w:t>
      </w:r>
      <w:r w:rsidR="005C3A9D" w:rsidRPr="00193004">
        <w:rPr>
          <w:rFonts w:ascii="Times New Roman" w:eastAsia="宋体" w:hAnsi="Times New Roman" w:cs="Times New Roman"/>
          <w:kern w:val="0"/>
          <w:sz w:val="24"/>
          <w:szCs w:val="20"/>
          <w:lang w:val="en-GB"/>
        </w:rPr>
        <w:t xml:space="preserve">representative material </w:t>
      </w:r>
      <w:r w:rsidR="00A8594A" w:rsidRPr="00193004">
        <w:rPr>
          <w:rFonts w:ascii="Times New Roman" w:eastAsia="宋体" w:hAnsi="Times New Roman" w:cs="Times New Roman"/>
          <w:kern w:val="0"/>
          <w:sz w:val="24"/>
          <w:szCs w:val="20"/>
          <w:lang w:val="en-GB"/>
        </w:rPr>
        <w:t xml:space="preserve">belonging to the </w:t>
      </w:r>
      <w:r w:rsidR="00A8594A" w:rsidRPr="00193004">
        <w:rPr>
          <w:rFonts w:ascii="Times New Roman" w:eastAsia="宋体" w:hAnsi="Times New Roman" w:cs="Times New Roman"/>
          <w:kern w:val="0"/>
          <w:sz w:val="24"/>
          <w:szCs w:val="20"/>
          <w:lang w:val="en-GB" w:eastAsia="en-US"/>
        </w:rPr>
        <w:t>TMD</w:t>
      </w:r>
      <w:r w:rsidR="004E243F">
        <w:rPr>
          <w:rFonts w:ascii="Times New Roman" w:eastAsia="宋体" w:hAnsi="Times New Roman" w:cs="Times New Roman"/>
          <w:kern w:val="0"/>
          <w:sz w:val="24"/>
          <w:szCs w:val="20"/>
          <w:lang w:val="en-GB" w:eastAsia="en-US"/>
        </w:rPr>
        <w:t>C</w:t>
      </w:r>
      <w:r w:rsidR="00A8594A" w:rsidRPr="00193004">
        <w:rPr>
          <w:rFonts w:ascii="Times New Roman" w:eastAsia="宋体" w:hAnsi="Times New Roman" w:cs="Times New Roman"/>
          <w:kern w:val="0"/>
          <w:sz w:val="24"/>
          <w:szCs w:val="20"/>
          <w:lang w:val="en-GB" w:eastAsia="en-US"/>
        </w:rPr>
        <w:t xml:space="preserve"> group, has </w:t>
      </w:r>
      <w:r w:rsidR="000F50FC" w:rsidRPr="00193004">
        <w:rPr>
          <w:rFonts w:ascii="Times New Roman" w:eastAsia="宋体" w:hAnsi="Times New Roman" w:cs="Times New Roman"/>
          <w:kern w:val="0"/>
          <w:sz w:val="24"/>
          <w:szCs w:val="20"/>
          <w:lang w:val="en-GB" w:eastAsia="en-US"/>
        </w:rPr>
        <w:t>lattice</w:t>
      </w:r>
      <w:r w:rsidR="00A8594A" w:rsidRPr="00193004">
        <w:rPr>
          <w:rFonts w:ascii="Times New Roman" w:eastAsia="宋体" w:hAnsi="Times New Roman" w:cs="Times New Roman"/>
          <w:kern w:val="0"/>
          <w:sz w:val="24"/>
          <w:szCs w:val="20"/>
          <w:lang w:val="en-GB" w:eastAsia="en-US"/>
        </w:rPr>
        <w:t xml:space="preserve"> structure</w:t>
      </w:r>
      <w:r w:rsidR="00A8594A" w:rsidRPr="00193004">
        <w:rPr>
          <w:rFonts w:ascii="Times New Roman" w:eastAsia="宋体" w:hAnsi="Times New Roman" w:cs="Times New Roman" w:hint="eastAsia"/>
          <w:kern w:val="0"/>
          <w:sz w:val="24"/>
          <w:szCs w:val="20"/>
          <w:lang w:val="en-GB"/>
        </w:rPr>
        <w:t xml:space="preserve"> </w:t>
      </w:r>
      <w:r w:rsidR="000F50FC" w:rsidRPr="00193004">
        <w:rPr>
          <w:rFonts w:ascii="Times New Roman" w:eastAsia="宋体" w:hAnsi="Times New Roman" w:cs="Times New Roman"/>
          <w:kern w:val="0"/>
          <w:sz w:val="24"/>
          <w:szCs w:val="20"/>
          <w:lang w:val="en-GB" w:eastAsia="en-US"/>
        </w:rPr>
        <w:t>of</w:t>
      </w:r>
      <w:r w:rsidR="00C004A0" w:rsidRPr="00193004">
        <w:rPr>
          <w:rFonts w:ascii="Times New Roman" w:eastAsia="宋体" w:hAnsi="Times New Roman" w:cs="Times New Roman"/>
          <w:kern w:val="0"/>
          <w:sz w:val="24"/>
          <w:szCs w:val="20"/>
          <w:lang w:val="en-GB" w:eastAsia="en-US"/>
        </w:rPr>
        <w:t xml:space="preserve"> a layer of molybdenum atoms sandwiched between two layers of </w:t>
      </w:r>
      <w:proofErr w:type="spellStart"/>
      <w:r w:rsidR="00C004A0" w:rsidRPr="00193004">
        <w:rPr>
          <w:rFonts w:ascii="Times New Roman" w:eastAsia="宋体" w:hAnsi="Times New Roman" w:cs="Times New Roman"/>
          <w:kern w:val="0"/>
          <w:sz w:val="24"/>
          <w:szCs w:val="20"/>
          <w:lang w:val="en-GB" w:eastAsia="en-US"/>
        </w:rPr>
        <w:t>sulfur</w:t>
      </w:r>
      <w:proofErr w:type="spellEnd"/>
      <w:r w:rsidR="00C004A0" w:rsidRPr="00193004">
        <w:rPr>
          <w:rFonts w:ascii="Times New Roman" w:eastAsia="宋体" w:hAnsi="Times New Roman" w:cs="Times New Roman"/>
          <w:kern w:val="0"/>
          <w:sz w:val="24"/>
          <w:szCs w:val="20"/>
          <w:lang w:val="en-GB" w:eastAsia="en-US"/>
        </w:rPr>
        <w:t xml:space="preserve"> atoms.</w:t>
      </w:r>
      <w:hyperlink w:anchor="_ENREF_7" w:tooltip="Behura, 2015 #48" w:history="1">
        <w:r w:rsidR="0093017B" w:rsidRPr="00193004">
          <w:rPr>
            <w:rFonts w:ascii="Times New Roman" w:eastAsia="宋体" w:hAnsi="Times New Roman" w:cs="Times New Roman"/>
            <w:kern w:val="0"/>
            <w:sz w:val="24"/>
            <w:szCs w:val="20"/>
            <w:lang w:val="en-GB" w:eastAsia="en-US"/>
          </w:rPr>
          <w:fldChar w:fldCharType="begin"/>
        </w:r>
        <w:r w:rsidR="0093017B" w:rsidRPr="00193004">
          <w:rPr>
            <w:rFonts w:ascii="Times New Roman" w:eastAsia="宋体" w:hAnsi="Times New Roman" w:cs="Times New Roman"/>
            <w:kern w:val="0"/>
            <w:sz w:val="24"/>
            <w:szCs w:val="20"/>
            <w:lang w:val="en-GB" w:eastAsia="en-US"/>
          </w:rPr>
          <w:instrText xml:space="preserve"> ADDIN EN.CITE &lt;EndNote&gt;&lt;Cite&gt;&lt;Author&gt;Behura&lt;/Author&gt;&lt;Year&gt;2015&lt;/Year&gt;&lt;RecNum&gt;48&lt;/RecNum&gt;&lt;DisplayText&gt;&lt;style face="superscript"&gt;7-8&lt;/style&gt;&lt;/DisplayText&gt;&lt;record&gt;&lt;rec-number&gt;48&lt;/rec-number&gt;&lt;foreign-keys&gt;&lt;key app="EN" db-id="aex2ffs95xfad5epwfvpt0e9v9r2pa02ve5p"&gt;48&lt;/key&gt;&lt;/foreign-keys&gt;&lt;ref-type name="Journal Article"&gt;17&lt;/ref-type&gt;&lt;contributors&gt;&lt;authors&gt;&lt;author&gt;Behura, Sanjay&lt;/author&gt;&lt;author&gt;Berry, Vikas&lt;/author&gt;&lt;/authors&gt;&lt;/contributors&gt;&lt;titles&gt;&lt;title&gt;interfacial nondegenerate doping of MoS2 and other two-dimensional semiconductors&lt;/title&gt;&lt;secondary-title&gt;ACS nano&lt;/secondary-title&gt;&lt;/titles&gt;&lt;periodical&gt;&lt;full-title&gt;ACS nano&lt;/full-title&gt;&lt;abbr-1&gt;ACS Nano&lt;/abbr-1&gt;&lt;/periodical&gt;&lt;pages&gt;2227-2230&lt;/pages&gt;&lt;volume&gt;9&lt;/volume&gt;&lt;number&gt;3&lt;/number&gt;&lt;dates&gt;&lt;year&gt;2015&lt;/year&gt;&lt;/dates&gt;&lt;isbn&gt;1936-0851&lt;/isbn&gt;&lt;urls&gt;&lt;/urls&gt;&lt;/record&gt;&lt;/Cite&gt;&lt;Cite&gt;&lt;Author&gt;Zuo&lt;/Author&gt;&lt;Year&gt;2018&lt;/Year&gt;&lt;RecNum&gt;5&lt;/RecNum&gt;&lt;record&gt;&lt;rec-number&gt;5&lt;/rec-number&gt;&lt;foreign-keys&gt;&lt;key app="EN" db-id="d5wrwa9efewz2pe5eexxpvsowap5sz2trede"&gt;5&lt;/key&gt;&lt;/foreign-keys&gt;&lt;ref-type name="Journal Article"&gt;17&lt;/ref-type&gt;&lt;contributors&gt;&lt;authors&gt;&lt;author&gt;Zuo, Pei&lt;/author&gt;&lt;author&gt;Jiang, Lan&lt;/author&gt;&lt;author&gt;Li, Xin&lt;/author&gt;&lt;author&gt;Li, Bo&lt;/author&gt;&lt;author&gt;Ran, Peng&lt;/author&gt;&lt;author&gt;Li, Xiaojie&lt;/author&gt;&lt;author&gt;Qu, Liangti&lt;/author&gt;&lt;author&gt;Lu, Yongfeng&lt;/author&gt;&lt;/authors&gt;&lt;/contributors&gt;&lt;titles&gt;&lt;title&gt;Metal (Ag, Pt)–MoS2 Hybrids Greenly Prepared Through Photochemical Reduction of Femtosecond Laser Pulses for SERS and HER&lt;/title&gt;&lt;secondary-title&gt;ACS Sustainable Chemistry &amp;amp; Engineering&lt;/secondary-title&gt;&lt;/titles&gt;&lt;periodical&gt;&lt;full-title&gt;ACS Sustainable Chemistry &amp;amp; Engineering&lt;/full-title&gt;&lt;/periodical&gt;&lt;pages&gt;7704-7714&lt;/pages&gt;&lt;volume&gt;6&lt;/volume&gt;&lt;number&gt;6&lt;/number&gt;&lt;dates&gt;&lt;year&gt;2018&lt;/year&gt;&lt;pub-dates&gt;&lt;date&gt;2018/06/04&lt;/date&gt;&lt;/pub-dates&gt;&lt;/dates&gt;&lt;publisher&gt;American Chemical Society&lt;/publisher&gt;&lt;urls&gt;&lt;related-urls&gt;&lt;url&gt;https://doi.org/10.1021/acssuschemeng.8b00579&lt;/url&gt;&lt;/related-urls&gt;&lt;/urls&gt;&lt;electronic-resource-num&gt;10.1021/acssuschemeng.8b00579&lt;/electronic-resource-num&gt;&lt;/record&gt;&lt;/Cite&gt;&lt;/EndNote&gt;</w:instrText>
        </w:r>
        <w:r w:rsidR="0093017B" w:rsidRPr="00193004">
          <w:rPr>
            <w:rFonts w:ascii="Times New Roman" w:eastAsia="宋体" w:hAnsi="Times New Roman" w:cs="Times New Roman"/>
            <w:kern w:val="0"/>
            <w:sz w:val="24"/>
            <w:szCs w:val="20"/>
            <w:lang w:val="en-GB" w:eastAsia="en-US"/>
          </w:rPr>
          <w:fldChar w:fldCharType="separate"/>
        </w:r>
        <w:r w:rsidR="0093017B" w:rsidRPr="00193004">
          <w:rPr>
            <w:rFonts w:ascii="Times New Roman" w:eastAsia="宋体" w:hAnsi="Times New Roman" w:cs="Times New Roman"/>
            <w:noProof/>
            <w:kern w:val="0"/>
            <w:sz w:val="24"/>
            <w:szCs w:val="20"/>
            <w:vertAlign w:val="superscript"/>
            <w:lang w:val="en-GB" w:eastAsia="en-US"/>
          </w:rPr>
          <w:t>7-8</w:t>
        </w:r>
        <w:r w:rsidR="0093017B" w:rsidRPr="00193004">
          <w:rPr>
            <w:rFonts w:ascii="Times New Roman" w:eastAsia="宋体" w:hAnsi="Times New Roman" w:cs="Times New Roman"/>
            <w:kern w:val="0"/>
            <w:sz w:val="24"/>
            <w:szCs w:val="20"/>
            <w:lang w:val="en-GB" w:eastAsia="en-US"/>
          </w:rPr>
          <w:fldChar w:fldCharType="end"/>
        </w:r>
      </w:hyperlink>
      <w:r w:rsidR="005C3A9D" w:rsidRPr="00193004">
        <w:rPr>
          <w:rFonts w:ascii="Times New Roman" w:eastAsia="宋体" w:hAnsi="Times New Roman" w:cs="Times New Roman"/>
          <w:kern w:val="0"/>
          <w:sz w:val="24"/>
          <w:szCs w:val="20"/>
          <w:lang w:val="en-GB" w:eastAsia="en-US"/>
        </w:rPr>
        <w:t xml:space="preserve"> </w:t>
      </w:r>
      <w:r w:rsidR="00580DA0" w:rsidRPr="00193004">
        <w:rPr>
          <w:rFonts w:ascii="Times New Roman" w:eastAsia="宋体" w:hAnsi="Times New Roman" w:cs="Times New Roman"/>
          <w:kern w:val="0"/>
          <w:sz w:val="24"/>
          <w:szCs w:val="20"/>
          <w:lang w:val="en-GB" w:eastAsia="en-US"/>
        </w:rPr>
        <w:t xml:space="preserve">Unlike </w:t>
      </w:r>
      <w:proofErr w:type="spellStart"/>
      <w:r w:rsidR="00F86C4D" w:rsidRPr="00193004">
        <w:rPr>
          <w:rFonts w:ascii="Times New Roman" w:eastAsia="宋体" w:hAnsi="Times New Roman" w:cs="Times New Roman"/>
          <w:kern w:val="0"/>
          <w:sz w:val="24"/>
          <w:szCs w:val="20"/>
          <w:lang w:val="en-GB" w:eastAsia="en-US"/>
        </w:rPr>
        <w:t>graphene</w:t>
      </w:r>
      <w:proofErr w:type="spellEnd"/>
      <w:r w:rsidR="007A60BB" w:rsidRPr="00193004">
        <w:rPr>
          <w:rFonts w:ascii="Times New Roman" w:eastAsia="宋体" w:hAnsi="Times New Roman" w:cs="Times New Roman"/>
          <w:kern w:val="0"/>
          <w:sz w:val="24"/>
          <w:szCs w:val="20"/>
          <w:lang w:val="en-GB" w:eastAsia="en-US"/>
        </w:rPr>
        <w:t xml:space="preserve"> with zero-band-gap</w:t>
      </w:r>
      <w:r w:rsidR="00580DA0" w:rsidRPr="00193004">
        <w:rPr>
          <w:rFonts w:ascii="Times New Roman" w:eastAsia="宋体" w:hAnsi="Times New Roman" w:cs="Times New Roman"/>
          <w:kern w:val="0"/>
          <w:sz w:val="24"/>
          <w:szCs w:val="20"/>
          <w:lang w:val="en-GB" w:eastAsia="en-US"/>
        </w:rPr>
        <w:t>, MoS</w:t>
      </w:r>
      <w:r w:rsidR="00580DA0" w:rsidRPr="00193004">
        <w:rPr>
          <w:rFonts w:ascii="Times New Roman" w:eastAsia="宋体" w:hAnsi="Times New Roman" w:cs="Times New Roman"/>
          <w:kern w:val="0"/>
          <w:sz w:val="24"/>
          <w:szCs w:val="20"/>
          <w:vertAlign w:val="subscript"/>
          <w:lang w:val="en-GB" w:eastAsia="en-US"/>
        </w:rPr>
        <w:t>2</w:t>
      </w:r>
      <w:r w:rsidR="00580DA0" w:rsidRPr="00193004">
        <w:rPr>
          <w:rFonts w:ascii="Times New Roman" w:eastAsia="宋体" w:hAnsi="Times New Roman" w:cs="Times New Roman"/>
          <w:kern w:val="0"/>
          <w:sz w:val="24"/>
          <w:szCs w:val="20"/>
          <w:lang w:val="en-GB" w:eastAsia="en-US"/>
        </w:rPr>
        <w:t xml:space="preserve"> is a band-gap semiconductor with </w:t>
      </w:r>
      <w:hyperlink w:anchor="_ENREF_1" w:tooltip="Eda, 2013 #47" w:history="1"/>
      <w:r w:rsidR="009F52EF" w:rsidRPr="00193004">
        <w:rPr>
          <w:rFonts w:ascii="Times New Roman" w:eastAsia="宋体" w:hAnsi="Times New Roman" w:cs="Times New Roman"/>
          <w:kern w:val="0"/>
          <w:sz w:val="24"/>
          <w:szCs w:val="20"/>
          <w:lang w:val="en-GB" w:eastAsia="en-US"/>
        </w:rPr>
        <w:t>sizable energy band gap</w:t>
      </w:r>
      <w:r w:rsidR="00057F2F" w:rsidRPr="00193004">
        <w:rPr>
          <w:rFonts w:ascii="Times New Roman" w:eastAsia="宋体" w:hAnsi="Times New Roman" w:cs="Times New Roman"/>
          <w:kern w:val="0"/>
          <w:sz w:val="24"/>
          <w:szCs w:val="20"/>
          <w:lang w:val="en-GB" w:eastAsia="en-US"/>
        </w:rPr>
        <w:t>:</w:t>
      </w:r>
      <w:r w:rsidR="009F52EF" w:rsidRPr="00193004">
        <w:rPr>
          <w:rFonts w:ascii="Times New Roman" w:eastAsia="宋体" w:hAnsi="Times New Roman" w:cs="Times New Roman"/>
          <w:kern w:val="0"/>
          <w:sz w:val="24"/>
          <w:szCs w:val="20"/>
          <w:lang w:val="en-GB" w:eastAsia="en-US"/>
        </w:rPr>
        <w:fldChar w:fldCharType="begin"/>
      </w:r>
      <w:r w:rsidR="005E2540" w:rsidRPr="00193004">
        <w:rPr>
          <w:rFonts w:ascii="Times New Roman" w:eastAsia="宋体" w:hAnsi="Times New Roman" w:cs="Times New Roman"/>
          <w:kern w:val="0"/>
          <w:sz w:val="24"/>
          <w:szCs w:val="20"/>
          <w:lang w:val="en-GB" w:eastAsia="en-US"/>
        </w:rPr>
        <w:instrText xml:space="preserve"> ADDIN EN.CITE &lt;EndNote&gt;&lt;Cite&gt;&lt;Author&gt;Lu&lt;/Author&gt;&lt;Year&gt;2016&lt;/Year&gt;&lt;RecNum&gt;49&lt;/RecNum&gt;&lt;DisplayText&gt;&lt;style face="superscript"&gt;5, 9&lt;/style&gt;&lt;/DisplayText&gt;&lt;record&gt;&lt;rec-number&gt;49&lt;/rec-number&gt;&lt;foreign-keys&gt;&lt;key app="EN" db-id="aex2ffs95xfad5epwfvpt0e9v9r2pa02ve5p"&gt;49&lt;/key&gt;&lt;/foreign-keys&gt;&lt;ref-type name="Journal Article"&gt;17&lt;/ref-type&gt;&lt;contributors&gt;&lt;authors&gt;&lt;author&gt;Lu, Junpeng&lt;/author&gt;&lt;author&gt;Liu, Hongwei&lt;/author&gt;&lt;author&gt;Tok, Eng Soon&lt;/author&gt;&lt;author&gt;Sow, Chorng-Haur&lt;/author&gt;&lt;/authors&gt;&lt;/contributors&gt;&lt;titles&gt;&lt;title&gt;Interactions between lasers and two-dimensional transition metal dichalcogenides&lt;/title&gt;&lt;secondary-title&gt;Chemical Society Reviews&lt;/secondary-title&gt;&lt;/titles&gt;&lt;periodical&gt;&lt;full-title&gt;Chemical Society Reviews&lt;/full-title&gt;&lt;abbr-1&gt;Chem. Soc. Rev.&lt;/abbr-1&gt;&lt;/periodical&gt;&lt;pages&gt;2494-2515&lt;/pages&gt;&lt;volume&gt;45&lt;/volume&gt;&lt;number&gt;9&lt;/number&gt;&lt;dates&gt;&lt;year&gt;2016&lt;/year&gt;&lt;/dates&gt;&lt;urls&gt;&lt;/urls&gt;&lt;/record&gt;&lt;/Cite&gt;&lt;Cite&gt;&lt;Author&gt;Mak&lt;/Author&gt;&lt;Year&gt;2013&lt;/Year&gt;&lt;RecNum&gt;14&lt;/RecNum&gt;&lt;record&gt;&lt;rec-number&gt;14&lt;/rec-number&gt;&lt;foreign-keys&gt;&lt;key app="EN" db-id="aex2ffs95xfad5epwfvpt0e9v9r2pa02ve5p"&gt;14&lt;/key&gt;&lt;/foreign-keys&gt;&lt;ref-type name="Journal Article"&gt;17&lt;/ref-type&gt;&lt;contributors&gt;&lt;authors&gt;&lt;author&gt;Mak, Kin Fai&lt;/author&gt;&lt;author&gt;He, Keliang&lt;/author&gt;&lt;author&gt;Lee, Changgu&lt;/author&gt;&lt;author&gt;Lee, Gwan Hyoung&lt;/author&gt;&lt;author&gt;Hone, James&lt;/author&gt;&lt;author&gt;Heinz, Tony F&lt;/author&gt;&lt;author&gt;Shan, Jie&lt;/author&gt;&lt;/authors&gt;&lt;/contributors&gt;&lt;titles&gt;&lt;title&gt;Tightly bound trions in monolayer MoS2&lt;/title&gt;&lt;secondary-title&gt;Nature materials&lt;/secondary-title&gt;&lt;/titles&gt;&lt;periodical&gt;&lt;full-title&gt;Nature materials&lt;/full-title&gt;&lt;abbr-1&gt;Nat. Mater.&lt;/abbr-1&gt;&lt;/periodical&gt;&lt;pages&gt;207-211&lt;/pages&gt;&lt;volume&gt;12&lt;/volume&gt;&lt;number&gt;3&lt;/number&gt;&lt;dates&gt;&lt;year&gt;2013&lt;/year&gt;&lt;/dates&gt;&lt;isbn&gt;1476-1122&lt;/isbn&gt;&lt;urls&gt;&lt;/urls&gt;&lt;/record&gt;&lt;/Cite&gt;&lt;/EndNote&gt;</w:instrText>
      </w:r>
      <w:r w:rsidR="009F52EF" w:rsidRPr="00193004">
        <w:rPr>
          <w:rFonts w:ascii="Times New Roman" w:eastAsia="宋体" w:hAnsi="Times New Roman" w:cs="Times New Roman"/>
          <w:kern w:val="0"/>
          <w:sz w:val="24"/>
          <w:szCs w:val="20"/>
          <w:lang w:val="en-GB" w:eastAsia="en-US"/>
        </w:rPr>
        <w:fldChar w:fldCharType="separate"/>
      </w:r>
      <w:hyperlink w:anchor="_ENREF_5" w:tooltip="Mak, 2013 #14" w:history="1">
        <w:r w:rsidR="0093017B" w:rsidRPr="00193004">
          <w:rPr>
            <w:rFonts w:ascii="Times New Roman" w:eastAsia="宋体" w:hAnsi="Times New Roman" w:cs="Times New Roman"/>
            <w:noProof/>
            <w:kern w:val="0"/>
            <w:sz w:val="24"/>
            <w:szCs w:val="20"/>
            <w:vertAlign w:val="superscript"/>
            <w:lang w:val="en-GB" w:eastAsia="en-US"/>
          </w:rPr>
          <w:t>5</w:t>
        </w:r>
      </w:hyperlink>
      <w:r w:rsidR="005E2540" w:rsidRPr="00193004">
        <w:rPr>
          <w:rFonts w:ascii="Times New Roman" w:eastAsia="宋体" w:hAnsi="Times New Roman" w:cs="Times New Roman"/>
          <w:noProof/>
          <w:kern w:val="0"/>
          <w:sz w:val="24"/>
          <w:szCs w:val="20"/>
          <w:vertAlign w:val="superscript"/>
          <w:lang w:val="en-GB" w:eastAsia="en-US"/>
        </w:rPr>
        <w:t xml:space="preserve">, </w:t>
      </w:r>
      <w:hyperlink w:anchor="_ENREF_9" w:tooltip="Lu, 2016 #49" w:history="1">
        <w:r w:rsidR="0093017B" w:rsidRPr="00193004">
          <w:rPr>
            <w:rFonts w:ascii="Times New Roman" w:eastAsia="宋体" w:hAnsi="Times New Roman" w:cs="Times New Roman"/>
            <w:noProof/>
            <w:kern w:val="0"/>
            <w:sz w:val="24"/>
            <w:szCs w:val="20"/>
            <w:vertAlign w:val="superscript"/>
            <w:lang w:val="en-GB" w:eastAsia="en-US"/>
          </w:rPr>
          <w:t>9</w:t>
        </w:r>
      </w:hyperlink>
      <w:r w:rsidR="009F52EF" w:rsidRPr="00193004">
        <w:rPr>
          <w:rFonts w:ascii="Times New Roman" w:eastAsia="宋体" w:hAnsi="Times New Roman" w:cs="Times New Roman"/>
          <w:kern w:val="0"/>
          <w:sz w:val="24"/>
          <w:szCs w:val="20"/>
          <w:lang w:eastAsia="en-US"/>
        </w:rPr>
        <w:fldChar w:fldCharType="end"/>
      </w:r>
      <w:r w:rsidR="009F52EF" w:rsidRPr="00193004">
        <w:rPr>
          <w:rFonts w:ascii="Times New Roman" w:eastAsia="宋体" w:hAnsi="Times New Roman" w:cs="Times New Roman"/>
          <w:kern w:val="0"/>
          <w:sz w:val="24"/>
          <w:szCs w:val="20"/>
          <w:lang w:val="en-GB" w:eastAsia="en-US"/>
        </w:rPr>
        <w:t xml:space="preserve"> </w:t>
      </w:r>
      <w:r w:rsidR="001B0274" w:rsidRPr="00193004">
        <w:rPr>
          <w:rFonts w:ascii="Times New Roman" w:eastAsia="宋体" w:hAnsi="Times New Roman" w:cs="Times New Roman"/>
          <w:kern w:val="0"/>
          <w:sz w:val="24"/>
          <w:szCs w:val="20"/>
          <w:lang w:val="en-GB" w:eastAsia="en-US"/>
        </w:rPr>
        <w:t>MoS</w:t>
      </w:r>
      <w:r w:rsidR="001B0274" w:rsidRPr="00193004">
        <w:rPr>
          <w:rFonts w:ascii="Times New Roman" w:eastAsia="宋体" w:hAnsi="Times New Roman" w:cs="Times New Roman"/>
          <w:kern w:val="0"/>
          <w:sz w:val="24"/>
          <w:szCs w:val="20"/>
          <w:vertAlign w:val="subscript"/>
          <w:lang w:val="en-GB" w:eastAsia="en-US"/>
        </w:rPr>
        <w:t>2</w:t>
      </w:r>
      <w:r w:rsidR="001B0274" w:rsidRPr="00193004">
        <w:rPr>
          <w:rFonts w:ascii="Times New Roman" w:eastAsia="宋体" w:hAnsi="Times New Roman" w:cs="Times New Roman"/>
          <w:kern w:val="0"/>
          <w:sz w:val="24"/>
          <w:szCs w:val="20"/>
          <w:lang w:val="en-GB" w:eastAsia="en-US"/>
        </w:rPr>
        <w:t xml:space="preserve"> in bulk for</w:t>
      </w:r>
      <w:r w:rsidR="00F86C4D" w:rsidRPr="00193004">
        <w:rPr>
          <w:rFonts w:ascii="Times New Roman" w:eastAsia="宋体" w:hAnsi="Times New Roman" w:cs="Times New Roman"/>
          <w:kern w:val="0"/>
          <w:sz w:val="24"/>
          <w:szCs w:val="20"/>
          <w:lang w:val="en-GB" w:eastAsia="en-US"/>
        </w:rPr>
        <w:t xml:space="preserve">m </w:t>
      </w:r>
      <w:r w:rsidR="00F30A84">
        <w:rPr>
          <w:rFonts w:ascii="Times New Roman" w:eastAsia="宋体" w:hAnsi="Times New Roman" w:cs="Times New Roman"/>
          <w:kern w:val="0"/>
          <w:sz w:val="24"/>
          <w:szCs w:val="20"/>
          <w:lang w:val="en-GB" w:eastAsia="en-US"/>
        </w:rPr>
        <w:t>has</w:t>
      </w:r>
      <w:r w:rsidR="001B0274" w:rsidRPr="00193004">
        <w:rPr>
          <w:rFonts w:ascii="Times New Roman" w:eastAsia="宋体" w:hAnsi="Times New Roman" w:cs="Times New Roman"/>
          <w:kern w:val="0"/>
          <w:sz w:val="24"/>
          <w:szCs w:val="20"/>
          <w:lang w:val="en-GB" w:eastAsia="en-US"/>
        </w:rPr>
        <w:t xml:space="preserve"> indirect energy gap of </w:t>
      </w:r>
      <w:r w:rsidR="0032508D" w:rsidRPr="00193004">
        <w:rPr>
          <w:rFonts w:ascii="Times New Roman" w:eastAsia="宋体" w:hAnsi="Times New Roman" w:cs="Times New Roman"/>
          <w:kern w:val="0"/>
          <w:sz w:val="24"/>
          <w:szCs w:val="20"/>
          <w:lang w:val="en-GB" w:eastAsia="en-US"/>
        </w:rPr>
        <w:t>~</w:t>
      </w:r>
      <w:r w:rsidR="001B0274" w:rsidRPr="00193004">
        <w:rPr>
          <w:rFonts w:ascii="Times New Roman" w:eastAsia="宋体" w:hAnsi="Times New Roman" w:cs="Times New Roman"/>
          <w:kern w:val="0"/>
          <w:sz w:val="24"/>
          <w:szCs w:val="20"/>
          <w:lang w:val="en-GB" w:eastAsia="en-US"/>
        </w:rPr>
        <w:t>1.2</w:t>
      </w:r>
      <w:r w:rsidR="00057F2F" w:rsidRPr="00193004">
        <w:rPr>
          <w:rFonts w:ascii="Times New Roman" w:eastAsia="宋体" w:hAnsi="Times New Roman" w:cs="Times New Roman"/>
          <w:kern w:val="0"/>
          <w:sz w:val="24"/>
          <w:szCs w:val="20"/>
          <w:lang w:val="en-GB" w:eastAsia="en-US"/>
        </w:rPr>
        <w:t xml:space="preserve"> </w:t>
      </w:r>
      <w:proofErr w:type="spellStart"/>
      <w:r w:rsidR="001B0274" w:rsidRPr="00193004">
        <w:rPr>
          <w:rFonts w:ascii="Times New Roman" w:eastAsia="宋体" w:hAnsi="Times New Roman" w:cs="Times New Roman"/>
          <w:kern w:val="0"/>
          <w:sz w:val="24"/>
          <w:szCs w:val="20"/>
          <w:lang w:val="en-GB" w:eastAsia="en-US"/>
        </w:rPr>
        <w:t>eV</w:t>
      </w:r>
      <w:proofErr w:type="spellEnd"/>
      <w:r w:rsidR="001B0274" w:rsidRPr="00193004">
        <w:rPr>
          <w:rFonts w:ascii="Times New Roman" w:eastAsia="宋体" w:hAnsi="Times New Roman" w:cs="Times New Roman"/>
          <w:kern w:val="0"/>
          <w:sz w:val="24"/>
          <w:szCs w:val="20"/>
          <w:lang w:val="en-GB" w:eastAsia="en-US"/>
        </w:rPr>
        <w:t xml:space="preserve"> and MoS</w:t>
      </w:r>
      <w:r w:rsidR="001B0274" w:rsidRPr="00193004">
        <w:rPr>
          <w:rFonts w:ascii="Times New Roman" w:eastAsia="宋体" w:hAnsi="Times New Roman" w:cs="Times New Roman"/>
          <w:kern w:val="0"/>
          <w:sz w:val="24"/>
          <w:szCs w:val="20"/>
          <w:vertAlign w:val="subscript"/>
          <w:lang w:val="en-GB" w:eastAsia="en-US"/>
        </w:rPr>
        <w:t>2</w:t>
      </w:r>
      <w:r w:rsidR="001B0274" w:rsidRPr="00193004">
        <w:rPr>
          <w:rFonts w:ascii="Times New Roman" w:eastAsia="宋体" w:hAnsi="Times New Roman" w:cs="Times New Roman"/>
          <w:kern w:val="0"/>
          <w:sz w:val="24"/>
          <w:szCs w:val="20"/>
          <w:lang w:val="en-GB" w:eastAsia="en-US"/>
        </w:rPr>
        <w:t xml:space="preserve"> in monolayer form </w:t>
      </w:r>
      <w:r w:rsidR="00F30A84">
        <w:rPr>
          <w:rFonts w:ascii="Times New Roman" w:eastAsia="宋体" w:hAnsi="Times New Roman" w:cs="Times New Roman"/>
          <w:kern w:val="0"/>
          <w:sz w:val="24"/>
          <w:szCs w:val="20"/>
          <w:lang w:val="en-GB" w:eastAsia="en-US"/>
        </w:rPr>
        <w:t>has</w:t>
      </w:r>
      <w:r w:rsidR="001B0274" w:rsidRPr="00193004">
        <w:rPr>
          <w:rFonts w:ascii="Times New Roman" w:eastAsia="宋体" w:hAnsi="Times New Roman" w:cs="Times New Roman"/>
          <w:kern w:val="0"/>
          <w:sz w:val="24"/>
          <w:szCs w:val="20"/>
          <w:lang w:val="en-GB" w:eastAsia="en-US"/>
        </w:rPr>
        <w:t xml:space="preserve"> </w:t>
      </w:r>
      <w:r w:rsidR="00057F2F" w:rsidRPr="00193004">
        <w:rPr>
          <w:rFonts w:ascii="Times New Roman" w:eastAsia="宋体" w:hAnsi="Times New Roman" w:cs="Times New Roman"/>
          <w:kern w:val="0"/>
          <w:sz w:val="24"/>
          <w:szCs w:val="20"/>
          <w:lang w:val="en-GB" w:eastAsia="en-US"/>
        </w:rPr>
        <w:t xml:space="preserve">direct band gap of </w:t>
      </w:r>
      <w:r w:rsidR="0032508D" w:rsidRPr="00193004">
        <w:rPr>
          <w:rFonts w:ascii="Times New Roman" w:eastAsia="宋体" w:hAnsi="Times New Roman" w:cs="Times New Roman"/>
          <w:kern w:val="0"/>
          <w:sz w:val="24"/>
          <w:szCs w:val="20"/>
          <w:lang w:val="en-GB" w:eastAsia="en-US"/>
        </w:rPr>
        <w:t>~</w:t>
      </w:r>
      <w:r w:rsidR="00057F2F" w:rsidRPr="00193004">
        <w:rPr>
          <w:rFonts w:ascii="Times New Roman" w:eastAsia="宋体" w:hAnsi="Times New Roman" w:cs="Times New Roman"/>
          <w:kern w:val="0"/>
          <w:sz w:val="24"/>
          <w:szCs w:val="20"/>
          <w:lang w:val="en-GB" w:eastAsia="en-US"/>
        </w:rPr>
        <w:t>1.8</w:t>
      </w:r>
      <w:r w:rsidR="00057F2F" w:rsidRPr="00193004">
        <w:rPr>
          <w:rFonts w:ascii="Times New Roman" w:eastAsia="宋体" w:hAnsi="Times New Roman" w:cs="Times New Roman"/>
          <w:color w:val="FF0000"/>
          <w:kern w:val="0"/>
          <w:sz w:val="24"/>
          <w:szCs w:val="20"/>
          <w:lang w:val="en-GB" w:eastAsia="en-US"/>
        </w:rPr>
        <w:t xml:space="preserve"> </w:t>
      </w:r>
      <w:proofErr w:type="spellStart"/>
      <w:r w:rsidR="00057F2F" w:rsidRPr="00193004">
        <w:rPr>
          <w:rFonts w:ascii="Times New Roman" w:eastAsia="宋体" w:hAnsi="Times New Roman" w:cs="Times New Roman"/>
          <w:kern w:val="0"/>
          <w:sz w:val="24"/>
          <w:szCs w:val="20"/>
          <w:lang w:val="en-GB" w:eastAsia="en-US"/>
        </w:rPr>
        <w:t>eV</w:t>
      </w:r>
      <w:proofErr w:type="spellEnd"/>
      <w:r w:rsidR="00057F2F" w:rsidRPr="00193004">
        <w:rPr>
          <w:rFonts w:ascii="Times New Roman" w:eastAsia="宋体" w:hAnsi="Times New Roman" w:cs="Times New Roman"/>
          <w:kern w:val="0"/>
          <w:sz w:val="24"/>
          <w:szCs w:val="20"/>
          <w:lang w:val="en-GB" w:eastAsia="en-US"/>
        </w:rPr>
        <w:t>.</w:t>
      </w:r>
      <w:hyperlink w:anchor="_ENREF_3" w:tooltip="Nam, 2013 #2" w:history="1">
        <w:r w:rsidR="0093017B" w:rsidRPr="00193004">
          <w:rPr>
            <w:rFonts w:ascii="Times New Roman" w:eastAsia="宋体" w:hAnsi="Times New Roman" w:cs="Times New Roman"/>
            <w:kern w:val="0"/>
            <w:sz w:val="24"/>
            <w:szCs w:val="20"/>
            <w:lang w:val="en-GB" w:eastAsia="en-US"/>
          </w:rPr>
          <w:fldChar w:fldCharType="begin"/>
        </w:r>
        <w:r w:rsidR="0093017B" w:rsidRPr="00193004">
          <w:rPr>
            <w:rFonts w:ascii="Times New Roman" w:eastAsia="宋体" w:hAnsi="Times New Roman" w:cs="Times New Roman"/>
            <w:kern w:val="0"/>
            <w:sz w:val="24"/>
            <w:szCs w:val="20"/>
            <w:lang w:val="en-GB" w:eastAsia="en-US"/>
          </w:rPr>
          <w:instrText xml:space="preserve"> ADDIN EN.CITE &lt;EndNote&gt;&lt;Cite&gt;&lt;Author&gt;Nam&lt;/Author&gt;&lt;Year&gt;2013&lt;/Year&gt;&lt;RecNum&gt;2&lt;/RecNum&gt;&lt;DisplayText&gt;&lt;style face="superscript"&gt;3&lt;/style&gt;&lt;/DisplayText&gt;&lt;record&gt;&lt;rec-number&gt;2&lt;/rec-number&gt;&lt;foreign-keys&gt;&lt;key app="EN" db-id="d5wrwa9efewz2pe5eexxpvsowap5sz2trede"&gt;2&lt;/key&gt;&lt;/foreign-keys&gt;&lt;ref-type name="Journal Article"&gt;17&lt;/ref-type&gt;&lt;contributors&gt;&lt;authors&gt;&lt;author&gt;Nam, Hongsuk&lt;/author&gt;&lt;author&gt;Wi, Sungjin&lt;/author&gt;&lt;author&gt;Rokni, Hossein&lt;/author&gt;&lt;author&gt;Chen, Mikai&lt;/author&gt;&lt;author&gt;Priessnitz, Greg&lt;/author&gt;&lt;author&gt;Lu, Wei&lt;/author&gt;&lt;author&gt;Liang, Xiaogan&lt;/author&gt;&lt;/authors&gt;&lt;/contributors&gt;&lt;titles&gt;&lt;title&gt;MoS2 Transistors Fabricated via Plasma-Assisted Nanoprinting of Few-Layer MoS2 Flakes into Large-Area Arrays&lt;/title&gt;&lt;secondary-title&gt;ACS Nano&lt;/secondary-title&gt;&lt;/titles&gt;&lt;periodical&gt;&lt;full-title&gt;ACS Nano&lt;/full-title&gt;&lt;/periodical&gt;&lt;pages&gt;5870-5881&lt;/pages&gt;&lt;volume&gt;7&lt;/volume&gt;&lt;number&gt;7&lt;/number&gt;&lt;dates&gt;&lt;year&gt;2013&lt;/year&gt;&lt;pub-dates&gt;&lt;date&gt;2013/07/23&lt;/date&gt;&lt;/pub-dates&gt;&lt;/dates&gt;&lt;publisher&gt;American Chemical Society&lt;/publisher&gt;&lt;isbn&gt;1936-0851&lt;/isbn&gt;&lt;urls&gt;&lt;related-urls&gt;&lt;url&gt;https://doi.org/10.1021/nn401093u&lt;/url&gt;&lt;/related-urls&gt;&lt;/urls&gt;&lt;electronic-resource-num&gt;10.1021/nn401093u&lt;/electronic-resource-num&gt;&lt;/record&gt;&lt;/Cite&gt;&lt;/EndNote&gt;</w:instrText>
        </w:r>
        <w:r w:rsidR="0093017B" w:rsidRPr="00193004">
          <w:rPr>
            <w:rFonts w:ascii="Times New Roman" w:eastAsia="宋体" w:hAnsi="Times New Roman" w:cs="Times New Roman"/>
            <w:kern w:val="0"/>
            <w:sz w:val="24"/>
            <w:szCs w:val="20"/>
            <w:lang w:val="en-GB" w:eastAsia="en-US"/>
          </w:rPr>
          <w:fldChar w:fldCharType="separate"/>
        </w:r>
        <w:r w:rsidR="0093017B" w:rsidRPr="00193004">
          <w:rPr>
            <w:rFonts w:ascii="Times New Roman" w:eastAsia="宋体" w:hAnsi="Times New Roman" w:cs="Times New Roman"/>
            <w:noProof/>
            <w:kern w:val="0"/>
            <w:sz w:val="24"/>
            <w:szCs w:val="20"/>
            <w:vertAlign w:val="superscript"/>
            <w:lang w:val="en-GB" w:eastAsia="en-US"/>
          </w:rPr>
          <w:t>3</w:t>
        </w:r>
        <w:r w:rsidR="0093017B" w:rsidRPr="00193004">
          <w:rPr>
            <w:rFonts w:ascii="Times New Roman" w:eastAsia="宋体" w:hAnsi="Times New Roman" w:cs="Times New Roman"/>
            <w:kern w:val="0"/>
            <w:sz w:val="24"/>
            <w:szCs w:val="20"/>
            <w:lang w:val="en-GB" w:eastAsia="en-US"/>
          </w:rPr>
          <w:fldChar w:fldCharType="end"/>
        </w:r>
      </w:hyperlink>
      <w:r w:rsidR="00C702F6" w:rsidRPr="00193004">
        <w:rPr>
          <w:rFonts w:ascii="Times New Roman" w:eastAsia="宋体" w:hAnsi="Times New Roman" w:cs="Times New Roman"/>
          <w:kern w:val="0"/>
          <w:sz w:val="24"/>
          <w:szCs w:val="20"/>
          <w:lang w:val="en-GB" w:eastAsia="en-US"/>
        </w:rPr>
        <w:t xml:space="preserve"> Hence, </w:t>
      </w:r>
      <w:r w:rsidR="007B169D" w:rsidRPr="00193004">
        <w:rPr>
          <w:rFonts w:ascii="Times New Roman" w:eastAsia="宋体" w:hAnsi="Times New Roman" w:cs="Times New Roman"/>
          <w:kern w:val="0"/>
          <w:sz w:val="24"/>
          <w:szCs w:val="20"/>
          <w:lang w:val="en-GB" w:eastAsia="en-US"/>
        </w:rPr>
        <w:t>MoS</w:t>
      </w:r>
      <w:r w:rsidR="007B169D" w:rsidRPr="00193004">
        <w:rPr>
          <w:rFonts w:ascii="Times New Roman" w:eastAsia="宋体" w:hAnsi="Times New Roman" w:cs="Times New Roman"/>
          <w:kern w:val="0"/>
          <w:sz w:val="24"/>
          <w:szCs w:val="20"/>
          <w:vertAlign w:val="subscript"/>
          <w:lang w:val="en-GB" w:eastAsia="en-US"/>
        </w:rPr>
        <w:t>2</w:t>
      </w:r>
      <w:r w:rsidR="007B169D" w:rsidRPr="00193004">
        <w:rPr>
          <w:rFonts w:ascii="Times New Roman" w:eastAsia="宋体" w:hAnsi="Times New Roman" w:cs="Times New Roman"/>
          <w:kern w:val="0"/>
          <w:sz w:val="24"/>
          <w:szCs w:val="20"/>
          <w:lang w:val="en-GB" w:eastAsia="en-US"/>
        </w:rPr>
        <w:t xml:space="preserve"> can </w:t>
      </w:r>
      <w:r w:rsidR="004963FD" w:rsidRPr="00193004">
        <w:rPr>
          <w:rFonts w:ascii="Times New Roman" w:eastAsia="宋体" w:hAnsi="Times New Roman" w:cs="Times New Roman"/>
          <w:kern w:val="0"/>
          <w:sz w:val="24"/>
          <w:szCs w:val="20"/>
          <w:lang w:val="en-GB" w:eastAsia="en-US"/>
        </w:rPr>
        <w:t xml:space="preserve">serve as a promising candidate </w:t>
      </w:r>
      <w:r w:rsidR="007A60BB" w:rsidRPr="00193004">
        <w:rPr>
          <w:rFonts w:ascii="Times New Roman" w:eastAsia="宋体" w:hAnsi="Times New Roman" w:cs="Times New Roman"/>
          <w:kern w:val="0"/>
          <w:sz w:val="24"/>
          <w:szCs w:val="20"/>
          <w:lang w:val="en-GB" w:eastAsia="en-US"/>
        </w:rPr>
        <w:t xml:space="preserve">of </w:t>
      </w:r>
      <w:proofErr w:type="spellStart"/>
      <w:r w:rsidR="004963FD" w:rsidRPr="00193004">
        <w:rPr>
          <w:rFonts w:ascii="Times New Roman" w:eastAsia="宋体" w:hAnsi="Times New Roman" w:cs="Times New Roman"/>
          <w:kern w:val="0"/>
          <w:sz w:val="24"/>
          <w:szCs w:val="20"/>
          <w:lang w:val="en-GB" w:eastAsia="en-US"/>
        </w:rPr>
        <w:t>graphene</w:t>
      </w:r>
      <w:proofErr w:type="spellEnd"/>
      <w:r w:rsidR="007A60BB" w:rsidRPr="00193004">
        <w:rPr>
          <w:rFonts w:ascii="Times New Roman" w:eastAsia="宋体" w:hAnsi="Times New Roman" w:cs="Times New Roman"/>
          <w:kern w:val="0"/>
          <w:sz w:val="24"/>
          <w:szCs w:val="20"/>
          <w:lang w:val="en-GB" w:eastAsia="en-US"/>
        </w:rPr>
        <w:t xml:space="preserve">, and </w:t>
      </w:r>
      <w:r w:rsidR="00D128E9" w:rsidRPr="00193004">
        <w:rPr>
          <w:rFonts w:ascii="Times New Roman" w:eastAsia="宋体" w:hAnsi="Times New Roman" w:cs="Times New Roman"/>
          <w:kern w:val="0"/>
          <w:sz w:val="24"/>
          <w:szCs w:val="20"/>
          <w:lang w:val="en-GB" w:eastAsia="en-US"/>
        </w:rPr>
        <w:t xml:space="preserve">has </w:t>
      </w:r>
      <w:r w:rsidR="004963FD" w:rsidRPr="00193004">
        <w:rPr>
          <w:rFonts w:ascii="Times New Roman" w:eastAsia="宋体" w:hAnsi="Times New Roman" w:cs="Times New Roman"/>
          <w:kern w:val="0"/>
          <w:sz w:val="24"/>
          <w:szCs w:val="20"/>
          <w:lang w:val="en-GB" w:eastAsia="en-US"/>
        </w:rPr>
        <w:t>excellent</w:t>
      </w:r>
      <w:r w:rsidR="00D128E9" w:rsidRPr="00193004">
        <w:rPr>
          <w:rFonts w:ascii="Times New Roman" w:eastAsia="宋体" w:hAnsi="Times New Roman" w:cs="Times New Roman"/>
          <w:kern w:val="0"/>
          <w:sz w:val="24"/>
          <w:szCs w:val="20"/>
          <w:lang w:val="en-GB" w:eastAsia="en-US"/>
        </w:rPr>
        <w:t xml:space="preserve"> potential in </w:t>
      </w:r>
      <w:bookmarkStart w:id="16" w:name="OLE_LINK3"/>
      <w:bookmarkStart w:id="17" w:name="OLE_LINK4"/>
      <w:r w:rsidR="007B169D" w:rsidRPr="00193004">
        <w:rPr>
          <w:rFonts w:ascii="Times New Roman" w:eastAsia="宋体" w:hAnsi="Times New Roman" w:cs="Times New Roman"/>
          <w:kern w:val="0"/>
          <w:sz w:val="24"/>
          <w:szCs w:val="20"/>
          <w:lang w:val="en-GB" w:eastAsia="en-US"/>
        </w:rPr>
        <w:t>semicon</w:t>
      </w:r>
      <w:r w:rsidR="00D128E9" w:rsidRPr="00193004">
        <w:rPr>
          <w:rFonts w:ascii="Times New Roman" w:eastAsia="宋体" w:hAnsi="Times New Roman" w:cs="Times New Roman"/>
          <w:kern w:val="0"/>
          <w:sz w:val="24"/>
          <w:szCs w:val="20"/>
          <w:lang w:val="en-GB" w:eastAsia="en-US"/>
        </w:rPr>
        <w:t>ductor</w:t>
      </w:r>
      <w:bookmarkEnd w:id="16"/>
      <w:bookmarkEnd w:id="17"/>
      <w:r w:rsidR="00D128E9" w:rsidRPr="00193004">
        <w:rPr>
          <w:rFonts w:ascii="Times New Roman" w:eastAsia="宋体" w:hAnsi="Times New Roman" w:cs="Times New Roman"/>
          <w:kern w:val="0"/>
          <w:sz w:val="24"/>
          <w:szCs w:val="20"/>
          <w:lang w:val="en-GB" w:eastAsia="en-US"/>
        </w:rPr>
        <w:t xml:space="preserve">-related applications of layered </w:t>
      </w:r>
      <w:r w:rsidR="00D128E9" w:rsidRPr="00193004">
        <w:rPr>
          <w:rFonts w:ascii="Times New Roman" w:eastAsia="宋体" w:hAnsi="Times New Roman" w:cs="Times New Roman"/>
          <w:kern w:val="0"/>
          <w:sz w:val="24"/>
          <w:szCs w:val="20"/>
          <w:lang w:val="en-GB" w:eastAsia="en-US"/>
        </w:rPr>
        <w:lastRenderedPageBreak/>
        <w:t>material</w:t>
      </w:r>
      <w:r w:rsidR="0023564E">
        <w:rPr>
          <w:rFonts w:ascii="Times New Roman" w:eastAsia="宋体" w:hAnsi="Times New Roman" w:cs="Times New Roman"/>
          <w:kern w:val="0"/>
          <w:sz w:val="24"/>
          <w:szCs w:val="20"/>
          <w:lang w:val="en-GB" w:eastAsia="en-US"/>
        </w:rPr>
        <w:t>s</w:t>
      </w:r>
      <w:r w:rsidR="007B169D" w:rsidRPr="00193004">
        <w:rPr>
          <w:rFonts w:ascii="Times New Roman" w:eastAsia="宋体" w:hAnsi="Times New Roman" w:cs="Times New Roman"/>
          <w:kern w:val="0"/>
          <w:sz w:val="24"/>
          <w:szCs w:val="20"/>
          <w:lang w:val="en-GB" w:eastAsia="en-US"/>
        </w:rPr>
        <w:t xml:space="preserve"> such as</w:t>
      </w:r>
      <w:r w:rsidR="008A6EEB" w:rsidRPr="00193004">
        <w:rPr>
          <w:rFonts w:ascii="Times New Roman" w:eastAsia="宋体" w:hAnsi="Times New Roman" w:cs="Times New Roman"/>
          <w:kern w:val="0"/>
          <w:sz w:val="24"/>
          <w:szCs w:val="20"/>
          <w:lang w:val="en-GB" w:eastAsia="en-US"/>
        </w:rPr>
        <w:t xml:space="preserve"> </w:t>
      </w:r>
      <w:r w:rsidR="00190EB5" w:rsidRPr="00193004">
        <w:rPr>
          <w:rFonts w:ascii="Times New Roman" w:eastAsia="宋体" w:hAnsi="Times New Roman" w:cs="Times New Roman"/>
          <w:kern w:val="0"/>
          <w:sz w:val="24"/>
          <w:szCs w:val="20"/>
          <w:lang w:val="en-GB" w:eastAsia="en-US"/>
        </w:rPr>
        <w:t>thin-film transistors,</w:t>
      </w:r>
      <w:r w:rsidR="004D7118" w:rsidRPr="00193004">
        <w:rPr>
          <w:rFonts w:ascii="Times New Roman" w:eastAsia="宋体" w:hAnsi="Times New Roman" w:cs="Times New Roman"/>
          <w:kern w:val="0"/>
          <w:sz w:val="24"/>
          <w:szCs w:val="20"/>
          <w:lang w:val="en-GB" w:eastAsia="en-US"/>
        </w:rPr>
        <w:fldChar w:fldCharType="begin">
          <w:fldData xml:space="preserve">PEVuZE5vdGU+PENpdGU+PEF1dGhvcj5DaGhvd2FsbGE8L0F1dGhvcj48WWVhcj4yMDE2PC9ZZWFy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=
</w:fldData>
        </w:fldChar>
      </w:r>
      <w:r w:rsidR="004D7118" w:rsidRPr="00193004">
        <w:rPr>
          <w:rFonts w:ascii="Times New Roman" w:eastAsia="宋体" w:hAnsi="Times New Roman" w:cs="Times New Roman"/>
          <w:kern w:val="0"/>
          <w:sz w:val="24"/>
          <w:szCs w:val="20"/>
          <w:lang w:val="en-GB" w:eastAsia="en-US"/>
        </w:rPr>
        <w:instrText xml:space="preserve"> ADDIN EN.CITE </w:instrText>
      </w:r>
      <w:r w:rsidR="004D7118" w:rsidRPr="00193004">
        <w:rPr>
          <w:rFonts w:ascii="Times New Roman" w:eastAsia="宋体" w:hAnsi="Times New Roman" w:cs="Times New Roman"/>
          <w:kern w:val="0"/>
          <w:sz w:val="24"/>
          <w:szCs w:val="20"/>
          <w:lang w:val="en-GB" w:eastAsia="en-US"/>
        </w:rPr>
        <w:fldChar w:fldCharType="begin">
          <w:fldData xml:space="preserve">PEVuZE5vdGU+PENpdGU+PEF1dGhvcj5DaGhvd2FsbGE8L0F1dGhvcj48WWVhcj4yMDE2PC9ZZWFy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=
</w:fldData>
        </w:fldChar>
      </w:r>
      <w:r w:rsidR="004D7118" w:rsidRPr="00193004">
        <w:rPr>
          <w:rFonts w:ascii="Times New Roman" w:eastAsia="宋体" w:hAnsi="Times New Roman" w:cs="Times New Roman"/>
          <w:kern w:val="0"/>
          <w:sz w:val="24"/>
          <w:szCs w:val="20"/>
          <w:lang w:val="en-GB" w:eastAsia="en-US"/>
        </w:rPr>
        <w:instrText xml:space="preserve"> ADDIN EN.CITE.DATA </w:instrText>
      </w:r>
      <w:r w:rsidR="004D7118" w:rsidRPr="00193004">
        <w:rPr>
          <w:rFonts w:ascii="Times New Roman" w:eastAsia="宋体" w:hAnsi="Times New Roman" w:cs="Times New Roman"/>
          <w:kern w:val="0"/>
          <w:sz w:val="24"/>
          <w:szCs w:val="20"/>
          <w:lang w:val="en-GB" w:eastAsia="en-US"/>
        </w:rPr>
      </w:r>
      <w:r w:rsidR="004D7118" w:rsidRPr="00193004">
        <w:rPr>
          <w:rFonts w:ascii="Times New Roman" w:eastAsia="宋体" w:hAnsi="Times New Roman" w:cs="Times New Roman"/>
          <w:kern w:val="0"/>
          <w:sz w:val="24"/>
          <w:szCs w:val="20"/>
          <w:lang w:val="en-GB" w:eastAsia="en-US"/>
        </w:rPr>
        <w:fldChar w:fldCharType="end"/>
      </w:r>
      <w:r w:rsidR="004D7118" w:rsidRPr="00193004">
        <w:rPr>
          <w:rFonts w:ascii="Times New Roman" w:eastAsia="宋体" w:hAnsi="Times New Roman" w:cs="Times New Roman"/>
          <w:kern w:val="0"/>
          <w:sz w:val="24"/>
          <w:szCs w:val="20"/>
          <w:lang w:val="en-GB" w:eastAsia="en-US"/>
        </w:rPr>
      </w:r>
      <w:r w:rsidR="004D7118" w:rsidRPr="00193004">
        <w:rPr>
          <w:rFonts w:ascii="Times New Roman" w:eastAsia="宋体" w:hAnsi="Times New Roman" w:cs="Times New Roman"/>
          <w:kern w:val="0"/>
          <w:sz w:val="24"/>
          <w:szCs w:val="20"/>
          <w:lang w:val="en-GB" w:eastAsia="en-US"/>
        </w:rPr>
        <w:fldChar w:fldCharType="separate"/>
      </w:r>
      <w:hyperlink w:anchor="_ENREF_1" w:tooltip="Chhowalla, 2016 #3" w:history="1">
        <w:r w:rsidR="0093017B" w:rsidRPr="00193004">
          <w:rPr>
            <w:rFonts w:ascii="Times New Roman" w:eastAsia="宋体" w:hAnsi="Times New Roman" w:cs="Times New Roman"/>
            <w:noProof/>
            <w:kern w:val="0"/>
            <w:sz w:val="24"/>
            <w:szCs w:val="20"/>
            <w:vertAlign w:val="superscript"/>
            <w:lang w:val="en-GB" w:eastAsia="en-US"/>
          </w:rPr>
          <w:t>1</w:t>
        </w:r>
      </w:hyperlink>
      <w:r w:rsidR="004D7118" w:rsidRPr="00193004">
        <w:rPr>
          <w:rFonts w:ascii="Times New Roman" w:eastAsia="宋体" w:hAnsi="Times New Roman" w:cs="Times New Roman"/>
          <w:noProof/>
          <w:kern w:val="0"/>
          <w:sz w:val="24"/>
          <w:szCs w:val="20"/>
          <w:vertAlign w:val="superscript"/>
          <w:lang w:val="en-GB" w:eastAsia="en-US"/>
        </w:rPr>
        <w:t xml:space="preserve">, </w:t>
      </w:r>
      <w:hyperlink w:anchor="_ENREF_10" w:tooltip="Cho, 2018 #6" w:history="1">
        <w:r w:rsidR="0093017B" w:rsidRPr="00193004">
          <w:rPr>
            <w:rFonts w:ascii="Times New Roman" w:eastAsia="宋体" w:hAnsi="Times New Roman" w:cs="Times New Roman"/>
            <w:noProof/>
            <w:kern w:val="0"/>
            <w:sz w:val="24"/>
            <w:szCs w:val="20"/>
            <w:vertAlign w:val="superscript"/>
            <w:lang w:val="en-GB" w:eastAsia="en-US"/>
          </w:rPr>
          <w:t>10</w:t>
        </w:r>
      </w:hyperlink>
      <w:r w:rsidR="004D7118" w:rsidRPr="00193004">
        <w:rPr>
          <w:rFonts w:ascii="Times New Roman" w:eastAsia="宋体" w:hAnsi="Times New Roman" w:cs="Times New Roman"/>
          <w:kern w:val="0"/>
          <w:sz w:val="24"/>
          <w:szCs w:val="20"/>
          <w:lang w:val="en-GB" w:eastAsia="en-US"/>
        </w:rPr>
        <w:fldChar w:fldCharType="end"/>
      </w:r>
      <w:r w:rsidR="00190EB5" w:rsidRPr="00193004">
        <w:rPr>
          <w:rFonts w:ascii="Times New Roman" w:eastAsia="宋体" w:hAnsi="Times New Roman" w:cs="Times New Roman"/>
          <w:kern w:val="0"/>
          <w:sz w:val="24"/>
          <w:szCs w:val="20"/>
          <w:lang w:val="en-GB" w:eastAsia="en-US"/>
        </w:rPr>
        <w:t xml:space="preserve"> </w:t>
      </w:r>
      <w:r w:rsidR="004A51FB" w:rsidRPr="00193004">
        <w:rPr>
          <w:rFonts w:ascii="Times New Roman" w:eastAsia="宋体" w:hAnsi="Times New Roman" w:cs="Times New Roman"/>
          <w:kern w:val="0"/>
          <w:sz w:val="24"/>
          <w:szCs w:val="20"/>
          <w:lang w:val="en-GB" w:eastAsia="en-US"/>
        </w:rPr>
        <w:t xml:space="preserve">integrated </w:t>
      </w:r>
      <w:bookmarkStart w:id="18" w:name="OLE_LINK5"/>
      <w:bookmarkStart w:id="19" w:name="OLE_LINK6"/>
      <w:r w:rsidR="004A51FB" w:rsidRPr="00193004">
        <w:rPr>
          <w:rFonts w:ascii="Times New Roman" w:eastAsia="宋体" w:hAnsi="Times New Roman" w:cs="Times New Roman"/>
          <w:kern w:val="0"/>
          <w:sz w:val="24"/>
          <w:szCs w:val="20"/>
          <w:lang w:val="en-GB" w:eastAsia="en-US"/>
        </w:rPr>
        <w:t>circuits</w:t>
      </w:r>
      <w:bookmarkEnd w:id="18"/>
      <w:bookmarkEnd w:id="19"/>
      <w:r w:rsidR="004A51FB" w:rsidRPr="00193004">
        <w:rPr>
          <w:rFonts w:ascii="Times New Roman" w:eastAsia="宋体" w:hAnsi="Times New Roman" w:cs="Times New Roman"/>
          <w:kern w:val="0"/>
          <w:sz w:val="24"/>
          <w:szCs w:val="20"/>
          <w:lang w:val="en-GB" w:eastAsia="en-US"/>
        </w:rPr>
        <w:t>,</w:t>
      </w:r>
      <w:hyperlink w:anchor="_ENREF_11" w:tooltip="Cheng, 2014 #7" w:history="1">
        <w:r w:rsidR="0093017B" w:rsidRPr="00193004">
          <w:rPr>
            <w:rFonts w:ascii="Times New Roman" w:eastAsia="宋体" w:hAnsi="Times New Roman" w:cs="Times New Roman"/>
            <w:kern w:val="0"/>
            <w:sz w:val="24"/>
            <w:szCs w:val="20"/>
            <w:lang w:val="en-GB" w:eastAsia="en-US"/>
          </w:rPr>
          <w:fldChar w:fldCharType="begin">
            <w:fldData xml:space="preserve">PEVuZE5vdGU+PENpdGU+PEF1dGhvcj5DaGVuZzwvQXV0aG9yPjxZZWFyPjIwMTQ8L1llYXI+PFJl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</w:fldData>
          </w:fldChar>
        </w:r>
        <w:r w:rsidR="0093017B" w:rsidRPr="00193004">
          <w:rPr>
            <w:rFonts w:ascii="Times New Roman" w:eastAsia="宋体" w:hAnsi="Times New Roman" w:cs="Times New Roman"/>
            <w:kern w:val="0"/>
            <w:sz w:val="24"/>
            <w:szCs w:val="20"/>
            <w:lang w:val="en-GB" w:eastAsia="en-US"/>
          </w:rPr>
          <w:instrText xml:space="preserve"> ADDIN EN.CITE </w:instrText>
        </w:r>
        <w:r w:rsidR="0093017B" w:rsidRPr="00193004">
          <w:rPr>
            <w:rFonts w:ascii="Times New Roman" w:eastAsia="宋体" w:hAnsi="Times New Roman" w:cs="Times New Roman"/>
            <w:kern w:val="0"/>
            <w:sz w:val="24"/>
            <w:szCs w:val="20"/>
            <w:lang w:val="en-GB" w:eastAsia="en-US"/>
          </w:rPr>
          <w:fldChar w:fldCharType="begin">
            <w:fldData xml:space="preserve">PEVuZE5vdGU+PENpdGU+PEF1dGhvcj5DaGVuZzwvQXV0aG9yPjxZZWFyPjIwMTQ8L1llYXI+PFJl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</w:fldData>
          </w:fldChar>
        </w:r>
        <w:r w:rsidR="0093017B" w:rsidRPr="00193004">
          <w:rPr>
            <w:rFonts w:ascii="Times New Roman" w:eastAsia="宋体" w:hAnsi="Times New Roman" w:cs="Times New Roman"/>
            <w:kern w:val="0"/>
            <w:sz w:val="24"/>
            <w:szCs w:val="20"/>
            <w:lang w:val="en-GB" w:eastAsia="en-US"/>
          </w:rPr>
          <w:instrText xml:space="preserve"> ADDIN EN.CITE.DATA </w:instrText>
        </w:r>
        <w:r w:rsidR="0093017B" w:rsidRPr="00193004">
          <w:rPr>
            <w:rFonts w:ascii="Times New Roman" w:eastAsia="宋体" w:hAnsi="Times New Roman" w:cs="Times New Roman"/>
            <w:kern w:val="0"/>
            <w:sz w:val="24"/>
            <w:szCs w:val="20"/>
            <w:lang w:val="en-GB" w:eastAsia="en-US"/>
          </w:rPr>
        </w:r>
        <w:r w:rsidR="0093017B" w:rsidRPr="00193004">
          <w:rPr>
            <w:rFonts w:ascii="Times New Roman" w:eastAsia="宋体" w:hAnsi="Times New Roman" w:cs="Times New Roman"/>
            <w:kern w:val="0"/>
            <w:sz w:val="24"/>
            <w:szCs w:val="20"/>
            <w:lang w:val="en-GB" w:eastAsia="en-US"/>
          </w:rPr>
          <w:fldChar w:fldCharType="end"/>
        </w:r>
        <w:r w:rsidR="0093017B" w:rsidRPr="00193004">
          <w:rPr>
            <w:rFonts w:ascii="Times New Roman" w:eastAsia="宋体" w:hAnsi="Times New Roman" w:cs="Times New Roman"/>
            <w:kern w:val="0"/>
            <w:sz w:val="24"/>
            <w:szCs w:val="20"/>
            <w:lang w:val="en-GB" w:eastAsia="en-US"/>
          </w:rPr>
        </w:r>
        <w:r w:rsidR="0093017B" w:rsidRPr="00193004">
          <w:rPr>
            <w:rFonts w:ascii="Times New Roman" w:eastAsia="宋体" w:hAnsi="Times New Roman" w:cs="Times New Roman"/>
            <w:kern w:val="0"/>
            <w:sz w:val="24"/>
            <w:szCs w:val="20"/>
            <w:lang w:val="en-GB" w:eastAsia="en-US"/>
          </w:rPr>
          <w:fldChar w:fldCharType="separate"/>
        </w:r>
        <w:r w:rsidR="0093017B" w:rsidRPr="00193004">
          <w:rPr>
            <w:rFonts w:ascii="Times New Roman" w:eastAsia="宋体" w:hAnsi="Times New Roman" w:cs="Times New Roman"/>
            <w:noProof/>
            <w:kern w:val="0"/>
            <w:sz w:val="24"/>
            <w:szCs w:val="20"/>
            <w:vertAlign w:val="superscript"/>
            <w:lang w:val="en-GB" w:eastAsia="en-US"/>
          </w:rPr>
          <w:t>11-12</w:t>
        </w:r>
        <w:r w:rsidR="0093017B" w:rsidRPr="00193004">
          <w:rPr>
            <w:rFonts w:ascii="Times New Roman" w:eastAsia="宋体" w:hAnsi="Times New Roman" w:cs="Times New Roman"/>
            <w:kern w:val="0"/>
            <w:sz w:val="24"/>
            <w:szCs w:val="20"/>
            <w:lang w:val="en-GB" w:eastAsia="en-US"/>
          </w:rPr>
          <w:fldChar w:fldCharType="end"/>
        </w:r>
      </w:hyperlink>
      <w:r w:rsidR="004A51FB" w:rsidRPr="00193004">
        <w:rPr>
          <w:rFonts w:ascii="Times New Roman" w:eastAsia="宋体" w:hAnsi="Times New Roman" w:cs="Times New Roman"/>
          <w:kern w:val="0"/>
          <w:sz w:val="24"/>
          <w:szCs w:val="20"/>
          <w:lang w:val="en-GB" w:eastAsia="en-US"/>
        </w:rPr>
        <w:t xml:space="preserve"> </w:t>
      </w:r>
      <w:r w:rsidR="00826974" w:rsidRPr="00193004">
        <w:rPr>
          <w:rFonts w:ascii="Times New Roman" w:eastAsia="宋体" w:hAnsi="Times New Roman" w:cs="Times New Roman"/>
          <w:kern w:val="0"/>
          <w:sz w:val="24"/>
          <w:szCs w:val="20"/>
          <w:lang w:val="en-GB" w:eastAsia="en-US"/>
        </w:rPr>
        <w:t>complementary inverter,</w:t>
      </w:r>
      <w:hyperlink w:anchor="_ENREF_13" w:tooltip="Yoo, 2018 #8" w:history="1">
        <w:r w:rsidR="0093017B" w:rsidRPr="00193004">
          <w:rPr>
            <w:rFonts w:ascii="Times New Roman" w:eastAsia="宋体" w:hAnsi="Times New Roman" w:cs="Times New Roman"/>
            <w:kern w:val="0"/>
            <w:sz w:val="24"/>
            <w:szCs w:val="20"/>
            <w:lang w:val="en-GB" w:eastAsia="en-US"/>
          </w:rPr>
          <w:fldChar w:fldCharType="begin"/>
        </w:r>
        <w:r w:rsidR="0093017B" w:rsidRPr="00193004">
          <w:rPr>
            <w:rFonts w:ascii="Times New Roman" w:eastAsia="宋体" w:hAnsi="Times New Roman" w:cs="Times New Roman"/>
            <w:kern w:val="0"/>
            <w:sz w:val="24"/>
            <w:szCs w:val="20"/>
            <w:lang w:val="en-GB" w:eastAsia="en-US"/>
          </w:rPr>
          <w:instrText xml:space="preserve"> ADDIN EN.CITE &lt;EndNote&gt;&lt;Cite&gt;&lt;Author&gt;Yoo&lt;/Author&gt;&lt;Year&gt;2018&lt;/Year&gt;&lt;RecNum&gt;8&lt;/RecNum&gt;&lt;DisplayText&gt;&lt;style face="superscript"&gt;13&lt;/style&gt;&lt;/DisplayText&gt;&lt;record&gt;&lt;rec-number&gt;8&lt;/rec-number&gt;&lt;foreign-keys&gt;&lt;key app="EN" db-id="d5wrwa9efewz2pe5eexxpvsowap5sz2trede"&gt;8&lt;/key&gt;&lt;/foreign-keys&gt;&lt;ref-type name="Journal Article"&gt;17&lt;/ref-type&gt;&lt;contributors&gt;&lt;authors&gt;&lt;author&gt;Yoo, Hocheon&lt;/author&gt;&lt;author&gt;Hong, Seongin&lt;/author&gt;&lt;author&gt;On, Sungmin&lt;/author&gt;&lt;author&gt;Ahn, Hyungju&lt;/author&gt;&lt;author&gt;Lee, Han-Koo&lt;/author&gt;&lt;author&gt;Hong, Young Ki&lt;/author&gt;&lt;author&gt;Kim, Sunkook&lt;/author&gt;&lt;author&gt;Kim, Jae-Joon&lt;/author&gt;&lt;/authors&gt;&lt;/contributors&gt;&lt;titles&gt;&lt;title&gt;Chemical Doping Effects in Multilayer MoS2 and Its Application in Complementary Inverter&lt;/title&gt;&lt;secondary-title&gt;ACS Applied Materials &amp;amp; Interfaces&lt;/secondary-title&gt;&lt;/titles&gt;&lt;periodical&gt;&lt;full-title&gt;ACS Applied Materials &amp;amp; Interfaces&lt;/full-title&gt;&lt;/periodical&gt;&lt;pages&gt;23270-23276&lt;/pages&gt;&lt;volume&gt;10&lt;/volume&gt;&lt;number&gt;27&lt;/number&gt;&lt;dates&gt;&lt;year&gt;2018&lt;/year&gt;&lt;pub-dates&gt;&lt;date&gt;2018/07/11&lt;/date&gt;&lt;/pub-dates&gt;&lt;/dates&gt;&lt;publisher&gt;American Chemical Society&lt;/publisher&gt;&lt;isbn&gt;1944-8244&lt;/isbn&gt;&lt;urls&gt;&lt;related-urls&gt;&lt;url&gt;https://doi.org/10.1021/acsami.8b08773&lt;/url&gt;&lt;/related-urls&gt;&lt;/urls&gt;&lt;electronic-resource-num&gt;10.1021/acsami.8b08773&lt;/electronic-resource-num&gt;&lt;/record&gt;&lt;/Cite&gt;&lt;/EndNote&gt;</w:instrText>
        </w:r>
        <w:r w:rsidR="0093017B" w:rsidRPr="00193004">
          <w:rPr>
            <w:rFonts w:ascii="Times New Roman" w:eastAsia="宋体" w:hAnsi="Times New Roman" w:cs="Times New Roman"/>
            <w:kern w:val="0"/>
            <w:sz w:val="24"/>
            <w:szCs w:val="20"/>
            <w:lang w:val="en-GB" w:eastAsia="en-US"/>
          </w:rPr>
          <w:fldChar w:fldCharType="separate"/>
        </w:r>
        <w:r w:rsidR="0093017B" w:rsidRPr="00193004">
          <w:rPr>
            <w:rFonts w:ascii="Times New Roman" w:eastAsia="宋体" w:hAnsi="Times New Roman" w:cs="Times New Roman"/>
            <w:noProof/>
            <w:kern w:val="0"/>
            <w:sz w:val="24"/>
            <w:szCs w:val="20"/>
            <w:vertAlign w:val="superscript"/>
            <w:lang w:val="en-GB" w:eastAsia="en-US"/>
          </w:rPr>
          <w:t>13</w:t>
        </w:r>
        <w:r w:rsidR="0093017B" w:rsidRPr="00193004">
          <w:rPr>
            <w:rFonts w:ascii="Times New Roman" w:eastAsia="宋体" w:hAnsi="Times New Roman" w:cs="Times New Roman"/>
            <w:kern w:val="0"/>
            <w:sz w:val="24"/>
            <w:szCs w:val="20"/>
            <w:lang w:val="en-GB" w:eastAsia="en-US"/>
          </w:rPr>
          <w:fldChar w:fldCharType="end"/>
        </w:r>
      </w:hyperlink>
      <w:r w:rsidR="00826974" w:rsidRPr="00193004">
        <w:rPr>
          <w:rFonts w:ascii="Times New Roman" w:eastAsia="宋体" w:hAnsi="Times New Roman" w:cs="Times New Roman"/>
          <w:kern w:val="0"/>
          <w:sz w:val="24"/>
          <w:szCs w:val="20"/>
          <w:lang w:val="en-GB" w:eastAsia="en-US"/>
        </w:rPr>
        <w:t xml:space="preserve"> </w:t>
      </w:r>
      <w:bookmarkStart w:id="20" w:name="OLE_LINK7"/>
      <w:bookmarkStart w:id="21" w:name="OLE_LINK8"/>
      <w:proofErr w:type="spellStart"/>
      <w:r w:rsidR="00190EB5" w:rsidRPr="00193004">
        <w:rPr>
          <w:rFonts w:ascii="Times New Roman" w:eastAsia="宋体" w:hAnsi="Times New Roman" w:cs="Times New Roman"/>
          <w:kern w:val="0"/>
          <w:sz w:val="24"/>
          <w:szCs w:val="20"/>
          <w:lang w:val="en-GB" w:eastAsia="en-US"/>
        </w:rPr>
        <w:t>photodetectors</w:t>
      </w:r>
      <w:bookmarkEnd w:id="20"/>
      <w:bookmarkEnd w:id="21"/>
      <w:proofErr w:type="spellEnd"/>
      <w:r w:rsidR="00190EB5" w:rsidRPr="00193004">
        <w:rPr>
          <w:rFonts w:ascii="Times New Roman" w:eastAsia="宋体" w:hAnsi="Times New Roman" w:cs="Times New Roman"/>
          <w:kern w:val="0"/>
          <w:sz w:val="24"/>
          <w:szCs w:val="20"/>
          <w:lang w:val="en-GB" w:eastAsia="en-US"/>
        </w:rPr>
        <w:t>,</w:t>
      </w:r>
      <w:hyperlink w:anchor="_ENREF_14" w:tooltip="Pak, 2018 #10" w:history="1">
        <w:r w:rsidR="0093017B" w:rsidRPr="00193004">
          <w:rPr>
            <w:rFonts w:ascii="Times New Roman" w:eastAsia="宋体" w:hAnsi="Times New Roman" w:cs="Times New Roman"/>
            <w:kern w:val="0"/>
            <w:sz w:val="24"/>
            <w:szCs w:val="20"/>
            <w:lang w:val="en-GB" w:eastAsia="en-US"/>
          </w:rPr>
          <w:fldChar w:fldCharType="begin"/>
        </w:r>
        <w:r w:rsidR="0093017B" w:rsidRPr="00193004">
          <w:rPr>
            <w:rFonts w:ascii="Times New Roman" w:eastAsia="宋体" w:hAnsi="Times New Roman" w:cs="Times New Roman"/>
            <w:kern w:val="0"/>
            <w:sz w:val="24"/>
            <w:szCs w:val="20"/>
            <w:lang w:val="en-GB" w:eastAsia="en-US"/>
          </w:rPr>
          <w:instrText xml:space="preserve"> ADDIN EN.CITE &lt;EndNote&gt;&lt;Cite&gt;&lt;Author&gt;Pak&lt;/Author&gt;&lt;Year&gt;2018&lt;/Year&gt;&lt;RecNum&gt;10&lt;/RecNum&gt;&lt;DisplayText&gt;&lt;style face="superscript"&gt;14&lt;/style&gt;&lt;/DisplayText&gt;&lt;record&gt;&lt;rec-number&gt;10&lt;/rec-number&gt;&lt;foreign-keys&gt;&lt;key app="EN" db-id="d5wrwa9efewz2pe5eexxpvsowap5sz2trede"&gt;10&lt;/key&gt;&lt;/foreign-keys&gt;&lt;ref-type name="Journal Article"&gt;17&lt;/ref-type&gt;&lt;contributors&gt;&lt;authors&gt;&lt;author&gt;Pak, Yusin&lt;/author&gt;&lt;author&gt;Park, Woojin&lt;/author&gt;&lt;author&gt;Mitra, Somak&lt;/author&gt;&lt;author&gt;Sasikala Devi, Assa Aravindh&lt;/author&gt;&lt;author&gt;Loganathan, Kalaivanan&lt;/author&gt;&lt;author&gt;Kumaresan, Yogeenth&lt;/author&gt;&lt;author&gt;Kim, Yonghun&lt;/author&gt;&lt;author&gt;Cho, Byungjin&lt;/author&gt;&lt;author&gt;Jung, Gun-Young&lt;/author&gt;&lt;author&gt;Hussain, Muhammad M.&lt;/author&gt;&lt;author&gt;Roqan, Iman S.&lt;/author&gt;&lt;/authors&gt;&lt;/contributors&gt;&lt;titles&gt;&lt;title&gt;Enhanced Performance of MoS2 Photodetectors by Inserting an ALD-Processed TiO2 Interlayer&lt;/title&gt;&lt;secondary-title&gt;Small&lt;/secondary-title&gt;&lt;/titles&gt;&lt;periodical&gt;&lt;full-title&gt;Small&lt;/full-title&gt;&lt;/periodical&gt;&lt;pages&gt;1703176&lt;/pages&gt;&lt;volume&gt;14&lt;/volume&gt;&lt;number&gt;5&lt;/number&gt;&lt;dates&gt;&lt;year&gt;2018&lt;/year&gt;&lt;/dates&gt;&lt;urls&gt;&lt;related-urls&gt;&lt;url&gt;https://onlinelibrary.wiley.com/doi/abs/10.1002/smll.201703176&lt;/url&gt;&lt;/related-urls&gt;&lt;/urls&gt;&lt;electronic-resource-num&gt;doi:10.1002/smll.201703176&lt;/electronic-resource-num&gt;&lt;/record&gt;&lt;/Cite&gt;&lt;/EndNote&gt;</w:instrText>
        </w:r>
        <w:r w:rsidR="0093017B" w:rsidRPr="00193004">
          <w:rPr>
            <w:rFonts w:ascii="Times New Roman" w:eastAsia="宋体" w:hAnsi="Times New Roman" w:cs="Times New Roman"/>
            <w:kern w:val="0"/>
            <w:sz w:val="24"/>
            <w:szCs w:val="20"/>
            <w:lang w:val="en-GB" w:eastAsia="en-US"/>
          </w:rPr>
          <w:fldChar w:fldCharType="separate"/>
        </w:r>
        <w:r w:rsidR="0093017B" w:rsidRPr="00193004">
          <w:rPr>
            <w:rFonts w:ascii="Times New Roman" w:eastAsia="宋体" w:hAnsi="Times New Roman" w:cs="Times New Roman"/>
            <w:noProof/>
            <w:kern w:val="0"/>
            <w:sz w:val="24"/>
            <w:szCs w:val="20"/>
            <w:vertAlign w:val="superscript"/>
            <w:lang w:val="en-GB" w:eastAsia="en-US"/>
          </w:rPr>
          <w:t>14</w:t>
        </w:r>
        <w:r w:rsidR="0093017B" w:rsidRPr="00193004">
          <w:rPr>
            <w:rFonts w:ascii="Times New Roman" w:eastAsia="宋体" w:hAnsi="Times New Roman" w:cs="Times New Roman"/>
            <w:kern w:val="0"/>
            <w:sz w:val="24"/>
            <w:szCs w:val="20"/>
            <w:lang w:val="en-GB" w:eastAsia="en-US"/>
          </w:rPr>
          <w:fldChar w:fldCharType="end"/>
        </w:r>
      </w:hyperlink>
      <w:r w:rsidR="00190EB5" w:rsidRPr="00193004">
        <w:rPr>
          <w:rFonts w:ascii="Times New Roman" w:eastAsia="宋体" w:hAnsi="Times New Roman" w:cs="Times New Roman"/>
          <w:kern w:val="0"/>
          <w:sz w:val="24"/>
          <w:szCs w:val="20"/>
          <w:lang w:val="en-GB" w:eastAsia="en-US"/>
        </w:rPr>
        <w:t xml:space="preserve"> </w:t>
      </w:r>
      <w:bookmarkStart w:id="22" w:name="OLE_LINK9"/>
      <w:bookmarkStart w:id="23" w:name="OLE_LINK10"/>
      <w:r w:rsidR="004A51FB" w:rsidRPr="00193004">
        <w:rPr>
          <w:rFonts w:ascii="Times New Roman" w:eastAsia="宋体" w:hAnsi="Times New Roman" w:cs="Times New Roman"/>
          <w:kern w:val="0"/>
          <w:sz w:val="24"/>
          <w:szCs w:val="20"/>
          <w:lang w:val="en-GB" w:eastAsia="en-US"/>
        </w:rPr>
        <w:t>light-emitting diodes</w:t>
      </w:r>
      <w:bookmarkEnd w:id="22"/>
      <w:bookmarkEnd w:id="23"/>
      <w:r w:rsidR="004A51FB" w:rsidRPr="00193004">
        <w:rPr>
          <w:rFonts w:ascii="Times New Roman" w:eastAsia="宋体" w:hAnsi="Times New Roman" w:cs="Times New Roman"/>
          <w:kern w:val="0"/>
          <w:sz w:val="24"/>
          <w:szCs w:val="20"/>
          <w:lang w:val="en-GB" w:eastAsia="en-US"/>
        </w:rPr>
        <w:t>,</w:t>
      </w:r>
      <w:hyperlink w:anchor="_ENREF_15" w:tooltip="Woo, 2018 #12" w:history="1">
        <w:r w:rsidR="0093017B" w:rsidRPr="00193004">
          <w:rPr>
            <w:rFonts w:ascii="Times New Roman" w:eastAsia="宋体" w:hAnsi="Times New Roman" w:cs="Times New Roman"/>
            <w:kern w:val="0"/>
            <w:sz w:val="24"/>
            <w:szCs w:val="20"/>
            <w:lang w:val="en-GB" w:eastAsia="en-US"/>
          </w:rPr>
          <w:fldChar w:fldCharType="begin">
            <w:fldData xml:space="preserve">PEVuZE5vdGU+PENpdGU+PEF1dGhvcj5Xb288L0F1dGhvcj48UmVjTnVtPjEyPC9SZWNOdW0+PERp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==
</w:fldData>
          </w:fldChar>
        </w:r>
        <w:r w:rsidR="0093017B" w:rsidRPr="00193004">
          <w:rPr>
            <w:rFonts w:ascii="Times New Roman" w:eastAsia="宋体" w:hAnsi="Times New Roman" w:cs="Times New Roman"/>
            <w:kern w:val="0"/>
            <w:sz w:val="24"/>
            <w:szCs w:val="20"/>
            <w:lang w:val="en-GB" w:eastAsia="en-US"/>
          </w:rPr>
          <w:instrText xml:space="preserve"> ADDIN EN.CITE </w:instrText>
        </w:r>
        <w:r w:rsidR="0093017B" w:rsidRPr="00193004">
          <w:rPr>
            <w:rFonts w:ascii="Times New Roman" w:eastAsia="宋体" w:hAnsi="Times New Roman" w:cs="Times New Roman"/>
            <w:kern w:val="0"/>
            <w:sz w:val="24"/>
            <w:szCs w:val="20"/>
            <w:lang w:val="en-GB" w:eastAsia="en-US"/>
          </w:rPr>
          <w:fldChar w:fldCharType="begin">
            <w:fldData xml:space="preserve">PEVuZE5vdGU+PENpdGU+PEF1dGhvcj5Xb288L0F1dGhvcj48UmVjTnVtPjEyPC9SZWNOdW0+PERp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==
</w:fldData>
          </w:fldChar>
        </w:r>
        <w:r w:rsidR="0093017B" w:rsidRPr="00193004">
          <w:rPr>
            <w:rFonts w:ascii="Times New Roman" w:eastAsia="宋体" w:hAnsi="Times New Roman" w:cs="Times New Roman"/>
            <w:kern w:val="0"/>
            <w:sz w:val="24"/>
            <w:szCs w:val="20"/>
            <w:lang w:val="en-GB" w:eastAsia="en-US"/>
          </w:rPr>
          <w:instrText xml:space="preserve"> ADDIN EN.CITE.DATA </w:instrText>
        </w:r>
        <w:r w:rsidR="0093017B" w:rsidRPr="00193004">
          <w:rPr>
            <w:rFonts w:ascii="Times New Roman" w:eastAsia="宋体" w:hAnsi="Times New Roman" w:cs="Times New Roman"/>
            <w:kern w:val="0"/>
            <w:sz w:val="24"/>
            <w:szCs w:val="20"/>
            <w:lang w:val="en-GB" w:eastAsia="en-US"/>
          </w:rPr>
        </w:r>
        <w:r w:rsidR="0093017B" w:rsidRPr="00193004">
          <w:rPr>
            <w:rFonts w:ascii="Times New Roman" w:eastAsia="宋体" w:hAnsi="Times New Roman" w:cs="Times New Roman"/>
            <w:kern w:val="0"/>
            <w:sz w:val="24"/>
            <w:szCs w:val="20"/>
            <w:lang w:val="en-GB" w:eastAsia="en-US"/>
          </w:rPr>
          <w:fldChar w:fldCharType="end"/>
        </w:r>
        <w:r w:rsidR="0093017B" w:rsidRPr="00193004">
          <w:rPr>
            <w:rFonts w:ascii="Times New Roman" w:eastAsia="宋体" w:hAnsi="Times New Roman" w:cs="Times New Roman"/>
            <w:kern w:val="0"/>
            <w:sz w:val="24"/>
            <w:szCs w:val="20"/>
            <w:lang w:val="en-GB" w:eastAsia="en-US"/>
          </w:rPr>
        </w:r>
        <w:r w:rsidR="0093017B" w:rsidRPr="00193004">
          <w:rPr>
            <w:rFonts w:ascii="Times New Roman" w:eastAsia="宋体" w:hAnsi="Times New Roman" w:cs="Times New Roman"/>
            <w:kern w:val="0"/>
            <w:sz w:val="24"/>
            <w:szCs w:val="20"/>
            <w:lang w:val="en-GB" w:eastAsia="en-US"/>
          </w:rPr>
          <w:fldChar w:fldCharType="separate"/>
        </w:r>
        <w:r w:rsidR="0093017B" w:rsidRPr="00193004">
          <w:rPr>
            <w:rFonts w:ascii="Times New Roman" w:eastAsia="宋体" w:hAnsi="Times New Roman" w:cs="Times New Roman"/>
            <w:noProof/>
            <w:kern w:val="0"/>
            <w:sz w:val="24"/>
            <w:szCs w:val="20"/>
            <w:vertAlign w:val="superscript"/>
            <w:lang w:val="en-GB" w:eastAsia="en-US"/>
          </w:rPr>
          <w:t>15-16</w:t>
        </w:r>
        <w:r w:rsidR="0093017B" w:rsidRPr="00193004">
          <w:rPr>
            <w:rFonts w:ascii="Times New Roman" w:eastAsia="宋体" w:hAnsi="Times New Roman" w:cs="Times New Roman"/>
            <w:kern w:val="0"/>
            <w:sz w:val="24"/>
            <w:szCs w:val="20"/>
            <w:lang w:val="en-GB" w:eastAsia="en-US"/>
          </w:rPr>
          <w:fldChar w:fldCharType="end"/>
        </w:r>
      </w:hyperlink>
      <w:r w:rsidR="004A51FB" w:rsidRPr="00193004">
        <w:rPr>
          <w:rFonts w:ascii="Times New Roman" w:eastAsia="宋体" w:hAnsi="Times New Roman" w:cs="Times New Roman"/>
          <w:kern w:val="0"/>
          <w:sz w:val="24"/>
          <w:szCs w:val="20"/>
          <w:lang w:val="en-GB" w:eastAsia="en-US"/>
        </w:rPr>
        <w:t xml:space="preserve"> </w:t>
      </w:r>
      <w:bookmarkStart w:id="24" w:name="OLE_LINK11"/>
      <w:bookmarkStart w:id="25" w:name="OLE_LINK12"/>
      <w:proofErr w:type="spellStart"/>
      <w:r w:rsidR="004A51FB" w:rsidRPr="00193004">
        <w:rPr>
          <w:rFonts w:ascii="Times New Roman" w:eastAsia="宋体" w:hAnsi="Times New Roman" w:cs="Times New Roman"/>
          <w:kern w:val="0"/>
          <w:sz w:val="24"/>
          <w:szCs w:val="20"/>
          <w:lang w:val="en-GB" w:eastAsia="en-US"/>
        </w:rPr>
        <w:t>photovoltaics</w:t>
      </w:r>
      <w:bookmarkEnd w:id="24"/>
      <w:bookmarkEnd w:id="25"/>
      <w:proofErr w:type="spellEnd"/>
      <w:r w:rsidR="00DE7A0B" w:rsidRPr="00193004">
        <w:rPr>
          <w:rFonts w:ascii="Times New Roman" w:eastAsia="宋体" w:hAnsi="Times New Roman" w:cs="Times New Roman"/>
          <w:kern w:val="0"/>
          <w:sz w:val="24"/>
          <w:szCs w:val="20"/>
          <w:lang w:val="en-GB" w:eastAsia="en-US"/>
        </w:rPr>
        <w:t>,</w:t>
      </w:r>
      <w:hyperlink w:anchor="_ENREF_17" w:tooltip="Zhang, 2018 #14" w:history="1">
        <w:r w:rsidR="0093017B" w:rsidRPr="00193004">
          <w:rPr>
            <w:rFonts w:ascii="Times New Roman" w:eastAsia="宋体" w:hAnsi="Times New Roman" w:cs="Times New Roman"/>
            <w:kern w:val="0"/>
            <w:sz w:val="24"/>
            <w:szCs w:val="20"/>
            <w:lang w:val="en-GB" w:eastAsia="en-US"/>
          </w:rPr>
          <w:fldChar w:fldCharType="begin">
            <w:fldData xml:space="preserve">PEVuZE5vdGU+PENpdGU+PEF1dGhvcj5aaGFuZzwvQXV0aG9yPjxZZWFyPjIwMTg8L1llYXI+PFJl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</w:fldData>
          </w:fldChar>
        </w:r>
        <w:r w:rsidR="0093017B" w:rsidRPr="00193004">
          <w:rPr>
            <w:rFonts w:ascii="Times New Roman" w:eastAsia="宋体" w:hAnsi="Times New Roman" w:cs="Times New Roman"/>
            <w:kern w:val="0"/>
            <w:sz w:val="24"/>
            <w:szCs w:val="20"/>
            <w:lang w:val="en-GB" w:eastAsia="en-US"/>
          </w:rPr>
          <w:instrText xml:space="preserve"> ADDIN EN.CITE </w:instrText>
        </w:r>
        <w:r w:rsidR="0093017B" w:rsidRPr="00193004">
          <w:rPr>
            <w:rFonts w:ascii="Times New Roman" w:eastAsia="宋体" w:hAnsi="Times New Roman" w:cs="Times New Roman"/>
            <w:kern w:val="0"/>
            <w:sz w:val="24"/>
            <w:szCs w:val="20"/>
            <w:lang w:val="en-GB" w:eastAsia="en-US"/>
          </w:rPr>
          <w:fldChar w:fldCharType="begin">
            <w:fldData xml:space="preserve">PEVuZE5vdGU+PENpdGU+PEF1dGhvcj5aaGFuZzwvQXV0aG9yPjxZZWFyPjIwMTg8L1llYXI+PFJl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</w:fldData>
          </w:fldChar>
        </w:r>
        <w:r w:rsidR="0093017B" w:rsidRPr="00193004">
          <w:rPr>
            <w:rFonts w:ascii="Times New Roman" w:eastAsia="宋体" w:hAnsi="Times New Roman" w:cs="Times New Roman"/>
            <w:kern w:val="0"/>
            <w:sz w:val="24"/>
            <w:szCs w:val="20"/>
            <w:lang w:val="en-GB" w:eastAsia="en-US"/>
          </w:rPr>
          <w:instrText xml:space="preserve"> ADDIN EN.CITE.DATA </w:instrText>
        </w:r>
        <w:r w:rsidR="0093017B" w:rsidRPr="00193004">
          <w:rPr>
            <w:rFonts w:ascii="Times New Roman" w:eastAsia="宋体" w:hAnsi="Times New Roman" w:cs="Times New Roman"/>
            <w:kern w:val="0"/>
            <w:sz w:val="24"/>
            <w:szCs w:val="20"/>
            <w:lang w:val="en-GB" w:eastAsia="en-US"/>
          </w:rPr>
        </w:r>
        <w:r w:rsidR="0093017B" w:rsidRPr="00193004">
          <w:rPr>
            <w:rFonts w:ascii="Times New Roman" w:eastAsia="宋体" w:hAnsi="Times New Roman" w:cs="Times New Roman"/>
            <w:kern w:val="0"/>
            <w:sz w:val="24"/>
            <w:szCs w:val="20"/>
            <w:lang w:val="en-GB" w:eastAsia="en-US"/>
          </w:rPr>
          <w:fldChar w:fldCharType="end"/>
        </w:r>
        <w:r w:rsidR="0093017B" w:rsidRPr="00193004">
          <w:rPr>
            <w:rFonts w:ascii="Times New Roman" w:eastAsia="宋体" w:hAnsi="Times New Roman" w:cs="Times New Roman"/>
            <w:kern w:val="0"/>
            <w:sz w:val="24"/>
            <w:szCs w:val="20"/>
            <w:lang w:val="en-GB" w:eastAsia="en-US"/>
          </w:rPr>
        </w:r>
        <w:r w:rsidR="0093017B" w:rsidRPr="00193004">
          <w:rPr>
            <w:rFonts w:ascii="Times New Roman" w:eastAsia="宋体" w:hAnsi="Times New Roman" w:cs="Times New Roman"/>
            <w:kern w:val="0"/>
            <w:sz w:val="24"/>
            <w:szCs w:val="20"/>
            <w:lang w:val="en-GB" w:eastAsia="en-US"/>
          </w:rPr>
          <w:fldChar w:fldCharType="separate"/>
        </w:r>
        <w:r w:rsidR="0093017B" w:rsidRPr="00193004">
          <w:rPr>
            <w:rFonts w:ascii="Times New Roman" w:eastAsia="宋体" w:hAnsi="Times New Roman" w:cs="Times New Roman"/>
            <w:noProof/>
            <w:kern w:val="0"/>
            <w:sz w:val="24"/>
            <w:szCs w:val="20"/>
            <w:vertAlign w:val="superscript"/>
            <w:lang w:val="en-GB" w:eastAsia="en-US"/>
          </w:rPr>
          <w:t>17-18</w:t>
        </w:r>
        <w:r w:rsidR="0093017B" w:rsidRPr="00193004">
          <w:rPr>
            <w:rFonts w:ascii="Times New Roman" w:eastAsia="宋体" w:hAnsi="Times New Roman" w:cs="Times New Roman"/>
            <w:kern w:val="0"/>
            <w:sz w:val="24"/>
            <w:szCs w:val="20"/>
            <w:lang w:val="en-GB" w:eastAsia="en-US"/>
          </w:rPr>
          <w:fldChar w:fldCharType="end"/>
        </w:r>
      </w:hyperlink>
      <w:r w:rsidR="00DE7A0B" w:rsidRPr="00193004">
        <w:rPr>
          <w:rFonts w:ascii="Times New Roman" w:eastAsia="宋体" w:hAnsi="Times New Roman" w:cs="Times New Roman"/>
          <w:kern w:val="0"/>
          <w:sz w:val="24"/>
          <w:szCs w:val="20"/>
          <w:lang w:val="en-GB" w:eastAsia="en-US"/>
        </w:rPr>
        <w:t xml:space="preserve"> </w:t>
      </w:r>
      <w:bookmarkStart w:id="26" w:name="OLE_LINK13"/>
      <w:bookmarkStart w:id="27" w:name="OLE_LINK14"/>
      <w:r w:rsidR="00DE7A0B" w:rsidRPr="00193004">
        <w:rPr>
          <w:rFonts w:ascii="Times New Roman" w:eastAsia="宋体" w:hAnsi="Times New Roman" w:cs="Times New Roman"/>
          <w:kern w:val="0"/>
          <w:sz w:val="24"/>
          <w:szCs w:val="20"/>
          <w:lang w:val="en-GB" w:eastAsia="en-US"/>
        </w:rPr>
        <w:t>superconductors</w:t>
      </w:r>
      <w:bookmarkEnd w:id="26"/>
      <w:bookmarkEnd w:id="27"/>
      <w:r w:rsidR="00DE7A0B" w:rsidRPr="00193004">
        <w:rPr>
          <w:rFonts w:ascii="Times New Roman" w:eastAsia="宋体" w:hAnsi="Times New Roman" w:cs="Times New Roman"/>
          <w:kern w:val="0"/>
          <w:sz w:val="24"/>
          <w:szCs w:val="20"/>
          <w:lang w:val="en-GB" w:eastAsia="en-US"/>
        </w:rPr>
        <w:t>,</w:t>
      </w:r>
      <w:hyperlink w:anchor="_ENREF_19" w:tooltip="Chen, 2018 #16" w:history="1">
        <w:r w:rsidR="0093017B" w:rsidRPr="00193004">
          <w:rPr>
            <w:rFonts w:ascii="Times New Roman" w:eastAsia="宋体" w:hAnsi="Times New Roman" w:cs="Times New Roman"/>
            <w:kern w:val="0"/>
            <w:sz w:val="24"/>
            <w:szCs w:val="20"/>
            <w:lang w:val="en-GB" w:eastAsia="en-US"/>
          </w:rPr>
          <w:fldChar w:fldCharType="begin">
            <w:fldData xml:space="preserve">PEVuZE5vdGU+PENpdGU+PEF1dGhvcj5DaGVuPC9BdXRob3I+PFllYXI+MjAxODwvWWVhcj48UmVj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</w:fldData>
          </w:fldChar>
        </w:r>
        <w:r w:rsidR="0093017B" w:rsidRPr="00193004">
          <w:rPr>
            <w:rFonts w:ascii="Times New Roman" w:eastAsia="宋体" w:hAnsi="Times New Roman" w:cs="Times New Roman"/>
            <w:kern w:val="0"/>
            <w:sz w:val="24"/>
            <w:szCs w:val="20"/>
            <w:lang w:val="en-GB" w:eastAsia="en-US"/>
          </w:rPr>
          <w:instrText xml:space="preserve"> ADDIN EN.CITE </w:instrText>
        </w:r>
        <w:r w:rsidR="0093017B" w:rsidRPr="00193004">
          <w:rPr>
            <w:rFonts w:ascii="Times New Roman" w:eastAsia="宋体" w:hAnsi="Times New Roman" w:cs="Times New Roman"/>
            <w:kern w:val="0"/>
            <w:sz w:val="24"/>
            <w:szCs w:val="20"/>
            <w:lang w:val="en-GB" w:eastAsia="en-US"/>
          </w:rPr>
          <w:fldChar w:fldCharType="begin">
            <w:fldData xml:space="preserve">PEVuZE5vdGU+PENpdGU+PEF1dGhvcj5DaGVuPC9BdXRob3I+PFllYXI+MjAxODwvWWVhcj48UmVj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</w:fldData>
          </w:fldChar>
        </w:r>
        <w:r w:rsidR="0093017B" w:rsidRPr="00193004">
          <w:rPr>
            <w:rFonts w:ascii="Times New Roman" w:eastAsia="宋体" w:hAnsi="Times New Roman" w:cs="Times New Roman"/>
            <w:kern w:val="0"/>
            <w:sz w:val="24"/>
            <w:szCs w:val="20"/>
            <w:lang w:val="en-GB" w:eastAsia="en-US"/>
          </w:rPr>
          <w:instrText xml:space="preserve"> ADDIN EN.CITE.DATA </w:instrText>
        </w:r>
        <w:r w:rsidR="0093017B" w:rsidRPr="00193004">
          <w:rPr>
            <w:rFonts w:ascii="Times New Roman" w:eastAsia="宋体" w:hAnsi="Times New Roman" w:cs="Times New Roman"/>
            <w:kern w:val="0"/>
            <w:sz w:val="24"/>
            <w:szCs w:val="20"/>
            <w:lang w:val="en-GB" w:eastAsia="en-US"/>
          </w:rPr>
        </w:r>
        <w:r w:rsidR="0093017B" w:rsidRPr="00193004">
          <w:rPr>
            <w:rFonts w:ascii="Times New Roman" w:eastAsia="宋体" w:hAnsi="Times New Roman" w:cs="Times New Roman"/>
            <w:kern w:val="0"/>
            <w:sz w:val="24"/>
            <w:szCs w:val="20"/>
            <w:lang w:val="en-GB" w:eastAsia="en-US"/>
          </w:rPr>
          <w:fldChar w:fldCharType="end"/>
        </w:r>
        <w:r w:rsidR="0093017B" w:rsidRPr="00193004">
          <w:rPr>
            <w:rFonts w:ascii="Times New Roman" w:eastAsia="宋体" w:hAnsi="Times New Roman" w:cs="Times New Roman"/>
            <w:kern w:val="0"/>
            <w:sz w:val="24"/>
            <w:szCs w:val="20"/>
            <w:lang w:val="en-GB" w:eastAsia="en-US"/>
          </w:rPr>
        </w:r>
        <w:r w:rsidR="0093017B" w:rsidRPr="00193004">
          <w:rPr>
            <w:rFonts w:ascii="Times New Roman" w:eastAsia="宋体" w:hAnsi="Times New Roman" w:cs="Times New Roman"/>
            <w:kern w:val="0"/>
            <w:sz w:val="24"/>
            <w:szCs w:val="20"/>
            <w:lang w:val="en-GB" w:eastAsia="en-US"/>
          </w:rPr>
          <w:fldChar w:fldCharType="separate"/>
        </w:r>
        <w:r w:rsidR="0093017B" w:rsidRPr="00193004">
          <w:rPr>
            <w:rFonts w:ascii="Times New Roman" w:eastAsia="宋体" w:hAnsi="Times New Roman" w:cs="Times New Roman"/>
            <w:noProof/>
            <w:kern w:val="0"/>
            <w:sz w:val="24"/>
            <w:szCs w:val="20"/>
            <w:vertAlign w:val="superscript"/>
            <w:lang w:val="en-GB" w:eastAsia="en-US"/>
          </w:rPr>
          <w:t>19-20</w:t>
        </w:r>
        <w:r w:rsidR="0093017B" w:rsidRPr="00193004">
          <w:rPr>
            <w:rFonts w:ascii="Times New Roman" w:eastAsia="宋体" w:hAnsi="Times New Roman" w:cs="Times New Roman"/>
            <w:kern w:val="0"/>
            <w:sz w:val="24"/>
            <w:szCs w:val="20"/>
            <w:lang w:val="en-GB" w:eastAsia="en-US"/>
          </w:rPr>
          <w:fldChar w:fldCharType="end"/>
        </w:r>
      </w:hyperlink>
      <w:r w:rsidR="00DE7A0B" w:rsidRPr="00193004">
        <w:rPr>
          <w:rFonts w:ascii="Times New Roman" w:eastAsia="宋体" w:hAnsi="Times New Roman" w:cs="Times New Roman"/>
          <w:kern w:val="0"/>
          <w:sz w:val="24"/>
          <w:szCs w:val="20"/>
          <w:lang w:val="en-GB" w:eastAsia="en-US"/>
        </w:rPr>
        <w:t xml:space="preserve"> and </w:t>
      </w:r>
      <w:r w:rsidR="006C1126" w:rsidRPr="00193004">
        <w:rPr>
          <w:rFonts w:ascii="Times New Roman" w:eastAsia="宋体" w:hAnsi="Times New Roman" w:cs="Times New Roman"/>
          <w:kern w:val="0"/>
          <w:sz w:val="24"/>
          <w:szCs w:val="20"/>
          <w:lang w:val="en-GB" w:eastAsia="en-US"/>
        </w:rPr>
        <w:t>chemical</w:t>
      </w:r>
      <w:r w:rsidR="00822920" w:rsidRPr="00193004">
        <w:rPr>
          <w:rFonts w:ascii="Times New Roman" w:eastAsia="宋体" w:hAnsi="Times New Roman" w:cs="Times New Roman"/>
          <w:kern w:val="0"/>
          <w:sz w:val="24"/>
          <w:szCs w:val="20"/>
          <w:lang w:val="en-GB"/>
        </w:rPr>
        <w:t>/biological</w:t>
      </w:r>
      <w:r w:rsidR="006C1126" w:rsidRPr="00193004">
        <w:rPr>
          <w:rFonts w:ascii="Times New Roman" w:eastAsia="宋体" w:hAnsi="Times New Roman" w:cs="Times New Roman"/>
          <w:kern w:val="0"/>
          <w:sz w:val="24"/>
          <w:szCs w:val="20"/>
          <w:lang w:val="en-GB" w:eastAsia="en-US"/>
        </w:rPr>
        <w:t xml:space="preserve"> sensors</w:t>
      </w:r>
      <w:r w:rsidR="009F52EF" w:rsidRPr="00193004">
        <w:rPr>
          <w:rFonts w:ascii="Times New Roman" w:eastAsia="宋体" w:hAnsi="Times New Roman" w:cs="Times New Roman" w:hint="eastAsia"/>
          <w:kern w:val="0"/>
          <w:sz w:val="24"/>
          <w:szCs w:val="20"/>
          <w:lang w:val="en-GB" w:eastAsia="en-US"/>
        </w:rPr>
        <w:t>.</w:t>
      </w:r>
      <w:hyperlink w:anchor="_ENREF_21" w:tooltip="Kumar, 2017 #18" w:history="1">
        <w:r w:rsidR="0093017B" w:rsidRPr="00193004">
          <w:rPr>
            <w:rFonts w:ascii="Times New Roman" w:eastAsia="宋体" w:hAnsi="Times New Roman" w:cs="Times New Roman"/>
            <w:kern w:val="0"/>
            <w:sz w:val="24"/>
            <w:szCs w:val="20"/>
            <w:lang w:val="en-GB" w:eastAsia="en-US"/>
          </w:rPr>
          <w:fldChar w:fldCharType="begin">
            <w:fldData xml:space="preserve">PEVuZE5vdGU+PENpdGU+PEF1dGhvcj5LdW1hcjwvQXV0aG9yPjxZZWFyPjIwMTc8L1llYXI+PFJl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</w:fldData>
          </w:fldChar>
        </w:r>
        <w:r w:rsidR="0093017B" w:rsidRPr="00193004">
          <w:rPr>
            <w:rFonts w:ascii="Times New Roman" w:eastAsia="宋体" w:hAnsi="Times New Roman" w:cs="Times New Roman"/>
            <w:kern w:val="0"/>
            <w:sz w:val="24"/>
            <w:szCs w:val="20"/>
            <w:lang w:val="en-GB" w:eastAsia="en-US"/>
          </w:rPr>
          <w:instrText xml:space="preserve"> ADDIN EN.CITE </w:instrText>
        </w:r>
        <w:r w:rsidR="0093017B" w:rsidRPr="00193004">
          <w:rPr>
            <w:rFonts w:ascii="Times New Roman" w:eastAsia="宋体" w:hAnsi="Times New Roman" w:cs="Times New Roman"/>
            <w:kern w:val="0"/>
            <w:sz w:val="24"/>
            <w:szCs w:val="20"/>
            <w:lang w:val="en-GB" w:eastAsia="en-US"/>
          </w:rPr>
          <w:fldChar w:fldCharType="begin">
            <w:fldData xml:space="preserve">PEVuZE5vdGU+PENpdGU+PEF1dGhvcj5LdW1hcjwvQXV0aG9yPjxZZWFyPjIwMTc8L1llYXI+PFJl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</w:fldData>
          </w:fldChar>
        </w:r>
        <w:r w:rsidR="0093017B" w:rsidRPr="00193004">
          <w:rPr>
            <w:rFonts w:ascii="Times New Roman" w:eastAsia="宋体" w:hAnsi="Times New Roman" w:cs="Times New Roman"/>
            <w:kern w:val="0"/>
            <w:sz w:val="24"/>
            <w:szCs w:val="20"/>
            <w:lang w:val="en-GB" w:eastAsia="en-US"/>
          </w:rPr>
          <w:instrText xml:space="preserve"> ADDIN EN.CITE.DATA </w:instrText>
        </w:r>
        <w:r w:rsidR="0093017B" w:rsidRPr="00193004">
          <w:rPr>
            <w:rFonts w:ascii="Times New Roman" w:eastAsia="宋体" w:hAnsi="Times New Roman" w:cs="Times New Roman"/>
            <w:kern w:val="0"/>
            <w:sz w:val="24"/>
            <w:szCs w:val="20"/>
            <w:lang w:val="en-GB" w:eastAsia="en-US"/>
          </w:rPr>
        </w:r>
        <w:r w:rsidR="0093017B" w:rsidRPr="00193004">
          <w:rPr>
            <w:rFonts w:ascii="Times New Roman" w:eastAsia="宋体" w:hAnsi="Times New Roman" w:cs="Times New Roman"/>
            <w:kern w:val="0"/>
            <w:sz w:val="24"/>
            <w:szCs w:val="20"/>
            <w:lang w:val="en-GB" w:eastAsia="en-US"/>
          </w:rPr>
          <w:fldChar w:fldCharType="end"/>
        </w:r>
        <w:r w:rsidR="0093017B" w:rsidRPr="00193004">
          <w:rPr>
            <w:rFonts w:ascii="Times New Roman" w:eastAsia="宋体" w:hAnsi="Times New Roman" w:cs="Times New Roman"/>
            <w:kern w:val="0"/>
            <w:sz w:val="24"/>
            <w:szCs w:val="20"/>
            <w:lang w:val="en-GB" w:eastAsia="en-US"/>
          </w:rPr>
        </w:r>
        <w:r w:rsidR="0093017B" w:rsidRPr="00193004">
          <w:rPr>
            <w:rFonts w:ascii="Times New Roman" w:eastAsia="宋体" w:hAnsi="Times New Roman" w:cs="Times New Roman"/>
            <w:kern w:val="0"/>
            <w:sz w:val="24"/>
            <w:szCs w:val="20"/>
            <w:lang w:val="en-GB" w:eastAsia="en-US"/>
          </w:rPr>
          <w:fldChar w:fldCharType="separate"/>
        </w:r>
        <w:r w:rsidR="0093017B" w:rsidRPr="00193004">
          <w:rPr>
            <w:rFonts w:ascii="Times New Roman" w:eastAsia="宋体" w:hAnsi="Times New Roman" w:cs="Times New Roman"/>
            <w:noProof/>
            <w:kern w:val="0"/>
            <w:sz w:val="24"/>
            <w:szCs w:val="20"/>
            <w:vertAlign w:val="superscript"/>
            <w:lang w:val="en-GB" w:eastAsia="en-US"/>
          </w:rPr>
          <w:t>21-22</w:t>
        </w:r>
        <w:r w:rsidR="0093017B" w:rsidRPr="00193004">
          <w:rPr>
            <w:rFonts w:ascii="Times New Roman" w:eastAsia="宋体" w:hAnsi="Times New Roman" w:cs="Times New Roman"/>
            <w:kern w:val="0"/>
            <w:sz w:val="24"/>
            <w:szCs w:val="20"/>
            <w:lang w:val="en-GB" w:eastAsia="en-US"/>
          </w:rPr>
          <w:fldChar w:fldCharType="end"/>
        </w:r>
      </w:hyperlink>
    </w:p>
    <w:p w14:paraId="69717B7D" w14:textId="387050C2" w:rsidR="008C7947" w:rsidRPr="00193004" w:rsidRDefault="003225C3" w:rsidP="00374B32">
      <w:pPr>
        <w:widowControl/>
        <w:spacing w:line="480" w:lineRule="auto"/>
        <w:ind w:firstLineChars="200" w:firstLine="480"/>
        <w:rPr>
          <w:rFonts w:ascii="Times New Roman" w:eastAsia="宋体" w:hAnsi="Times New Roman" w:cs="Times New Roman"/>
          <w:kern w:val="0"/>
          <w:sz w:val="24"/>
          <w:szCs w:val="20"/>
          <w:lang w:val="en-GB"/>
        </w:rPr>
      </w:pPr>
      <w:r w:rsidRPr="00193004">
        <w:rPr>
          <w:rFonts w:ascii="Times New Roman" w:eastAsia="宋体" w:hAnsi="Times New Roman" w:cs="Times New Roman" w:hint="eastAsia"/>
          <w:kern w:val="0"/>
          <w:sz w:val="24"/>
          <w:szCs w:val="20"/>
          <w:lang w:val="en-GB"/>
        </w:rPr>
        <w:t>To</w:t>
      </w:r>
      <w:r w:rsidRPr="00193004">
        <w:rPr>
          <w:rFonts w:ascii="Times New Roman" w:eastAsia="宋体" w:hAnsi="Times New Roman" w:cs="Times New Roman"/>
          <w:kern w:val="0"/>
          <w:sz w:val="24"/>
          <w:szCs w:val="20"/>
          <w:lang w:val="en-GB"/>
        </w:rPr>
        <w:t xml:space="preserve"> </w:t>
      </w:r>
      <w:r w:rsidR="009D6F1B">
        <w:rPr>
          <w:rFonts w:ascii="Times New Roman" w:eastAsia="宋体" w:hAnsi="Times New Roman" w:cs="Times New Roman"/>
          <w:kern w:val="0"/>
          <w:sz w:val="24"/>
          <w:szCs w:val="20"/>
          <w:lang w:val="en-GB"/>
        </w:rPr>
        <w:t>achieve</w:t>
      </w:r>
      <w:r w:rsidRPr="00193004">
        <w:rPr>
          <w:rFonts w:ascii="Times New Roman" w:eastAsia="宋体" w:hAnsi="Times New Roman" w:cs="Times New Roman"/>
          <w:kern w:val="0"/>
          <w:sz w:val="24"/>
          <w:szCs w:val="20"/>
          <w:lang w:val="en-GB"/>
        </w:rPr>
        <w:t xml:space="preserve"> </w:t>
      </w:r>
      <w:r w:rsidR="00751974" w:rsidRPr="00193004">
        <w:rPr>
          <w:rFonts w:ascii="Times New Roman" w:eastAsia="宋体" w:hAnsi="Times New Roman" w:cs="Times New Roman"/>
          <w:kern w:val="0"/>
          <w:sz w:val="24"/>
          <w:szCs w:val="20"/>
          <w:lang w:val="en-GB" w:eastAsia="en-US"/>
        </w:rPr>
        <w:t>desirable electronic properties</w:t>
      </w:r>
      <w:r w:rsidR="00053C54" w:rsidRPr="00193004">
        <w:rPr>
          <w:rFonts w:ascii="Times New Roman" w:eastAsia="宋体" w:hAnsi="Times New Roman" w:cs="Times New Roman"/>
          <w:kern w:val="0"/>
          <w:sz w:val="24"/>
          <w:szCs w:val="20"/>
          <w:lang w:val="en-GB" w:eastAsia="en-US"/>
        </w:rPr>
        <w:t xml:space="preserve"> and required functionality and </w:t>
      </w:r>
      <w:r w:rsidR="002F6A30" w:rsidRPr="00193004">
        <w:rPr>
          <w:rFonts w:ascii="Times New Roman" w:eastAsia="宋体" w:hAnsi="Times New Roman" w:cs="Times New Roman"/>
          <w:kern w:val="0"/>
          <w:sz w:val="24"/>
          <w:szCs w:val="20"/>
          <w:lang w:val="en-GB"/>
        </w:rPr>
        <w:t xml:space="preserve">improve </w:t>
      </w:r>
      <w:r w:rsidR="0087530D" w:rsidRPr="00193004">
        <w:rPr>
          <w:rFonts w:ascii="Times New Roman" w:eastAsia="宋体" w:hAnsi="Times New Roman" w:cs="Times New Roman"/>
          <w:kern w:val="0"/>
          <w:sz w:val="24"/>
          <w:szCs w:val="20"/>
          <w:lang w:val="en-GB"/>
        </w:rPr>
        <w:t>existing</w:t>
      </w:r>
      <w:r w:rsidR="002F6A30" w:rsidRPr="00193004">
        <w:rPr>
          <w:rFonts w:ascii="Times New Roman" w:eastAsia="宋体" w:hAnsi="Times New Roman" w:cs="Times New Roman"/>
          <w:kern w:val="0"/>
          <w:sz w:val="24"/>
          <w:szCs w:val="20"/>
          <w:lang w:val="en-GB"/>
        </w:rPr>
        <w:t xml:space="preserve"> performance</w:t>
      </w:r>
      <w:r w:rsidR="004862B5" w:rsidRPr="00193004">
        <w:rPr>
          <w:rFonts w:ascii="Times New Roman" w:eastAsia="宋体" w:hAnsi="Times New Roman" w:cs="Times New Roman"/>
          <w:kern w:val="0"/>
          <w:sz w:val="24"/>
          <w:szCs w:val="20"/>
          <w:lang w:val="en-GB"/>
        </w:rPr>
        <w:t xml:space="preserve"> of MoS</w:t>
      </w:r>
      <w:r w:rsidR="004862B5" w:rsidRPr="00193004">
        <w:rPr>
          <w:rFonts w:ascii="Times New Roman" w:eastAsia="宋体" w:hAnsi="Times New Roman" w:cs="Times New Roman"/>
          <w:kern w:val="0"/>
          <w:sz w:val="24"/>
          <w:szCs w:val="20"/>
          <w:vertAlign w:val="subscript"/>
          <w:lang w:val="en-GB"/>
        </w:rPr>
        <w:t>2</w:t>
      </w:r>
      <w:r w:rsidR="004862B5" w:rsidRPr="00193004">
        <w:rPr>
          <w:rFonts w:ascii="Times New Roman" w:eastAsia="宋体" w:hAnsi="Times New Roman" w:cs="Times New Roman"/>
          <w:kern w:val="0"/>
          <w:sz w:val="24"/>
          <w:szCs w:val="20"/>
          <w:lang w:val="en-GB"/>
        </w:rPr>
        <w:t xml:space="preserve"> devices</w:t>
      </w:r>
      <w:r w:rsidR="002F6A30" w:rsidRPr="00193004">
        <w:rPr>
          <w:rFonts w:ascii="Times New Roman" w:eastAsia="宋体" w:hAnsi="Times New Roman" w:cs="Times New Roman"/>
          <w:kern w:val="0"/>
          <w:sz w:val="24"/>
          <w:szCs w:val="20"/>
          <w:lang w:val="en-GB"/>
        </w:rPr>
        <w:t xml:space="preserve">, a </w:t>
      </w:r>
      <w:proofErr w:type="spellStart"/>
      <w:r w:rsidR="002F6A30" w:rsidRPr="00193004">
        <w:rPr>
          <w:rFonts w:ascii="Times New Roman" w:eastAsia="宋体" w:hAnsi="Times New Roman" w:cs="Times New Roman"/>
          <w:kern w:val="0"/>
          <w:sz w:val="24"/>
          <w:szCs w:val="20"/>
          <w:lang w:val="en-GB"/>
        </w:rPr>
        <w:t>microfabrication</w:t>
      </w:r>
      <w:proofErr w:type="spellEnd"/>
      <w:r w:rsidR="002F6A30" w:rsidRPr="00193004">
        <w:rPr>
          <w:rFonts w:ascii="Times New Roman" w:eastAsia="宋体" w:hAnsi="Times New Roman" w:cs="Times New Roman"/>
          <w:kern w:val="0"/>
          <w:sz w:val="24"/>
          <w:szCs w:val="20"/>
          <w:lang w:val="en-GB"/>
        </w:rPr>
        <w:t xml:space="preserve"> process </w:t>
      </w:r>
      <w:r w:rsidR="009167DE" w:rsidRPr="00193004">
        <w:rPr>
          <w:rFonts w:ascii="Times New Roman" w:eastAsia="宋体" w:hAnsi="Times New Roman" w:cs="Times New Roman"/>
          <w:kern w:val="0"/>
          <w:sz w:val="24"/>
          <w:szCs w:val="20"/>
          <w:lang w:val="en-GB"/>
        </w:rPr>
        <w:t>is usually required</w:t>
      </w:r>
      <w:r w:rsidR="00F62A51" w:rsidRPr="00193004">
        <w:rPr>
          <w:rFonts w:ascii="Times New Roman" w:eastAsia="宋体" w:hAnsi="Times New Roman" w:cs="Times New Roman"/>
          <w:kern w:val="0"/>
          <w:sz w:val="24"/>
          <w:szCs w:val="20"/>
          <w:lang w:val="en-GB"/>
        </w:rPr>
        <w:t xml:space="preserve"> to fabricate large arrays of orderly arranged MoS</w:t>
      </w:r>
      <w:r w:rsidR="00F62A51" w:rsidRPr="00193004">
        <w:rPr>
          <w:rFonts w:ascii="Times New Roman" w:eastAsia="宋体" w:hAnsi="Times New Roman" w:cs="Times New Roman"/>
          <w:kern w:val="0"/>
          <w:sz w:val="24"/>
          <w:szCs w:val="20"/>
          <w:vertAlign w:val="subscript"/>
          <w:lang w:val="en-GB"/>
        </w:rPr>
        <w:t>2</w:t>
      </w:r>
      <w:r w:rsidR="00F62A51" w:rsidRPr="00193004">
        <w:rPr>
          <w:rFonts w:ascii="Times New Roman" w:eastAsia="宋体" w:hAnsi="Times New Roman" w:cs="Times New Roman"/>
          <w:kern w:val="0"/>
          <w:sz w:val="24"/>
          <w:szCs w:val="20"/>
          <w:lang w:val="en-GB"/>
        </w:rPr>
        <w:t xml:space="preserve"> </w:t>
      </w:r>
      <w:r w:rsidR="00EE113F" w:rsidRPr="00193004">
        <w:rPr>
          <w:rFonts w:ascii="Times New Roman" w:eastAsia="宋体" w:hAnsi="Times New Roman" w:cs="Times New Roman"/>
          <w:kern w:val="0"/>
          <w:sz w:val="24"/>
          <w:szCs w:val="20"/>
          <w:lang w:val="en-GB"/>
        </w:rPr>
        <w:t>micro/nano</w:t>
      </w:r>
      <w:r w:rsidR="00F62A51" w:rsidRPr="00193004">
        <w:rPr>
          <w:rFonts w:ascii="Times New Roman" w:eastAsia="宋体" w:hAnsi="Times New Roman" w:cs="Times New Roman"/>
          <w:kern w:val="0"/>
          <w:sz w:val="24"/>
          <w:szCs w:val="20"/>
          <w:lang w:val="en-GB"/>
        </w:rPr>
        <w:t>structures</w:t>
      </w:r>
      <w:r w:rsidR="009167DE" w:rsidRPr="00193004">
        <w:rPr>
          <w:rFonts w:ascii="Times New Roman" w:eastAsia="宋体" w:hAnsi="Times New Roman" w:cs="Times New Roman"/>
          <w:kern w:val="0"/>
          <w:sz w:val="24"/>
          <w:szCs w:val="20"/>
          <w:lang w:val="en-GB"/>
        </w:rPr>
        <w:t>, commonly involving patterning and</w:t>
      </w:r>
      <w:r w:rsidR="009167DE" w:rsidRPr="00193004">
        <w:rPr>
          <w:rFonts w:ascii="Times New Roman" w:eastAsia="宋体" w:hAnsi="Times New Roman" w:cs="Times New Roman" w:hint="eastAsia"/>
          <w:kern w:val="0"/>
          <w:sz w:val="24"/>
          <w:szCs w:val="20"/>
          <w:lang w:val="en-GB"/>
        </w:rPr>
        <w:t xml:space="preserve"> </w:t>
      </w:r>
      <w:r w:rsidR="009167DE" w:rsidRPr="00193004">
        <w:rPr>
          <w:rFonts w:ascii="Times New Roman" w:eastAsia="宋体" w:hAnsi="Times New Roman" w:cs="Times New Roman"/>
          <w:kern w:val="0"/>
          <w:sz w:val="24"/>
          <w:szCs w:val="20"/>
          <w:lang w:val="en-GB"/>
        </w:rPr>
        <w:t>etching.</w:t>
      </w:r>
      <w:r w:rsidR="00C31304" w:rsidRPr="00193004">
        <w:rPr>
          <w:rFonts w:ascii="Times New Roman" w:eastAsia="宋体" w:hAnsi="Times New Roman" w:cs="Times New Roman"/>
          <w:kern w:val="0"/>
          <w:sz w:val="24"/>
          <w:szCs w:val="20"/>
          <w:lang w:val="en-GB"/>
        </w:rPr>
        <w:fldChar w:fldCharType="begin">
          <w:fldData xml:space="preserve">PEVuZE5vdGU+PENpdGU+PEF1dGhvcj5aaGFvPC9BdXRob3I+PFllYXI+MjAxNjwvWWVhcj48UmVj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</w:fldData>
        </w:fldChar>
      </w:r>
      <w:r w:rsidR="00C31304" w:rsidRPr="00193004">
        <w:rPr>
          <w:rFonts w:ascii="Times New Roman" w:eastAsia="宋体" w:hAnsi="Times New Roman" w:cs="Times New Roman"/>
          <w:kern w:val="0"/>
          <w:sz w:val="24"/>
          <w:szCs w:val="20"/>
          <w:lang w:val="en-GB"/>
        </w:rPr>
        <w:instrText xml:space="preserve"> ADDIN EN.CITE </w:instrText>
      </w:r>
      <w:r w:rsidR="00C31304" w:rsidRPr="00193004">
        <w:rPr>
          <w:rFonts w:ascii="Times New Roman" w:eastAsia="宋体" w:hAnsi="Times New Roman" w:cs="Times New Roman"/>
          <w:kern w:val="0"/>
          <w:sz w:val="24"/>
          <w:szCs w:val="20"/>
          <w:lang w:val="en-GB"/>
        </w:rPr>
        <w:fldChar w:fldCharType="begin">
          <w:fldData xml:space="preserve">PEVuZE5vdGU+PENpdGU+PEF1dGhvcj5aaGFvPC9BdXRob3I+PFllYXI+MjAxNjwvWWVhcj48UmVj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</w:fldData>
        </w:fldChar>
      </w:r>
      <w:r w:rsidR="00C31304" w:rsidRPr="00193004">
        <w:rPr>
          <w:rFonts w:ascii="Times New Roman" w:eastAsia="宋体" w:hAnsi="Times New Roman" w:cs="Times New Roman"/>
          <w:kern w:val="0"/>
          <w:sz w:val="24"/>
          <w:szCs w:val="20"/>
          <w:lang w:val="en-GB"/>
        </w:rPr>
        <w:instrText xml:space="preserve"> ADDIN EN.CITE.DATA </w:instrText>
      </w:r>
      <w:r w:rsidR="00C31304" w:rsidRPr="00193004">
        <w:rPr>
          <w:rFonts w:ascii="Times New Roman" w:eastAsia="宋体" w:hAnsi="Times New Roman" w:cs="Times New Roman"/>
          <w:kern w:val="0"/>
          <w:sz w:val="24"/>
          <w:szCs w:val="20"/>
          <w:lang w:val="en-GB"/>
        </w:rPr>
      </w:r>
      <w:r w:rsidR="00C31304" w:rsidRPr="00193004">
        <w:rPr>
          <w:rFonts w:ascii="Times New Roman" w:eastAsia="宋体" w:hAnsi="Times New Roman" w:cs="Times New Roman"/>
          <w:kern w:val="0"/>
          <w:sz w:val="24"/>
          <w:szCs w:val="20"/>
          <w:lang w:val="en-GB"/>
        </w:rPr>
        <w:fldChar w:fldCharType="end"/>
      </w:r>
      <w:r w:rsidR="00C31304" w:rsidRPr="00193004">
        <w:rPr>
          <w:rFonts w:ascii="Times New Roman" w:eastAsia="宋体" w:hAnsi="Times New Roman" w:cs="Times New Roman"/>
          <w:kern w:val="0"/>
          <w:sz w:val="24"/>
          <w:szCs w:val="20"/>
          <w:lang w:val="en-GB"/>
        </w:rPr>
      </w:r>
      <w:r w:rsidR="00C31304" w:rsidRPr="00193004">
        <w:rPr>
          <w:rFonts w:ascii="Times New Roman" w:eastAsia="宋体" w:hAnsi="Times New Roman" w:cs="Times New Roman"/>
          <w:kern w:val="0"/>
          <w:sz w:val="24"/>
          <w:szCs w:val="20"/>
          <w:lang w:val="en-GB"/>
        </w:rPr>
        <w:fldChar w:fldCharType="separate"/>
      </w:r>
      <w:hyperlink w:anchor="_ENREF_3" w:tooltip="Nam, 2013 #2" w:history="1">
        <w:r w:rsidR="0093017B" w:rsidRPr="00193004">
          <w:rPr>
            <w:rFonts w:ascii="Times New Roman" w:eastAsia="宋体" w:hAnsi="Times New Roman" w:cs="Times New Roman"/>
            <w:noProof/>
            <w:kern w:val="0"/>
            <w:sz w:val="24"/>
            <w:szCs w:val="20"/>
            <w:vertAlign w:val="superscript"/>
            <w:lang w:val="en-GB"/>
          </w:rPr>
          <w:t>3</w:t>
        </w:r>
      </w:hyperlink>
      <w:r w:rsidR="00C31304" w:rsidRPr="00193004">
        <w:rPr>
          <w:rFonts w:ascii="Times New Roman" w:eastAsia="宋体" w:hAnsi="Times New Roman" w:cs="Times New Roman"/>
          <w:noProof/>
          <w:kern w:val="0"/>
          <w:sz w:val="24"/>
          <w:szCs w:val="20"/>
          <w:vertAlign w:val="superscript"/>
          <w:lang w:val="en-GB"/>
        </w:rPr>
        <w:t xml:space="preserve">, </w:t>
      </w:r>
      <w:hyperlink w:anchor="_ENREF_23" w:tooltip="Zhao, 2016 #1" w:history="1">
        <w:r w:rsidR="0093017B" w:rsidRPr="00193004">
          <w:rPr>
            <w:rFonts w:ascii="Times New Roman" w:eastAsia="宋体" w:hAnsi="Times New Roman" w:cs="Times New Roman"/>
            <w:noProof/>
            <w:kern w:val="0"/>
            <w:sz w:val="24"/>
            <w:szCs w:val="20"/>
            <w:vertAlign w:val="superscript"/>
            <w:lang w:val="en-GB"/>
          </w:rPr>
          <w:t>23</w:t>
        </w:r>
      </w:hyperlink>
      <w:r w:rsidR="00C31304" w:rsidRPr="00193004">
        <w:rPr>
          <w:rFonts w:ascii="Times New Roman" w:eastAsia="宋体" w:hAnsi="Times New Roman" w:cs="Times New Roman"/>
          <w:kern w:val="0"/>
          <w:sz w:val="24"/>
          <w:szCs w:val="20"/>
          <w:lang w:val="en-GB"/>
        </w:rPr>
        <w:fldChar w:fldCharType="end"/>
      </w:r>
      <w:r w:rsidR="008727F2" w:rsidRPr="00193004">
        <w:rPr>
          <w:rFonts w:ascii="Times New Roman" w:eastAsia="宋体" w:hAnsi="Times New Roman" w:cs="Times New Roman"/>
          <w:kern w:val="0"/>
          <w:sz w:val="24"/>
          <w:szCs w:val="20"/>
          <w:lang w:val="en-GB"/>
        </w:rPr>
        <w:t xml:space="preserve"> </w:t>
      </w:r>
      <w:r w:rsidR="004862B5" w:rsidRPr="00193004">
        <w:rPr>
          <w:rFonts w:ascii="Times New Roman" w:eastAsia="宋体" w:hAnsi="Times New Roman" w:cs="Times New Roman"/>
          <w:kern w:val="0"/>
          <w:sz w:val="24"/>
          <w:szCs w:val="20"/>
          <w:lang w:val="en-GB"/>
        </w:rPr>
        <w:t>Hence</w:t>
      </w:r>
      <w:r w:rsidR="008727F2" w:rsidRPr="00193004">
        <w:rPr>
          <w:rFonts w:ascii="Times New Roman" w:eastAsia="宋体" w:hAnsi="Times New Roman" w:cs="Times New Roman"/>
          <w:kern w:val="0"/>
          <w:sz w:val="24"/>
          <w:szCs w:val="20"/>
          <w:lang w:val="en-GB"/>
        </w:rPr>
        <w:t xml:space="preserve">, </w:t>
      </w:r>
      <w:r w:rsidR="0016186D" w:rsidRPr="00193004">
        <w:rPr>
          <w:rFonts w:ascii="Times New Roman" w:eastAsia="宋体" w:hAnsi="Times New Roman" w:cs="Times New Roman"/>
          <w:kern w:val="0"/>
          <w:sz w:val="24"/>
          <w:szCs w:val="20"/>
          <w:lang w:val="en-GB"/>
        </w:rPr>
        <w:t xml:space="preserve">it is </w:t>
      </w:r>
      <w:r w:rsidR="00865E82">
        <w:rPr>
          <w:rFonts w:ascii="Times New Roman" w:eastAsia="宋体" w:hAnsi="Times New Roman" w:cs="Times New Roman"/>
          <w:kern w:val="0"/>
          <w:sz w:val="24"/>
          <w:szCs w:val="20"/>
          <w:lang w:val="en-GB"/>
        </w:rPr>
        <w:t>crucial</w:t>
      </w:r>
      <w:r w:rsidR="0016186D" w:rsidRPr="00193004">
        <w:rPr>
          <w:rFonts w:ascii="Times New Roman" w:eastAsia="宋体" w:hAnsi="Times New Roman" w:cs="Times New Roman"/>
          <w:kern w:val="0"/>
          <w:sz w:val="24"/>
          <w:szCs w:val="20"/>
          <w:lang w:val="en-GB"/>
        </w:rPr>
        <w:t xml:space="preserve"> to </w:t>
      </w:r>
      <w:r w:rsidR="00865E82">
        <w:rPr>
          <w:rFonts w:ascii="Times New Roman" w:eastAsia="宋体" w:hAnsi="Times New Roman" w:cs="Times New Roman"/>
          <w:kern w:val="0"/>
          <w:sz w:val="24"/>
          <w:szCs w:val="20"/>
          <w:lang w:val="en-GB"/>
        </w:rPr>
        <w:t>conduct</w:t>
      </w:r>
      <w:r w:rsidR="0016186D" w:rsidRPr="00193004">
        <w:rPr>
          <w:rFonts w:ascii="Times New Roman" w:eastAsia="宋体" w:hAnsi="Times New Roman" w:cs="Times New Roman"/>
          <w:kern w:val="0"/>
          <w:sz w:val="24"/>
          <w:szCs w:val="20"/>
          <w:lang w:val="en-GB"/>
        </w:rPr>
        <w:t xml:space="preserve"> </w:t>
      </w:r>
      <w:r w:rsidR="00EE113F" w:rsidRPr="00193004">
        <w:rPr>
          <w:rFonts w:ascii="Times New Roman" w:eastAsia="宋体" w:hAnsi="Times New Roman" w:cs="Times New Roman"/>
          <w:kern w:val="0"/>
          <w:sz w:val="24"/>
          <w:szCs w:val="20"/>
          <w:lang w:val="en-GB"/>
        </w:rPr>
        <w:t>research</w:t>
      </w:r>
      <w:r w:rsidR="00F827E7">
        <w:rPr>
          <w:rFonts w:ascii="Times New Roman" w:eastAsia="宋体" w:hAnsi="Times New Roman" w:cs="Times New Roman"/>
          <w:kern w:val="0"/>
          <w:sz w:val="24"/>
          <w:szCs w:val="20"/>
          <w:lang w:val="en-GB"/>
        </w:rPr>
        <w:t xml:space="preserve"> on</w:t>
      </w:r>
      <w:r w:rsidR="00B45F80" w:rsidRPr="00193004">
        <w:rPr>
          <w:rFonts w:ascii="Times New Roman" w:eastAsia="宋体" w:hAnsi="Times New Roman" w:cs="Times New Roman" w:hint="eastAsia"/>
          <w:kern w:val="0"/>
          <w:sz w:val="24"/>
          <w:szCs w:val="20"/>
          <w:lang w:val="en-GB"/>
        </w:rPr>
        <w:t xml:space="preserve"> </w:t>
      </w:r>
      <w:r w:rsidR="00B45F80" w:rsidRPr="00193004">
        <w:rPr>
          <w:rFonts w:ascii="Times New Roman" w:eastAsia="宋体" w:hAnsi="Times New Roman" w:cs="Times New Roman"/>
          <w:kern w:val="0"/>
          <w:sz w:val="24"/>
          <w:szCs w:val="20"/>
          <w:lang w:val="en-GB"/>
        </w:rPr>
        <w:t>MoS</w:t>
      </w:r>
      <w:r w:rsidR="00B45F80" w:rsidRPr="00193004">
        <w:rPr>
          <w:rFonts w:ascii="Times New Roman" w:eastAsia="宋体" w:hAnsi="Times New Roman" w:cs="Times New Roman"/>
          <w:kern w:val="0"/>
          <w:sz w:val="24"/>
          <w:szCs w:val="20"/>
          <w:vertAlign w:val="subscript"/>
          <w:lang w:val="en-GB"/>
        </w:rPr>
        <w:t>2</w:t>
      </w:r>
      <w:r w:rsidR="00B45F80" w:rsidRPr="00193004">
        <w:rPr>
          <w:rFonts w:ascii="Times New Roman" w:eastAsia="宋体" w:hAnsi="Times New Roman" w:cs="Times New Roman"/>
          <w:kern w:val="0"/>
          <w:sz w:val="24"/>
          <w:szCs w:val="20"/>
          <w:lang w:val="en-GB"/>
        </w:rPr>
        <w:t xml:space="preserve"> </w:t>
      </w:r>
      <w:r w:rsidR="00F827E7" w:rsidRPr="00193004">
        <w:rPr>
          <w:rFonts w:ascii="Times New Roman" w:eastAsia="宋体" w:hAnsi="Times New Roman" w:cs="Times New Roman"/>
          <w:kern w:val="0"/>
          <w:sz w:val="24"/>
          <w:szCs w:val="20"/>
          <w:lang w:val="en-GB"/>
        </w:rPr>
        <w:t xml:space="preserve">patterning </w:t>
      </w:r>
      <w:r w:rsidR="0016186D" w:rsidRPr="00193004">
        <w:rPr>
          <w:rFonts w:ascii="Times New Roman" w:eastAsia="宋体" w:hAnsi="Times New Roman" w:cs="Times New Roman"/>
          <w:kern w:val="0"/>
          <w:sz w:val="24"/>
          <w:szCs w:val="20"/>
          <w:lang w:val="en-GB"/>
        </w:rPr>
        <w:t>with</w:t>
      </w:r>
      <w:r w:rsidR="00B45F80" w:rsidRPr="00193004">
        <w:rPr>
          <w:rFonts w:ascii="Times New Roman" w:eastAsia="宋体" w:hAnsi="Times New Roman" w:cs="Times New Roman"/>
          <w:kern w:val="0"/>
          <w:sz w:val="24"/>
          <w:szCs w:val="20"/>
          <w:lang w:val="en-GB"/>
        </w:rPr>
        <w:t xml:space="preserve"> </w:t>
      </w:r>
      <w:r w:rsidR="00A45846" w:rsidRPr="00193004">
        <w:rPr>
          <w:rFonts w:ascii="Times New Roman" w:eastAsia="宋体" w:hAnsi="Times New Roman" w:cs="Times New Roman"/>
          <w:kern w:val="0"/>
          <w:sz w:val="24"/>
          <w:szCs w:val="20"/>
          <w:lang w:val="en-GB" w:eastAsia="en-US"/>
        </w:rPr>
        <w:t>ordered micro/nanostructures</w:t>
      </w:r>
      <w:r w:rsidR="00DC24E0" w:rsidRPr="00193004">
        <w:rPr>
          <w:rFonts w:ascii="Times New Roman" w:eastAsia="宋体" w:hAnsi="Times New Roman" w:cs="Times New Roman"/>
          <w:kern w:val="0"/>
          <w:sz w:val="24"/>
          <w:szCs w:val="20"/>
          <w:lang w:val="en-GB" w:eastAsia="en-US"/>
        </w:rPr>
        <w:t>,</w:t>
      </w:r>
      <w:r w:rsidR="00DC24E0" w:rsidRPr="00193004">
        <w:rPr>
          <w:rFonts w:ascii="Times New Roman" w:eastAsia="宋体" w:hAnsi="Times New Roman" w:cs="Times New Roman"/>
          <w:kern w:val="0"/>
          <w:sz w:val="24"/>
          <w:szCs w:val="20"/>
          <w:lang w:val="en-GB"/>
        </w:rPr>
        <w:t xml:space="preserve"> controlled </w:t>
      </w:r>
      <w:r w:rsidR="0004386F" w:rsidRPr="00193004">
        <w:rPr>
          <w:rFonts w:ascii="Times New Roman" w:eastAsia="宋体" w:hAnsi="Times New Roman" w:cs="Times New Roman"/>
          <w:kern w:val="0"/>
          <w:sz w:val="24"/>
          <w:szCs w:val="20"/>
          <w:lang w:val="en-GB"/>
        </w:rPr>
        <w:t>structure-</w:t>
      </w:r>
      <w:r w:rsidR="00B45F80" w:rsidRPr="00193004">
        <w:rPr>
          <w:rFonts w:ascii="Times New Roman" w:eastAsia="宋体" w:hAnsi="Times New Roman" w:cs="Times New Roman"/>
          <w:kern w:val="0"/>
          <w:sz w:val="24"/>
          <w:szCs w:val="20"/>
          <w:lang w:val="en-GB"/>
        </w:rPr>
        <w:t xml:space="preserve">size, </w:t>
      </w:r>
      <w:r w:rsidR="006277C8" w:rsidRPr="00193004">
        <w:rPr>
          <w:rFonts w:ascii="Times New Roman" w:eastAsia="宋体" w:hAnsi="Times New Roman" w:cs="Times New Roman"/>
          <w:kern w:val="0"/>
          <w:sz w:val="24"/>
          <w:szCs w:val="20"/>
          <w:lang w:val="en-GB"/>
        </w:rPr>
        <w:t xml:space="preserve">and </w:t>
      </w:r>
      <w:r w:rsidR="0016186D" w:rsidRPr="00193004">
        <w:rPr>
          <w:rFonts w:ascii="Times New Roman" w:eastAsia="宋体" w:hAnsi="Times New Roman" w:cs="Times New Roman"/>
          <w:kern w:val="0"/>
          <w:sz w:val="24"/>
          <w:szCs w:val="20"/>
          <w:lang w:val="en-GB"/>
        </w:rPr>
        <w:t>device</w:t>
      </w:r>
      <w:r w:rsidR="00F44586" w:rsidRPr="00193004">
        <w:rPr>
          <w:rFonts w:ascii="Times New Roman" w:eastAsia="宋体" w:hAnsi="Times New Roman" w:cs="Times New Roman"/>
          <w:kern w:val="0"/>
          <w:sz w:val="24"/>
          <w:szCs w:val="20"/>
          <w:lang w:val="en-GB"/>
        </w:rPr>
        <w:t xml:space="preserve"> </w:t>
      </w:r>
      <w:r w:rsidR="006277C8" w:rsidRPr="00193004">
        <w:rPr>
          <w:rFonts w:ascii="Times New Roman" w:eastAsia="宋体" w:hAnsi="Times New Roman" w:cs="Times New Roman"/>
          <w:kern w:val="0"/>
          <w:sz w:val="24"/>
          <w:szCs w:val="20"/>
          <w:lang w:val="en-GB"/>
        </w:rPr>
        <w:t xml:space="preserve">application </w:t>
      </w:r>
      <w:r w:rsidR="00B673D3">
        <w:rPr>
          <w:rFonts w:ascii="Times New Roman" w:eastAsia="宋体" w:hAnsi="Times New Roman" w:cs="Times New Roman"/>
          <w:kern w:val="0"/>
          <w:sz w:val="24"/>
          <w:szCs w:val="20"/>
          <w:lang w:val="en-GB"/>
        </w:rPr>
        <w:t>having</w:t>
      </w:r>
      <w:r w:rsidR="00AB4C35" w:rsidRPr="00193004">
        <w:rPr>
          <w:rFonts w:ascii="Times New Roman" w:eastAsia="宋体" w:hAnsi="Times New Roman" w:cs="Times New Roman"/>
          <w:kern w:val="0"/>
          <w:sz w:val="24"/>
          <w:szCs w:val="20"/>
          <w:lang w:val="en-GB"/>
        </w:rPr>
        <w:t xml:space="preserve"> new </w:t>
      </w:r>
      <w:r w:rsidR="0016186D" w:rsidRPr="00193004">
        <w:rPr>
          <w:rFonts w:ascii="Times New Roman" w:eastAsia="宋体" w:hAnsi="Times New Roman" w:cs="Times New Roman"/>
          <w:kern w:val="0"/>
          <w:sz w:val="24"/>
          <w:szCs w:val="20"/>
          <w:lang w:val="en-GB"/>
        </w:rPr>
        <w:t xml:space="preserve">features. </w:t>
      </w:r>
      <w:r w:rsidR="004B274D" w:rsidRPr="00193004">
        <w:rPr>
          <w:rFonts w:ascii="Times New Roman" w:eastAsia="宋体" w:hAnsi="Times New Roman" w:cs="Times New Roman"/>
          <w:kern w:val="0"/>
          <w:sz w:val="24"/>
          <w:szCs w:val="20"/>
          <w:lang w:val="en-GB"/>
        </w:rPr>
        <w:t xml:space="preserve">Several approaches have been </w:t>
      </w:r>
      <w:r w:rsidR="00F609A9" w:rsidRPr="00193004">
        <w:rPr>
          <w:rFonts w:ascii="Times New Roman" w:eastAsia="宋体" w:hAnsi="Times New Roman" w:cs="Times New Roman"/>
          <w:kern w:val="0"/>
          <w:sz w:val="24"/>
          <w:szCs w:val="20"/>
          <w:lang w:val="en-GB"/>
        </w:rPr>
        <w:t>attempted</w:t>
      </w:r>
      <w:r w:rsidR="004B274D" w:rsidRPr="00193004">
        <w:rPr>
          <w:rFonts w:ascii="Times New Roman" w:eastAsia="宋体" w:hAnsi="Times New Roman" w:cs="Times New Roman"/>
          <w:kern w:val="0"/>
          <w:sz w:val="24"/>
          <w:szCs w:val="20"/>
          <w:lang w:val="en-GB"/>
        </w:rPr>
        <w:t xml:space="preserve"> to </w:t>
      </w:r>
      <w:r w:rsidR="00DB722A" w:rsidRPr="00193004">
        <w:rPr>
          <w:rFonts w:ascii="Times New Roman" w:eastAsia="宋体" w:hAnsi="Times New Roman" w:cs="Times New Roman"/>
          <w:kern w:val="0"/>
          <w:sz w:val="24"/>
          <w:szCs w:val="20"/>
          <w:lang w:val="en-GB"/>
        </w:rPr>
        <w:t>pattern MoS</w:t>
      </w:r>
      <w:r w:rsidR="00DB722A" w:rsidRPr="00193004">
        <w:rPr>
          <w:rFonts w:ascii="Times New Roman" w:eastAsia="宋体" w:hAnsi="Times New Roman" w:cs="Times New Roman"/>
          <w:kern w:val="0"/>
          <w:sz w:val="24"/>
          <w:szCs w:val="20"/>
          <w:vertAlign w:val="subscript"/>
          <w:lang w:val="en-GB"/>
        </w:rPr>
        <w:t>2</w:t>
      </w:r>
      <w:r w:rsidR="00DB722A" w:rsidRPr="00193004">
        <w:rPr>
          <w:rFonts w:ascii="Times New Roman" w:eastAsia="宋体" w:hAnsi="Times New Roman" w:cs="Times New Roman"/>
          <w:kern w:val="0"/>
          <w:sz w:val="24"/>
          <w:szCs w:val="20"/>
          <w:lang w:val="en-GB"/>
        </w:rPr>
        <w:t xml:space="preserve"> materials or fabricate </w:t>
      </w:r>
      <w:r w:rsidR="00F609A9" w:rsidRPr="00193004">
        <w:rPr>
          <w:rFonts w:ascii="Times New Roman" w:eastAsia="宋体" w:hAnsi="Times New Roman" w:cs="Times New Roman"/>
          <w:kern w:val="0"/>
          <w:sz w:val="24"/>
          <w:szCs w:val="20"/>
          <w:lang w:val="en-GB"/>
        </w:rPr>
        <w:t>micro/</w:t>
      </w:r>
      <w:r w:rsidR="00F609A9" w:rsidRPr="00193004">
        <w:rPr>
          <w:rFonts w:ascii="Times New Roman" w:eastAsia="宋体" w:hAnsi="Times New Roman" w:cs="Times New Roman" w:hint="eastAsia"/>
          <w:kern w:val="0"/>
          <w:sz w:val="24"/>
          <w:szCs w:val="20"/>
          <w:lang w:val="en-GB"/>
        </w:rPr>
        <w:t>nano</w:t>
      </w:r>
      <w:r w:rsidR="00F609A9" w:rsidRPr="00193004">
        <w:rPr>
          <w:rFonts w:ascii="Times New Roman" w:eastAsia="宋体" w:hAnsi="Times New Roman" w:cs="Times New Roman"/>
          <w:kern w:val="0"/>
          <w:sz w:val="24"/>
          <w:szCs w:val="20"/>
          <w:lang w:val="en-GB"/>
        </w:rPr>
        <w:t xml:space="preserve">structures of </w:t>
      </w:r>
      <w:r w:rsidR="00DB722A" w:rsidRPr="00193004">
        <w:rPr>
          <w:rFonts w:ascii="Times New Roman" w:eastAsia="宋体" w:hAnsi="Times New Roman" w:cs="Times New Roman"/>
          <w:kern w:val="0"/>
          <w:sz w:val="24"/>
          <w:szCs w:val="20"/>
          <w:lang w:val="en-GB"/>
        </w:rPr>
        <w:t>MoS</w:t>
      </w:r>
      <w:r w:rsidR="00DB722A" w:rsidRPr="00193004">
        <w:rPr>
          <w:rFonts w:ascii="Times New Roman" w:eastAsia="宋体" w:hAnsi="Times New Roman" w:cs="Times New Roman"/>
          <w:kern w:val="0"/>
          <w:sz w:val="24"/>
          <w:szCs w:val="20"/>
          <w:vertAlign w:val="subscript"/>
          <w:lang w:val="en-GB"/>
        </w:rPr>
        <w:t>2</w:t>
      </w:r>
      <w:r w:rsidR="00F609A9" w:rsidRPr="00193004">
        <w:rPr>
          <w:rFonts w:ascii="Times New Roman" w:eastAsia="宋体" w:hAnsi="Times New Roman" w:cs="Times New Roman"/>
          <w:kern w:val="0"/>
          <w:sz w:val="24"/>
          <w:szCs w:val="20"/>
          <w:lang w:val="en-GB"/>
        </w:rPr>
        <w:t xml:space="preserve"> </w:t>
      </w:r>
      <w:r w:rsidR="00B2070D" w:rsidRPr="00193004">
        <w:rPr>
          <w:rFonts w:ascii="Times New Roman" w:eastAsia="宋体" w:hAnsi="Times New Roman" w:cs="Times New Roman"/>
          <w:kern w:val="0"/>
          <w:sz w:val="24"/>
          <w:szCs w:val="20"/>
          <w:lang w:val="en-GB"/>
        </w:rPr>
        <w:t>deposited on substrates,</w:t>
      </w:r>
      <w:r w:rsidR="00E04D96" w:rsidRPr="00193004">
        <w:rPr>
          <w:rFonts w:ascii="Times New Roman" w:eastAsia="宋体" w:hAnsi="Times New Roman" w:cs="Times New Roman"/>
          <w:kern w:val="0"/>
          <w:sz w:val="24"/>
          <w:szCs w:val="20"/>
          <w:lang w:val="en-GB"/>
        </w:rPr>
        <w:t xml:space="preserve"> including </w:t>
      </w:r>
      <w:r w:rsidR="00F609A9" w:rsidRPr="00193004">
        <w:rPr>
          <w:rFonts w:ascii="Times New Roman" w:eastAsia="宋体" w:hAnsi="Times New Roman" w:cs="Times New Roman"/>
          <w:kern w:val="0"/>
          <w:sz w:val="24"/>
          <w:szCs w:val="20"/>
          <w:lang w:val="en-GB"/>
        </w:rPr>
        <w:t xml:space="preserve">tape </w:t>
      </w:r>
      <w:bookmarkStart w:id="28" w:name="OLE_LINK15"/>
      <w:bookmarkStart w:id="29" w:name="OLE_LINK16"/>
      <w:bookmarkStart w:id="30" w:name="OLE_LINK17"/>
      <w:r w:rsidR="00F609A9" w:rsidRPr="00193004">
        <w:rPr>
          <w:rFonts w:ascii="Times New Roman" w:eastAsia="宋体" w:hAnsi="Times New Roman" w:cs="Times New Roman"/>
          <w:kern w:val="0"/>
          <w:sz w:val="24"/>
          <w:szCs w:val="20"/>
          <w:lang w:val="en-GB"/>
        </w:rPr>
        <w:t>exfoliation</w:t>
      </w:r>
      <w:bookmarkEnd w:id="28"/>
      <w:bookmarkEnd w:id="29"/>
      <w:bookmarkEnd w:id="30"/>
      <w:r w:rsidR="00B2070D" w:rsidRPr="00193004">
        <w:rPr>
          <w:rFonts w:ascii="Times New Roman" w:eastAsia="宋体" w:hAnsi="Times New Roman" w:cs="Times New Roman"/>
          <w:kern w:val="0"/>
          <w:sz w:val="24"/>
          <w:szCs w:val="20"/>
          <w:lang w:val="en-GB"/>
        </w:rPr>
        <w:t>,</w:t>
      </w:r>
      <w:hyperlink w:anchor="_ENREF_24" w:tooltip="Huang, 2017 #20" w:history="1">
        <w:r w:rsidR="0093017B" w:rsidRPr="00193004">
          <w:rPr>
            <w:rFonts w:ascii="Times New Roman" w:eastAsia="宋体" w:hAnsi="Times New Roman" w:cs="Times New Roman"/>
            <w:kern w:val="0"/>
            <w:sz w:val="24"/>
            <w:szCs w:val="20"/>
            <w:lang w:val="en-GB"/>
          </w:rPr>
          <w:fldChar w:fldCharType="begin">
            <w:fldData xml:space="preserve">PEVuZE5vdGU+PENpdGU+PEF1dGhvcj5IdWFuZzwvQXV0aG9yPjxZZWFyPjIwMTc8L1llYXI+PFJl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</w:fldData>
          </w:fldChar>
        </w:r>
        <w:r w:rsidR="0093017B" w:rsidRPr="00193004">
          <w:rPr>
            <w:rFonts w:ascii="Times New Roman" w:eastAsia="宋体" w:hAnsi="Times New Roman" w:cs="Times New Roman"/>
            <w:kern w:val="0"/>
            <w:sz w:val="24"/>
            <w:szCs w:val="20"/>
            <w:lang w:val="en-GB"/>
          </w:rPr>
          <w:instrText xml:space="preserve"> ADDIN EN.CITE </w:instrText>
        </w:r>
        <w:r w:rsidR="0093017B" w:rsidRPr="00193004">
          <w:rPr>
            <w:rFonts w:ascii="Times New Roman" w:eastAsia="宋体" w:hAnsi="Times New Roman" w:cs="Times New Roman"/>
            <w:kern w:val="0"/>
            <w:sz w:val="24"/>
            <w:szCs w:val="20"/>
            <w:lang w:val="en-GB"/>
          </w:rPr>
          <w:fldChar w:fldCharType="begin">
            <w:fldData xml:space="preserve">PEVuZE5vdGU+PENpdGU+PEF1dGhvcj5IdWFuZzwvQXV0aG9yPjxZZWFyPjIwMTc8L1llYXI+PFJl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</w:fldData>
          </w:fldChar>
        </w:r>
        <w:r w:rsidR="0093017B" w:rsidRPr="00193004">
          <w:rPr>
            <w:rFonts w:ascii="Times New Roman" w:eastAsia="宋体" w:hAnsi="Times New Roman" w:cs="Times New Roman"/>
            <w:kern w:val="0"/>
            <w:sz w:val="24"/>
            <w:szCs w:val="20"/>
            <w:lang w:val="en-GB"/>
          </w:rPr>
          <w:instrText xml:space="preserve"> ADDIN EN.CITE.DATA </w:instrText>
        </w:r>
        <w:r w:rsidR="0093017B" w:rsidRPr="00193004">
          <w:rPr>
            <w:rFonts w:ascii="Times New Roman" w:eastAsia="宋体" w:hAnsi="Times New Roman" w:cs="Times New Roman"/>
            <w:kern w:val="0"/>
            <w:sz w:val="24"/>
            <w:szCs w:val="20"/>
            <w:lang w:val="en-GB"/>
          </w:rPr>
        </w:r>
        <w:r w:rsidR="0093017B" w:rsidRPr="00193004">
          <w:rPr>
            <w:rFonts w:ascii="Times New Roman" w:eastAsia="宋体" w:hAnsi="Times New Roman" w:cs="Times New Roman"/>
            <w:kern w:val="0"/>
            <w:sz w:val="24"/>
            <w:szCs w:val="20"/>
            <w:lang w:val="en-GB"/>
          </w:rPr>
          <w:fldChar w:fldCharType="end"/>
        </w:r>
        <w:r w:rsidR="0093017B" w:rsidRPr="00193004">
          <w:rPr>
            <w:rFonts w:ascii="Times New Roman" w:eastAsia="宋体" w:hAnsi="Times New Roman" w:cs="Times New Roman"/>
            <w:kern w:val="0"/>
            <w:sz w:val="24"/>
            <w:szCs w:val="20"/>
            <w:lang w:val="en-GB"/>
          </w:rPr>
        </w:r>
        <w:r w:rsidR="0093017B" w:rsidRPr="00193004">
          <w:rPr>
            <w:rFonts w:ascii="Times New Roman" w:eastAsia="宋体" w:hAnsi="Times New Roman" w:cs="Times New Roman"/>
            <w:kern w:val="0"/>
            <w:sz w:val="24"/>
            <w:szCs w:val="20"/>
            <w:lang w:val="en-GB"/>
          </w:rPr>
          <w:fldChar w:fldCharType="separate"/>
        </w:r>
        <w:r w:rsidR="0093017B" w:rsidRPr="00193004">
          <w:rPr>
            <w:rFonts w:ascii="Times New Roman" w:eastAsia="宋体" w:hAnsi="Times New Roman" w:cs="Times New Roman"/>
            <w:noProof/>
            <w:kern w:val="0"/>
            <w:sz w:val="24"/>
            <w:szCs w:val="20"/>
            <w:vertAlign w:val="superscript"/>
            <w:lang w:val="en-GB"/>
          </w:rPr>
          <w:t>24-25</w:t>
        </w:r>
        <w:r w:rsidR="0093017B" w:rsidRPr="00193004">
          <w:rPr>
            <w:rFonts w:ascii="Times New Roman" w:eastAsia="宋体" w:hAnsi="Times New Roman" w:cs="Times New Roman"/>
            <w:kern w:val="0"/>
            <w:sz w:val="24"/>
            <w:szCs w:val="20"/>
            <w:lang w:val="en-GB"/>
          </w:rPr>
          <w:fldChar w:fldCharType="end"/>
        </w:r>
      </w:hyperlink>
      <w:r w:rsidR="00B2070D" w:rsidRPr="00193004">
        <w:rPr>
          <w:rFonts w:ascii="Times New Roman" w:eastAsia="宋体" w:hAnsi="Times New Roman" w:cs="Times New Roman"/>
          <w:kern w:val="0"/>
          <w:sz w:val="24"/>
          <w:szCs w:val="20"/>
          <w:lang w:val="en-GB"/>
        </w:rPr>
        <w:t xml:space="preserve"> chemical </w:t>
      </w:r>
      <w:proofErr w:type="spellStart"/>
      <w:r w:rsidR="007C6441">
        <w:rPr>
          <w:rFonts w:ascii="Times New Roman" w:eastAsia="宋体" w:hAnsi="Times New Roman" w:cs="Times New Roman"/>
          <w:kern w:val="0"/>
          <w:sz w:val="24"/>
          <w:szCs w:val="20"/>
          <w:lang w:val="en-GB"/>
        </w:rPr>
        <w:t>vapo</w:t>
      </w:r>
      <w:r w:rsidR="00A72960" w:rsidRPr="00193004">
        <w:rPr>
          <w:rFonts w:ascii="Times New Roman" w:eastAsia="宋体" w:hAnsi="Times New Roman" w:cs="Times New Roman"/>
          <w:kern w:val="0"/>
          <w:sz w:val="24"/>
          <w:szCs w:val="20"/>
          <w:lang w:val="en-GB"/>
        </w:rPr>
        <w:t>r</w:t>
      </w:r>
      <w:proofErr w:type="spellEnd"/>
      <w:r w:rsidR="00B2070D" w:rsidRPr="00193004">
        <w:rPr>
          <w:rFonts w:ascii="Times New Roman" w:eastAsia="宋体" w:hAnsi="Times New Roman" w:cs="Times New Roman"/>
          <w:kern w:val="0"/>
          <w:sz w:val="24"/>
          <w:szCs w:val="20"/>
          <w:lang w:val="en-GB"/>
        </w:rPr>
        <w:t xml:space="preserve"> deposition (CVD),</w:t>
      </w:r>
      <w:hyperlink w:anchor="_ENREF_26" w:tooltip="Cong, 2018 #21" w:history="1">
        <w:r w:rsidR="0093017B" w:rsidRPr="00193004">
          <w:rPr>
            <w:rFonts w:ascii="Times New Roman" w:eastAsia="宋体" w:hAnsi="Times New Roman" w:cs="Times New Roman"/>
            <w:kern w:val="0"/>
            <w:sz w:val="24"/>
            <w:szCs w:val="20"/>
            <w:lang w:val="en-GB"/>
          </w:rPr>
          <w:fldChar w:fldCharType="begin">
            <w:fldData xml:space="preserve">PEVuZE5vdGU+PENpdGU+PEF1dGhvcj5Db25nPC9BdXRob3I+PFllYXI+MjAxODwvWWVhcj48UmVj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</w:fldData>
          </w:fldChar>
        </w:r>
        <w:r w:rsidR="0093017B" w:rsidRPr="00193004">
          <w:rPr>
            <w:rFonts w:ascii="Times New Roman" w:eastAsia="宋体" w:hAnsi="Times New Roman" w:cs="Times New Roman"/>
            <w:kern w:val="0"/>
            <w:sz w:val="24"/>
            <w:szCs w:val="20"/>
            <w:lang w:val="en-GB"/>
          </w:rPr>
          <w:instrText xml:space="preserve"> ADDIN EN.CITE </w:instrText>
        </w:r>
        <w:r w:rsidR="0093017B" w:rsidRPr="00193004">
          <w:rPr>
            <w:rFonts w:ascii="Times New Roman" w:eastAsia="宋体" w:hAnsi="Times New Roman" w:cs="Times New Roman"/>
            <w:kern w:val="0"/>
            <w:sz w:val="24"/>
            <w:szCs w:val="20"/>
            <w:lang w:val="en-GB"/>
          </w:rPr>
          <w:fldChar w:fldCharType="begin">
            <w:fldData xml:space="preserve">PEVuZE5vdGU+PENpdGU+PEF1dGhvcj5Db25nPC9BdXRob3I+PFllYXI+MjAxODwvWWVhcj48UmVj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</w:fldData>
          </w:fldChar>
        </w:r>
        <w:r w:rsidR="0093017B" w:rsidRPr="00193004">
          <w:rPr>
            <w:rFonts w:ascii="Times New Roman" w:eastAsia="宋体" w:hAnsi="Times New Roman" w:cs="Times New Roman"/>
            <w:kern w:val="0"/>
            <w:sz w:val="24"/>
            <w:szCs w:val="20"/>
            <w:lang w:val="en-GB"/>
          </w:rPr>
          <w:instrText xml:space="preserve"> ADDIN EN.CITE.DATA </w:instrText>
        </w:r>
        <w:r w:rsidR="0093017B" w:rsidRPr="00193004">
          <w:rPr>
            <w:rFonts w:ascii="Times New Roman" w:eastAsia="宋体" w:hAnsi="Times New Roman" w:cs="Times New Roman"/>
            <w:kern w:val="0"/>
            <w:sz w:val="24"/>
            <w:szCs w:val="20"/>
            <w:lang w:val="en-GB"/>
          </w:rPr>
        </w:r>
        <w:r w:rsidR="0093017B" w:rsidRPr="00193004">
          <w:rPr>
            <w:rFonts w:ascii="Times New Roman" w:eastAsia="宋体" w:hAnsi="Times New Roman" w:cs="Times New Roman"/>
            <w:kern w:val="0"/>
            <w:sz w:val="24"/>
            <w:szCs w:val="20"/>
            <w:lang w:val="en-GB"/>
          </w:rPr>
          <w:fldChar w:fldCharType="end"/>
        </w:r>
        <w:r w:rsidR="0093017B" w:rsidRPr="00193004">
          <w:rPr>
            <w:rFonts w:ascii="Times New Roman" w:eastAsia="宋体" w:hAnsi="Times New Roman" w:cs="Times New Roman"/>
            <w:kern w:val="0"/>
            <w:sz w:val="24"/>
            <w:szCs w:val="20"/>
            <w:lang w:val="en-GB"/>
          </w:rPr>
        </w:r>
        <w:r w:rsidR="0093017B" w:rsidRPr="00193004">
          <w:rPr>
            <w:rFonts w:ascii="Times New Roman" w:eastAsia="宋体" w:hAnsi="Times New Roman" w:cs="Times New Roman"/>
            <w:kern w:val="0"/>
            <w:sz w:val="24"/>
            <w:szCs w:val="20"/>
            <w:lang w:val="en-GB"/>
          </w:rPr>
          <w:fldChar w:fldCharType="separate"/>
        </w:r>
        <w:r w:rsidR="0093017B" w:rsidRPr="00193004">
          <w:rPr>
            <w:rFonts w:ascii="Times New Roman" w:eastAsia="宋体" w:hAnsi="Times New Roman" w:cs="Times New Roman"/>
            <w:noProof/>
            <w:kern w:val="0"/>
            <w:sz w:val="24"/>
            <w:szCs w:val="20"/>
            <w:vertAlign w:val="superscript"/>
            <w:lang w:val="en-GB"/>
          </w:rPr>
          <w:t>26-27</w:t>
        </w:r>
        <w:r w:rsidR="0093017B" w:rsidRPr="00193004">
          <w:rPr>
            <w:rFonts w:ascii="Times New Roman" w:eastAsia="宋体" w:hAnsi="Times New Roman" w:cs="Times New Roman"/>
            <w:kern w:val="0"/>
            <w:sz w:val="24"/>
            <w:szCs w:val="20"/>
            <w:lang w:val="en-GB"/>
          </w:rPr>
          <w:fldChar w:fldCharType="end"/>
        </w:r>
      </w:hyperlink>
      <w:r w:rsidR="00B2070D" w:rsidRPr="00193004">
        <w:rPr>
          <w:rFonts w:ascii="Times New Roman" w:eastAsia="宋体" w:hAnsi="Times New Roman" w:cs="Times New Roman"/>
          <w:kern w:val="0"/>
          <w:sz w:val="24"/>
          <w:szCs w:val="20"/>
          <w:lang w:val="en-GB"/>
        </w:rPr>
        <w:t xml:space="preserve"> </w:t>
      </w:r>
      <w:bookmarkStart w:id="31" w:name="OLE_LINK20"/>
      <w:bookmarkStart w:id="32" w:name="OLE_LINK21"/>
      <w:r w:rsidR="00B91A6A" w:rsidRPr="00193004">
        <w:rPr>
          <w:rFonts w:ascii="Times New Roman" w:eastAsia="宋体" w:hAnsi="Times New Roman" w:cs="Times New Roman"/>
          <w:kern w:val="0"/>
          <w:sz w:val="24"/>
          <w:szCs w:val="20"/>
          <w:lang w:val="en-GB"/>
        </w:rPr>
        <w:t xml:space="preserve">thermal decomposition of </w:t>
      </w:r>
      <w:proofErr w:type="spellStart"/>
      <w:r w:rsidR="00B91A6A" w:rsidRPr="00193004">
        <w:rPr>
          <w:rFonts w:ascii="Times New Roman" w:eastAsia="宋体" w:hAnsi="Times New Roman" w:cs="Times New Roman"/>
          <w:kern w:val="0"/>
          <w:sz w:val="24"/>
          <w:szCs w:val="20"/>
          <w:lang w:val="en-GB"/>
        </w:rPr>
        <w:t>thiosalts</w:t>
      </w:r>
      <w:bookmarkEnd w:id="31"/>
      <w:bookmarkEnd w:id="32"/>
      <w:proofErr w:type="spellEnd"/>
      <w:r w:rsidR="00B91A6A" w:rsidRPr="00193004">
        <w:rPr>
          <w:rFonts w:ascii="Times New Roman" w:eastAsia="宋体" w:hAnsi="Times New Roman" w:cs="Times New Roman"/>
          <w:kern w:val="0"/>
          <w:sz w:val="24"/>
          <w:szCs w:val="20"/>
          <w:lang w:val="en-GB"/>
        </w:rPr>
        <w:t>,</w:t>
      </w:r>
      <w:hyperlink w:anchor="_ENREF_28" w:tooltip="Liu, 2012 #23" w:history="1">
        <w:r w:rsidR="0093017B" w:rsidRPr="00193004">
          <w:rPr>
            <w:rFonts w:ascii="Times New Roman" w:eastAsia="宋体" w:hAnsi="Times New Roman" w:cs="Times New Roman"/>
            <w:kern w:val="0"/>
            <w:sz w:val="24"/>
            <w:szCs w:val="20"/>
            <w:lang w:val="en-GB"/>
          </w:rPr>
          <w:fldChar w:fldCharType="begin"/>
        </w:r>
        <w:r w:rsidR="0093017B" w:rsidRPr="00193004">
          <w:rPr>
            <w:rFonts w:ascii="Times New Roman" w:eastAsia="宋体" w:hAnsi="Times New Roman" w:cs="Times New Roman"/>
            <w:kern w:val="0"/>
            <w:sz w:val="24"/>
            <w:szCs w:val="20"/>
            <w:lang w:val="en-GB"/>
          </w:rPr>
          <w:instrText xml:space="preserve"> ADDIN EN.CITE &lt;EndNote&gt;&lt;Cite&gt;&lt;Author&gt;Liu&lt;/Author&gt;&lt;Year&gt;2012&lt;/Year&gt;&lt;RecNum&gt;23&lt;/RecNum&gt;&lt;DisplayText&gt;&lt;style face="superscript"&gt;28&lt;/style&gt;&lt;/DisplayText&gt;&lt;record&gt;&lt;rec-number&gt;23&lt;/rec-number&gt;&lt;foreign-keys&gt;&lt;key app="EN" db-id="d5wrwa9efewz2pe5eexxpvsowap5sz2trede"&gt;23&lt;/key&gt;&lt;/foreign-keys&gt;&lt;ref-type name="Journal Article"&gt;17&lt;/ref-type&gt;&lt;contributors&gt;&lt;authors&gt;&lt;author&gt;Liu, Keng-Ku&lt;/author&gt;&lt;author&gt;Zhang, Wenjing&lt;/author&gt;&lt;author&gt;Lee, Yi-Hsien&lt;/author&gt;&lt;author&gt;Lin, Yu-Chuan&lt;/author&gt;&lt;author&gt;Chang, Mu-Tung&lt;/author&gt;&lt;author&gt;Su, Ching-Yuan&lt;/author&gt;&lt;author&gt;Chang, Chia-Seng&lt;/author&gt;&lt;author&gt;Li, Hai&lt;/author&gt;&lt;author&gt;Shi, Yumeng&lt;/author&gt;&lt;author&gt;Zhang, Hua&lt;/author&gt;&lt;author&gt;Lai, Chao-Sung&lt;/author&gt;&lt;author&gt;Li, Lain-Jong&lt;/author&gt;&lt;/authors&gt;&lt;/contributors&gt;&lt;titles&gt;&lt;title&gt;Growth of Large-Area and Highly Crystalline MoS2 Thin Layers on Insulating Substrates&lt;/title&gt;&lt;secondary-title&gt;Nano Letters&lt;/secondary-title&gt;&lt;/titles&gt;&lt;periodical&gt;&lt;full-title&gt;Nano Letters&lt;/full-title&gt;&lt;/periodical&gt;&lt;pages&gt;1538-1544&lt;/pages&gt;&lt;volume&gt;12&lt;/volume&gt;&lt;number&gt;3&lt;/number&gt;&lt;dates&gt;&lt;year&gt;2012&lt;/year&gt;&lt;pub-dates&gt;&lt;date&gt;2012/03/14&lt;/date&gt;&lt;/pub-dates&gt;&lt;/dates&gt;&lt;publisher&gt;American Chemical Society&lt;/publisher&gt;&lt;isbn&gt;1530-6984&lt;/isbn&gt;&lt;urls&gt;&lt;related-urls&gt;&lt;url&gt;https://doi.org/10.1021/nl2043612&lt;/url&gt;&lt;/related-urls&gt;&lt;/urls&gt;&lt;electronic-resource-num&gt;10.1021/nl2043612&lt;/electronic-resource-num&gt;&lt;/record&gt;&lt;/Cite&gt;&lt;/EndNote&gt;</w:instrText>
        </w:r>
        <w:r w:rsidR="0093017B" w:rsidRPr="00193004">
          <w:rPr>
            <w:rFonts w:ascii="Times New Roman" w:eastAsia="宋体" w:hAnsi="Times New Roman" w:cs="Times New Roman"/>
            <w:kern w:val="0"/>
            <w:sz w:val="24"/>
            <w:szCs w:val="20"/>
            <w:lang w:val="en-GB"/>
          </w:rPr>
          <w:fldChar w:fldCharType="separate"/>
        </w:r>
        <w:r w:rsidR="0093017B" w:rsidRPr="00193004">
          <w:rPr>
            <w:rFonts w:ascii="Times New Roman" w:eastAsia="宋体" w:hAnsi="Times New Roman" w:cs="Times New Roman"/>
            <w:noProof/>
            <w:kern w:val="0"/>
            <w:sz w:val="24"/>
            <w:szCs w:val="20"/>
            <w:vertAlign w:val="superscript"/>
            <w:lang w:val="en-GB"/>
          </w:rPr>
          <w:t>28</w:t>
        </w:r>
        <w:r w:rsidR="0093017B" w:rsidRPr="00193004">
          <w:rPr>
            <w:rFonts w:ascii="Times New Roman" w:eastAsia="宋体" w:hAnsi="Times New Roman" w:cs="Times New Roman"/>
            <w:kern w:val="0"/>
            <w:sz w:val="24"/>
            <w:szCs w:val="20"/>
            <w:lang w:val="en-GB"/>
          </w:rPr>
          <w:fldChar w:fldCharType="end"/>
        </w:r>
      </w:hyperlink>
      <w:hyperlink w:anchor="_ENREF_28" w:tooltip="Liu, 2012 #23" w:history="1"/>
      <w:r w:rsidR="00B91A6A" w:rsidRPr="00193004">
        <w:rPr>
          <w:rFonts w:ascii="Times New Roman" w:eastAsia="宋体" w:hAnsi="Times New Roman" w:cs="Times New Roman"/>
          <w:kern w:val="0"/>
          <w:sz w:val="24"/>
          <w:szCs w:val="20"/>
          <w:lang w:val="en-GB"/>
        </w:rPr>
        <w:t xml:space="preserve"> </w:t>
      </w:r>
      <w:bookmarkStart w:id="33" w:name="OLE_LINK18"/>
      <w:bookmarkStart w:id="34" w:name="OLE_LINK19"/>
      <w:r w:rsidR="00B91A6A" w:rsidRPr="00193004">
        <w:rPr>
          <w:rFonts w:ascii="Times New Roman" w:eastAsia="宋体" w:hAnsi="Times New Roman" w:cs="Times New Roman"/>
          <w:kern w:val="0"/>
          <w:sz w:val="24"/>
          <w:szCs w:val="20"/>
          <w:lang w:val="en-GB"/>
        </w:rPr>
        <w:t>van der Waals epitaxial growth</w:t>
      </w:r>
      <w:bookmarkEnd w:id="33"/>
      <w:bookmarkEnd w:id="34"/>
      <w:r w:rsidR="00B91A6A" w:rsidRPr="00193004">
        <w:rPr>
          <w:rFonts w:ascii="Times New Roman" w:eastAsia="宋体" w:hAnsi="Times New Roman" w:cs="Times New Roman"/>
          <w:kern w:val="0"/>
          <w:sz w:val="24"/>
          <w:szCs w:val="20"/>
          <w:lang w:val="en-GB"/>
        </w:rPr>
        <w:t>,</w:t>
      </w:r>
      <w:hyperlink w:anchor="_ENREF_29" w:tooltip="Pak, 2017 #25" w:history="1">
        <w:r w:rsidR="0093017B" w:rsidRPr="00193004">
          <w:rPr>
            <w:rFonts w:ascii="Times New Roman" w:eastAsia="宋体" w:hAnsi="Times New Roman" w:cs="Times New Roman"/>
            <w:kern w:val="0"/>
            <w:sz w:val="24"/>
            <w:szCs w:val="20"/>
            <w:lang w:val="en-GB"/>
          </w:rPr>
          <w:fldChar w:fldCharType="begin">
            <w:fldData xml:space="preserve">PEVuZE5vdGU+PENpdGU+PEF1dGhvcj5QYWs8L0F1dGhvcj48WWVhcj4yMDE3PC9ZZWFyPjxSZWNO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</w:fldData>
          </w:fldChar>
        </w:r>
        <w:r w:rsidR="0093017B" w:rsidRPr="00193004">
          <w:rPr>
            <w:rFonts w:ascii="Times New Roman" w:eastAsia="宋体" w:hAnsi="Times New Roman" w:cs="Times New Roman"/>
            <w:kern w:val="0"/>
            <w:sz w:val="24"/>
            <w:szCs w:val="20"/>
            <w:lang w:val="en-GB"/>
          </w:rPr>
          <w:instrText xml:space="preserve"> ADDIN EN.CITE </w:instrText>
        </w:r>
        <w:r w:rsidR="0093017B" w:rsidRPr="00193004">
          <w:rPr>
            <w:rFonts w:ascii="Times New Roman" w:eastAsia="宋体" w:hAnsi="Times New Roman" w:cs="Times New Roman"/>
            <w:kern w:val="0"/>
            <w:sz w:val="24"/>
            <w:szCs w:val="20"/>
            <w:lang w:val="en-GB"/>
          </w:rPr>
          <w:fldChar w:fldCharType="begin">
            <w:fldData xml:space="preserve">PEVuZE5vdGU+PENpdGU+PEF1dGhvcj5QYWs8L0F1dGhvcj48WWVhcj4yMDE3PC9ZZWFyPjxSZWNO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</w:fldData>
          </w:fldChar>
        </w:r>
        <w:r w:rsidR="0093017B" w:rsidRPr="00193004">
          <w:rPr>
            <w:rFonts w:ascii="Times New Roman" w:eastAsia="宋体" w:hAnsi="Times New Roman" w:cs="Times New Roman"/>
            <w:kern w:val="0"/>
            <w:sz w:val="24"/>
            <w:szCs w:val="20"/>
            <w:lang w:val="en-GB"/>
          </w:rPr>
          <w:instrText xml:space="preserve"> ADDIN EN.CITE.DATA </w:instrText>
        </w:r>
        <w:r w:rsidR="0093017B" w:rsidRPr="00193004">
          <w:rPr>
            <w:rFonts w:ascii="Times New Roman" w:eastAsia="宋体" w:hAnsi="Times New Roman" w:cs="Times New Roman"/>
            <w:kern w:val="0"/>
            <w:sz w:val="24"/>
            <w:szCs w:val="20"/>
            <w:lang w:val="en-GB"/>
          </w:rPr>
        </w:r>
        <w:r w:rsidR="0093017B" w:rsidRPr="00193004">
          <w:rPr>
            <w:rFonts w:ascii="Times New Roman" w:eastAsia="宋体" w:hAnsi="Times New Roman" w:cs="Times New Roman"/>
            <w:kern w:val="0"/>
            <w:sz w:val="24"/>
            <w:szCs w:val="20"/>
            <w:lang w:val="en-GB"/>
          </w:rPr>
          <w:fldChar w:fldCharType="end"/>
        </w:r>
        <w:r w:rsidR="0093017B" w:rsidRPr="00193004">
          <w:rPr>
            <w:rFonts w:ascii="Times New Roman" w:eastAsia="宋体" w:hAnsi="Times New Roman" w:cs="Times New Roman"/>
            <w:kern w:val="0"/>
            <w:sz w:val="24"/>
            <w:szCs w:val="20"/>
            <w:lang w:val="en-GB"/>
          </w:rPr>
        </w:r>
        <w:r w:rsidR="0093017B" w:rsidRPr="00193004">
          <w:rPr>
            <w:rFonts w:ascii="Times New Roman" w:eastAsia="宋体" w:hAnsi="Times New Roman" w:cs="Times New Roman"/>
            <w:kern w:val="0"/>
            <w:sz w:val="24"/>
            <w:szCs w:val="20"/>
            <w:lang w:val="en-GB"/>
          </w:rPr>
          <w:fldChar w:fldCharType="separate"/>
        </w:r>
        <w:r w:rsidR="0093017B" w:rsidRPr="00193004">
          <w:rPr>
            <w:rFonts w:ascii="Times New Roman" w:eastAsia="宋体" w:hAnsi="Times New Roman" w:cs="Times New Roman"/>
            <w:noProof/>
            <w:kern w:val="0"/>
            <w:sz w:val="24"/>
            <w:szCs w:val="20"/>
            <w:vertAlign w:val="superscript"/>
            <w:lang w:val="en-GB"/>
          </w:rPr>
          <w:t>29-30</w:t>
        </w:r>
        <w:r w:rsidR="0093017B" w:rsidRPr="00193004">
          <w:rPr>
            <w:rFonts w:ascii="Times New Roman" w:eastAsia="宋体" w:hAnsi="Times New Roman" w:cs="Times New Roman"/>
            <w:kern w:val="0"/>
            <w:sz w:val="24"/>
            <w:szCs w:val="20"/>
            <w:lang w:val="en-GB"/>
          </w:rPr>
          <w:fldChar w:fldCharType="end"/>
        </w:r>
      </w:hyperlink>
      <w:r w:rsidR="00B91A6A" w:rsidRPr="00193004">
        <w:rPr>
          <w:rFonts w:ascii="Times New Roman" w:eastAsia="宋体" w:hAnsi="Times New Roman" w:cs="Times New Roman"/>
          <w:kern w:val="0"/>
          <w:sz w:val="24"/>
          <w:szCs w:val="20"/>
          <w:lang w:val="en-GB"/>
        </w:rPr>
        <w:t xml:space="preserve"> </w:t>
      </w:r>
      <w:r w:rsidR="005C2178" w:rsidRPr="00193004">
        <w:rPr>
          <w:rFonts w:ascii="Times New Roman" w:eastAsia="宋体" w:hAnsi="Times New Roman" w:cs="Times New Roman"/>
          <w:kern w:val="0"/>
          <w:sz w:val="24"/>
          <w:szCs w:val="20"/>
          <w:lang w:val="en-GB"/>
        </w:rPr>
        <w:t>patterned MoO3 sulfurization</w:t>
      </w:r>
      <w:r w:rsidR="005C2178" w:rsidRPr="00193004">
        <w:rPr>
          <w:rFonts w:ascii="Times New Roman" w:eastAsia="宋体" w:hAnsi="Times New Roman" w:cs="Times New Roman" w:hint="eastAsia"/>
          <w:kern w:val="0"/>
          <w:sz w:val="24"/>
          <w:szCs w:val="20"/>
          <w:lang w:val="en-GB"/>
        </w:rPr>
        <w:t>,</w:t>
      </w:r>
      <w:hyperlink w:anchor="_ENREF_31" w:tooltip="Xue, 2016 #27" w:history="1">
        <w:r w:rsidR="0093017B" w:rsidRPr="00193004">
          <w:rPr>
            <w:rFonts w:ascii="Times New Roman" w:eastAsia="宋体" w:hAnsi="Times New Roman" w:cs="Times New Roman"/>
            <w:kern w:val="0"/>
            <w:sz w:val="24"/>
            <w:szCs w:val="20"/>
            <w:lang w:val="en-GB"/>
          </w:rPr>
          <w:fldChar w:fldCharType="begin">
            <w:fldData xml:space="preserve">PEVuZE5vdGU+PENpdGU+PEF1dGhvcj5YdWU8L0F1dGhvcj48WWVhcj4yMDE2PC9ZZWFyPjxSZWNO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</w:fldData>
          </w:fldChar>
        </w:r>
        <w:r w:rsidR="0093017B" w:rsidRPr="00193004">
          <w:rPr>
            <w:rFonts w:ascii="Times New Roman" w:eastAsia="宋体" w:hAnsi="Times New Roman" w:cs="Times New Roman"/>
            <w:kern w:val="0"/>
            <w:sz w:val="24"/>
            <w:szCs w:val="20"/>
            <w:lang w:val="en-GB"/>
          </w:rPr>
          <w:instrText xml:space="preserve"> ADDIN EN.CITE </w:instrText>
        </w:r>
        <w:r w:rsidR="0093017B" w:rsidRPr="00193004">
          <w:rPr>
            <w:rFonts w:ascii="Times New Roman" w:eastAsia="宋体" w:hAnsi="Times New Roman" w:cs="Times New Roman"/>
            <w:kern w:val="0"/>
            <w:sz w:val="24"/>
            <w:szCs w:val="20"/>
            <w:lang w:val="en-GB"/>
          </w:rPr>
          <w:fldChar w:fldCharType="begin">
            <w:fldData xml:space="preserve">PEVuZE5vdGU+PENpdGU+PEF1dGhvcj5YdWU8L0F1dGhvcj48WWVhcj4yMDE2PC9ZZWFyPjxSZWNO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</w:fldData>
          </w:fldChar>
        </w:r>
        <w:r w:rsidR="0093017B" w:rsidRPr="00193004">
          <w:rPr>
            <w:rFonts w:ascii="Times New Roman" w:eastAsia="宋体" w:hAnsi="Times New Roman" w:cs="Times New Roman"/>
            <w:kern w:val="0"/>
            <w:sz w:val="24"/>
            <w:szCs w:val="20"/>
            <w:lang w:val="en-GB"/>
          </w:rPr>
          <w:instrText xml:space="preserve"> ADDIN EN.CITE.DATA </w:instrText>
        </w:r>
        <w:r w:rsidR="0093017B" w:rsidRPr="00193004">
          <w:rPr>
            <w:rFonts w:ascii="Times New Roman" w:eastAsia="宋体" w:hAnsi="Times New Roman" w:cs="Times New Roman"/>
            <w:kern w:val="0"/>
            <w:sz w:val="24"/>
            <w:szCs w:val="20"/>
            <w:lang w:val="en-GB"/>
          </w:rPr>
        </w:r>
        <w:r w:rsidR="0093017B" w:rsidRPr="00193004">
          <w:rPr>
            <w:rFonts w:ascii="Times New Roman" w:eastAsia="宋体" w:hAnsi="Times New Roman" w:cs="Times New Roman"/>
            <w:kern w:val="0"/>
            <w:sz w:val="24"/>
            <w:szCs w:val="20"/>
            <w:lang w:val="en-GB"/>
          </w:rPr>
          <w:fldChar w:fldCharType="end"/>
        </w:r>
        <w:r w:rsidR="0093017B" w:rsidRPr="00193004">
          <w:rPr>
            <w:rFonts w:ascii="Times New Roman" w:eastAsia="宋体" w:hAnsi="Times New Roman" w:cs="Times New Roman"/>
            <w:kern w:val="0"/>
            <w:sz w:val="24"/>
            <w:szCs w:val="20"/>
            <w:lang w:val="en-GB"/>
          </w:rPr>
        </w:r>
        <w:r w:rsidR="0093017B" w:rsidRPr="00193004">
          <w:rPr>
            <w:rFonts w:ascii="Times New Roman" w:eastAsia="宋体" w:hAnsi="Times New Roman" w:cs="Times New Roman"/>
            <w:kern w:val="0"/>
            <w:sz w:val="24"/>
            <w:szCs w:val="20"/>
            <w:lang w:val="en-GB"/>
          </w:rPr>
          <w:fldChar w:fldCharType="separate"/>
        </w:r>
        <w:r w:rsidR="0093017B" w:rsidRPr="00193004">
          <w:rPr>
            <w:rFonts w:ascii="Times New Roman" w:eastAsia="宋体" w:hAnsi="Times New Roman" w:cs="Times New Roman"/>
            <w:noProof/>
            <w:kern w:val="0"/>
            <w:sz w:val="24"/>
            <w:szCs w:val="20"/>
            <w:vertAlign w:val="superscript"/>
            <w:lang w:val="en-GB"/>
          </w:rPr>
          <w:t>31-32</w:t>
        </w:r>
        <w:r w:rsidR="0093017B" w:rsidRPr="00193004">
          <w:rPr>
            <w:rFonts w:ascii="Times New Roman" w:eastAsia="宋体" w:hAnsi="Times New Roman" w:cs="Times New Roman"/>
            <w:kern w:val="0"/>
            <w:sz w:val="24"/>
            <w:szCs w:val="20"/>
            <w:lang w:val="en-GB"/>
          </w:rPr>
          <w:fldChar w:fldCharType="end"/>
        </w:r>
      </w:hyperlink>
      <w:r w:rsidR="00660D85" w:rsidRPr="00193004">
        <w:rPr>
          <w:rFonts w:ascii="Times New Roman" w:eastAsia="宋体" w:hAnsi="Times New Roman" w:cs="Times New Roman"/>
          <w:kern w:val="0"/>
          <w:sz w:val="24"/>
          <w:szCs w:val="20"/>
          <w:lang w:val="en-GB"/>
        </w:rPr>
        <w:t xml:space="preserve"> </w:t>
      </w:r>
      <w:r w:rsidR="00A935C5" w:rsidRPr="00193004">
        <w:rPr>
          <w:rFonts w:ascii="Times New Roman" w:eastAsia="宋体" w:hAnsi="Times New Roman" w:cs="Times New Roman"/>
          <w:kern w:val="0"/>
          <w:sz w:val="24"/>
          <w:szCs w:val="20"/>
          <w:lang w:val="en-GB"/>
        </w:rPr>
        <w:t>CVD in plasma-treated areas,</w:t>
      </w:r>
      <w:hyperlink w:anchor="_ENREF_33" w:tooltip="Chen, 2016 #30" w:history="1">
        <w:r w:rsidR="0093017B" w:rsidRPr="00193004">
          <w:rPr>
            <w:rFonts w:ascii="Times New Roman" w:eastAsia="宋体" w:hAnsi="Times New Roman" w:cs="Times New Roman"/>
            <w:kern w:val="0"/>
            <w:sz w:val="24"/>
            <w:szCs w:val="20"/>
            <w:lang w:val="en-GB"/>
          </w:rPr>
          <w:fldChar w:fldCharType="begin"/>
        </w:r>
        <w:r w:rsidR="0093017B" w:rsidRPr="00193004">
          <w:rPr>
            <w:rFonts w:ascii="Times New Roman" w:eastAsia="宋体" w:hAnsi="Times New Roman" w:cs="Times New Roman"/>
            <w:kern w:val="0"/>
            <w:sz w:val="24"/>
            <w:szCs w:val="20"/>
            <w:lang w:val="en-GB"/>
          </w:rPr>
          <w:instrText xml:space="preserve"> ADDIN EN.CITE &lt;EndNote&gt;&lt;Cite&gt;&lt;Author&gt;Chen&lt;/Author&gt;&lt;Year&gt;2016&lt;/Year&gt;&lt;RecNum&gt;30&lt;/RecNum&gt;&lt;DisplayText&gt;&lt;style face="superscript"&gt;33-34&lt;/style&gt;&lt;/DisplayText&gt;&lt;record&gt;&lt;rec-number&gt;30&lt;/rec-number&gt;&lt;foreign-keys&gt;&lt;key app="EN" db-id="d5wrwa9efewz2pe5eexxpvsowap5sz2trede"&gt;30&lt;/key&gt;&lt;/foreign-keys&gt;&lt;ref-type name="Journal Article"&gt;17&lt;/ref-type&gt;&lt;contributors&gt;&lt;authors&gt;&lt;author&gt;Chen, Xiang&lt;/author&gt;&lt;author&gt;Park, Yong Ju&lt;/author&gt;&lt;author&gt;Das, Tanmoy&lt;/author&gt;&lt;author&gt;Jang, Houk&lt;/author&gt;&lt;author&gt;Lee, Jae-Bok&lt;/author&gt;&lt;author&gt;Ahn, Jong-Hyun&lt;/author&gt;&lt;/authors&gt;&lt;/contributors&gt;&lt;titles&gt;&lt;title&gt;Lithography-free plasma-induced patterned growth of MoS2 and its heterojunction with graphene&lt;/title&gt;&lt;secondary-title&gt;Nanoscale&lt;/secondary-title&gt;&lt;/titles&gt;&lt;periodical&gt;&lt;full-title&gt;Nanoscale&lt;/full-title&gt;&lt;/periodical&gt;&lt;pages&gt;15181-15188&lt;/pages&gt;&lt;volume&gt;8&lt;/volume&gt;&lt;number&gt;33&lt;/number&gt;&lt;dates&gt;&lt;year&gt;2016&lt;/year&gt;&lt;/dates&gt;&lt;publisher&gt;The Royal Society of Chemistry&lt;/publisher&gt;&lt;isbn&gt;2040-3364&lt;/isbn&gt;&lt;work-type&gt;10.1039/C6NR03318K&lt;/work-type&gt;&lt;urls&gt;&lt;related-urls&gt;&lt;url&gt;http://dx.doi.org/10.1039/C6NR03318K&lt;/url&gt;&lt;/related-urls&gt;&lt;/urls&gt;&lt;electronic-resource-num&gt;10.1039/C6NR03318K&lt;/electronic-resource-num&gt;&lt;/record&gt;&lt;/Cite&gt;&lt;Cite&gt;&lt;Author&gt;Kim&lt;/Author&gt;&lt;Year&gt;2017&lt;/Year&gt;&lt;RecNum&gt;29&lt;/RecNum&gt;&lt;record&gt;&lt;rec-number&gt;29&lt;/rec-number&gt;&lt;foreign-keys&gt;&lt;key app="EN" db-id="d5wrwa9efewz2pe5eexxpvsowap5sz2trede"&gt;29&lt;/key&gt;&lt;/foreign-keys&gt;&lt;ref-type name="Journal Article"&gt;17&lt;/ref-type&gt;&lt;contributors&gt;&lt;authors&gt;&lt;author&gt;Kim, Hyung-Jun&lt;/author&gt;&lt;author&gt;Kim, Hojoong&lt;/author&gt;&lt;author&gt;Yang, Suk&lt;/author&gt;&lt;author&gt;Kwon, Jang-Yeon&lt;/author&gt;&lt;/authors&gt;&lt;/contributors&gt;&lt;titles&gt;&lt;title&gt;Grains in Selectively Grown MoS2 Thin Films&lt;/title&gt;&lt;secondary-title&gt;Small&lt;/secondary-title&gt;&lt;/titles&gt;&lt;periodical&gt;&lt;full-title&gt;Small&lt;/full-title&gt;&lt;/periodical&gt;&lt;pages&gt;1702256&lt;/pages&gt;&lt;volume&gt;13&lt;/volume&gt;&lt;number&gt;46&lt;/number&gt;&lt;dates&gt;&lt;year&gt;2017&lt;/year&gt;&lt;/dates&gt;&lt;urls&gt;&lt;related-urls&gt;&lt;url&gt;https://onlinelibrary.wiley.com/doi/abs/10.1002/smll.201702256&lt;/url&gt;&lt;/related-urls&gt;&lt;/urls&gt;&lt;electronic-resource-num&gt;doi:10.1002/smll.201702256&lt;/electronic-resource-num&gt;&lt;/record&gt;&lt;/Cite&gt;&lt;/EndNote&gt;</w:instrText>
        </w:r>
        <w:r w:rsidR="0093017B" w:rsidRPr="00193004">
          <w:rPr>
            <w:rFonts w:ascii="Times New Roman" w:eastAsia="宋体" w:hAnsi="Times New Roman" w:cs="Times New Roman"/>
            <w:kern w:val="0"/>
            <w:sz w:val="24"/>
            <w:szCs w:val="20"/>
            <w:lang w:val="en-GB"/>
          </w:rPr>
          <w:fldChar w:fldCharType="separate"/>
        </w:r>
        <w:r w:rsidR="0093017B" w:rsidRPr="00193004">
          <w:rPr>
            <w:rFonts w:ascii="Times New Roman" w:eastAsia="宋体" w:hAnsi="Times New Roman" w:cs="Times New Roman"/>
            <w:noProof/>
            <w:kern w:val="0"/>
            <w:sz w:val="24"/>
            <w:szCs w:val="20"/>
            <w:vertAlign w:val="superscript"/>
            <w:lang w:val="en-GB"/>
          </w:rPr>
          <w:t>33-34</w:t>
        </w:r>
        <w:r w:rsidR="0093017B" w:rsidRPr="00193004">
          <w:rPr>
            <w:rFonts w:ascii="Times New Roman" w:eastAsia="宋体" w:hAnsi="Times New Roman" w:cs="Times New Roman"/>
            <w:kern w:val="0"/>
            <w:sz w:val="24"/>
            <w:szCs w:val="20"/>
            <w:lang w:val="en-GB"/>
          </w:rPr>
          <w:fldChar w:fldCharType="end"/>
        </w:r>
      </w:hyperlink>
      <w:r w:rsidR="00A935C5" w:rsidRPr="00193004">
        <w:rPr>
          <w:rFonts w:ascii="Times New Roman" w:eastAsia="宋体" w:hAnsi="Times New Roman" w:cs="Times New Roman"/>
          <w:kern w:val="0"/>
          <w:sz w:val="24"/>
          <w:szCs w:val="20"/>
          <w:lang w:val="en-GB"/>
        </w:rPr>
        <w:t xml:space="preserve"> </w:t>
      </w:r>
      <w:r w:rsidR="00660D85" w:rsidRPr="00193004">
        <w:rPr>
          <w:rFonts w:ascii="Times New Roman" w:eastAsia="宋体" w:hAnsi="Times New Roman" w:cs="Times New Roman"/>
          <w:kern w:val="0"/>
          <w:sz w:val="24"/>
          <w:szCs w:val="20"/>
          <w:lang w:val="en-GB"/>
        </w:rPr>
        <w:t>block copolymer lithography,</w:t>
      </w:r>
      <w:hyperlink w:anchor="_ENREF_35" w:tooltip="Han, 2017 #28" w:history="1">
        <w:r w:rsidR="0093017B" w:rsidRPr="00193004">
          <w:rPr>
            <w:rFonts w:ascii="Times New Roman" w:eastAsia="宋体" w:hAnsi="Times New Roman" w:cs="Times New Roman"/>
            <w:kern w:val="0"/>
            <w:sz w:val="24"/>
            <w:szCs w:val="20"/>
            <w:lang w:val="en-GB"/>
          </w:rPr>
          <w:fldChar w:fldCharType="begin"/>
        </w:r>
        <w:r w:rsidR="0093017B" w:rsidRPr="00193004">
          <w:rPr>
            <w:rFonts w:ascii="Times New Roman" w:eastAsia="宋体" w:hAnsi="Times New Roman" w:cs="Times New Roman"/>
            <w:kern w:val="0"/>
            <w:sz w:val="24"/>
            <w:szCs w:val="20"/>
            <w:lang w:val="en-GB"/>
          </w:rPr>
          <w:instrText xml:space="preserve"> ADDIN EN.CITE &lt;EndNote&gt;&lt;Cite&gt;&lt;Author&gt;Han&lt;/Author&gt;&lt;Year&gt;2017&lt;/Year&gt;&lt;RecNum&gt;28&lt;/RecNum&gt;&lt;DisplayText&gt;&lt;style face="superscript"&gt;35&lt;/style&gt;&lt;/DisplayText&gt;&lt;record&gt;&lt;rec-number&gt;28&lt;/rec-number&gt;&lt;foreign-keys&gt;&lt;key app="EN" db-id="d5wrwa9efewz2pe5eexxpvsowap5sz2trede"&gt;28&lt;/key&gt;&lt;/foreign-keys&gt;&lt;ref-type name="Journal Article"&gt;17&lt;/ref-type&gt;&lt;contributors&gt;&lt;authors&gt;&lt;author&gt;Han, Grace G. D.&lt;/author&gt;&lt;author&gt;Tu, Kun-Hua&lt;/author&gt;&lt;author&gt;Niroui, Farnaz&lt;/author&gt;&lt;author&gt;Xu, Wenshuo&lt;/author&gt;&lt;author&gt;Zhou, Si&lt;/author&gt;&lt;author&gt;Wang, Xiaochen&lt;/author&gt;&lt;author&gt;Bulović, Vladimir&lt;/author&gt;&lt;author&gt;Ross, Caroline A.&lt;/author&gt;&lt;author&gt;Warner, Jamie H.&lt;/author&gt;&lt;author&gt;Grossman, Jeffrey C.&lt;/author&gt;&lt;/authors&gt;&lt;/contributors&gt;&lt;titles&gt;&lt;title&gt;Photoluminescent Arrays of Nanopatterned Monolayer MoS2&lt;/title&gt;&lt;secondary-title&gt;Advanced Functional Materials&lt;/secondary-title&gt;&lt;/titles&gt;&lt;periodical&gt;&lt;full-title&gt;Advanced Functional Materials&lt;/full-title&gt;&lt;/periodical&gt;&lt;pages&gt;1703688&lt;/pages&gt;&lt;volume&gt;27&lt;/volume&gt;&lt;number&gt;45&lt;/number&gt;&lt;dates&gt;&lt;year&gt;2017&lt;/year&gt;&lt;/dates&gt;&lt;urls&gt;&lt;related-urls&gt;&lt;url&gt;https://onlinelibrary.wiley.com/doi/abs/10.1002/adfm.201703688&lt;/url&gt;&lt;/related-urls&gt;&lt;/urls&gt;&lt;electronic-resource-num&gt;doi:10.1002/adfm.201703688&lt;/electronic-resource-num&gt;&lt;/record&gt;&lt;/Cite&gt;&lt;/EndNote&gt;</w:instrText>
        </w:r>
        <w:r w:rsidR="0093017B" w:rsidRPr="00193004">
          <w:rPr>
            <w:rFonts w:ascii="Times New Roman" w:eastAsia="宋体" w:hAnsi="Times New Roman" w:cs="Times New Roman"/>
            <w:kern w:val="0"/>
            <w:sz w:val="24"/>
            <w:szCs w:val="20"/>
            <w:lang w:val="en-GB"/>
          </w:rPr>
          <w:fldChar w:fldCharType="separate"/>
        </w:r>
        <w:r w:rsidR="0093017B" w:rsidRPr="00193004">
          <w:rPr>
            <w:rFonts w:ascii="Times New Roman" w:eastAsia="宋体" w:hAnsi="Times New Roman" w:cs="Times New Roman"/>
            <w:noProof/>
            <w:kern w:val="0"/>
            <w:sz w:val="24"/>
            <w:szCs w:val="20"/>
            <w:vertAlign w:val="superscript"/>
            <w:lang w:val="en-GB"/>
          </w:rPr>
          <w:t>35</w:t>
        </w:r>
        <w:r w:rsidR="0093017B" w:rsidRPr="00193004">
          <w:rPr>
            <w:rFonts w:ascii="Times New Roman" w:eastAsia="宋体" w:hAnsi="Times New Roman" w:cs="Times New Roman"/>
            <w:kern w:val="0"/>
            <w:sz w:val="24"/>
            <w:szCs w:val="20"/>
            <w:lang w:val="en-GB"/>
          </w:rPr>
          <w:fldChar w:fldCharType="end"/>
        </w:r>
      </w:hyperlink>
      <w:r w:rsidR="00660D85" w:rsidRPr="00193004">
        <w:rPr>
          <w:rFonts w:ascii="Times New Roman" w:eastAsia="宋体" w:hAnsi="Times New Roman" w:cs="Times New Roman"/>
          <w:kern w:val="0"/>
          <w:sz w:val="24"/>
          <w:szCs w:val="20"/>
          <w:lang w:val="en-GB"/>
        </w:rPr>
        <w:t xml:space="preserve"> </w:t>
      </w:r>
      <w:r w:rsidR="005040E3" w:rsidRPr="00193004">
        <w:rPr>
          <w:rFonts w:ascii="Times New Roman" w:eastAsia="宋体" w:hAnsi="Times New Roman" w:cs="Times New Roman"/>
          <w:kern w:val="0"/>
          <w:sz w:val="24"/>
          <w:szCs w:val="20"/>
          <w:lang w:val="en-GB"/>
        </w:rPr>
        <w:t xml:space="preserve">reactive ion etching </w:t>
      </w:r>
      <w:r w:rsidR="00A40BE9" w:rsidRPr="00193004">
        <w:rPr>
          <w:rFonts w:ascii="Times New Roman" w:eastAsia="宋体" w:hAnsi="Times New Roman" w:cs="Times New Roman"/>
          <w:kern w:val="0"/>
          <w:sz w:val="24"/>
          <w:szCs w:val="20"/>
          <w:lang w:val="en-GB"/>
        </w:rPr>
        <w:t>(RIE</w:t>
      </w:r>
      <w:r w:rsidR="007538F0" w:rsidRPr="00193004">
        <w:rPr>
          <w:rFonts w:ascii="Times New Roman" w:eastAsia="宋体" w:hAnsi="Times New Roman" w:cs="Times New Roman"/>
          <w:kern w:val="0"/>
          <w:sz w:val="24"/>
          <w:szCs w:val="20"/>
          <w:lang w:val="en-GB"/>
        </w:rPr>
        <w:t>)</w:t>
      </w:r>
      <w:r w:rsidR="004D12B0" w:rsidRPr="00193004">
        <w:rPr>
          <w:rFonts w:ascii="Times New Roman" w:eastAsia="宋体" w:hAnsi="Times New Roman" w:cs="Times New Roman"/>
          <w:kern w:val="0"/>
          <w:sz w:val="24"/>
          <w:szCs w:val="20"/>
          <w:lang w:val="en-GB"/>
        </w:rPr>
        <w:t xml:space="preserve"> </w:t>
      </w:r>
      <w:r w:rsidR="002715A4" w:rsidRPr="002715A4">
        <w:rPr>
          <w:rFonts w:ascii="Times New Roman" w:eastAsia="宋体" w:hAnsi="Times New Roman" w:cs="Times New Roman"/>
          <w:kern w:val="0"/>
          <w:sz w:val="24"/>
          <w:szCs w:val="20"/>
          <w:lang w:val="en-GB"/>
        </w:rPr>
        <w:t>combined</w:t>
      </w:r>
      <w:r w:rsidR="002715A4">
        <w:rPr>
          <w:rFonts w:ascii="Times New Roman" w:eastAsia="宋体" w:hAnsi="Times New Roman" w:cs="Times New Roman"/>
          <w:kern w:val="0"/>
          <w:sz w:val="24"/>
          <w:szCs w:val="20"/>
          <w:lang w:val="en-GB"/>
        </w:rPr>
        <w:t xml:space="preserve"> with</w:t>
      </w:r>
      <w:r w:rsidR="004D12B0" w:rsidRPr="00193004">
        <w:rPr>
          <w:rFonts w:ascii="Times New Roman" w:eastAsia="宋体" w:hAnsi="Times New Roman" w:cs="Times New Roman"/>
          <w:kern w:val="0"/>
          <w:sz w:val="24"/>
          <w:szCs w:val="20"/>
          <w:lang w:val="en-GB"/>
        </w:rPr>
        <w:t xml:space="preserve"> </w:t>
      </w:r>
      <w:r w:rsidR="002A3875" w:rsidRPr="00193004">
        <w:rPr>
          <w:rFonts w:ascii="Times New Roman" w:eastAsia="宋体" w:hAnsi="Times New Roman" w:cs="Times New Roman"/>
          <w:kern w:val="0"/>
          <w:sz w:val="24"/>
          <w:szCs w:val="20"/>
          <w:lang w:val="en-GB"/>
        </w:rPr>
        <w:t>deposition in plasma-treated areas</w:t>
      </w:r>
      <w:r w:rsidR="004D12B0" w:rsidRPr="00193004">
        <w:rPr>
          <w:rFonts w:ascii="Times New Roman" w:eastAsia="宋体" w:hAnsi="Times New Roman" w:cs="Times New Roman"/>
          <w:kern w:val="0"/>
          <w:sz w:val="24"/>
          <w:szCs w:val="20"/>
          <w:lang w:val="en-GB"/>
        </w:rPr>
        <w:t>,</w:t>
      </w:r>
      <w:hyperlink w:anchor="_ENREF_3" w:tooltip="Nam, 2013 #2" w:history="1">
        <w:r w:rsidR="0093017B" w:rsidRPr="00193004">
          <w:rPr>
            <w:rFonts w:ascii="Times New Roman" w:eastAsia="宋体" w:hAnsi="Times New Roman" w:cs="Times New Roman"/>
            <w:kern w:val="0"/>
            <w:sz w:val="24"/>
            <w:szCs w:val="20"/>
            <w:lang w:val="en-GB"/>
          </w:rPr>
          <w:fldChar w:fldCharType="begin"/>
        </w:r>
        <w:r w:rsidR="0093017B" w:rsidRPr="00193004">
          <w:rPr>
            <w:rFonts w:ascii="Times New Roman" w:eastAsia="宋体" w:hAnsi="Times New Roman" w:cs="Times New Roman"/>
            <w:kern w:val="0"/>
            <w:sz w:val="24"/>
            <w:szCs w:val="20"/>
            <w:lang w:val="en-GB"/>
          </w:rPr>
          <w:instrText xml:space="preserve"> ADDIN EN.CITE &lt;EndNote&gt;&lt;Cite&gt;&lt;Author&gt;Nam&lt;/Author&gt;&lt;Year&gt;2013&lt;/Year&gt;&lt;RecNum&gt;2&lt;/RecNum&gt;&lt;DisplayText&gt;&lt;style face="superscript"&gt;3&lt;/style&gt;&lt;/DisplayText&gt;&lt;record&gt;&lt;rec-number&gt;2&lt;/rec-number&gt;&lt;foreign-keys&gt;&lt;key app="EN" db-id="d5wrwa9efewz2pe5eexxpvsowap5sz2trede"&gt;2&lt;/key&gt;&lt;/foreign-keys&gt;&lt;ref-type name="Journal Article"&gt;17&lt;/ref-type&gt;&lt;contributors&gt;&lt;authors&gt;&lt;author&gt;Nam, Hongsuk&lt;/author&gt;&lt;author&gt;Wi, Sungjin&lt;/author&gt;&lt;author&gt;Rokni, Hossein&lt;/author&gt;&lt;author&gt;Chen, Mikai&lt;/author&gt;&lt;author&gt;Priessnitz, Greg&lt;/author&gt;&lt;author&gt;Lu, Wei&lt;/author&gt;&lt;author&gt;Liang, Xiaogan&lt;/author&gt;&lt;/authors&gt;&lt;/contributors&gt;&lt;titles&gt;&lt;title&gt;MoS2 Transistors Fabricated via Plasma-Assisted Nanoprinting of Few-Layer MoS2 Flakes into Large-Area Arrays&lt;/title&gt;&lt;secondary-title&gt;ACS Nano&lt;/secondary-title&gt;&lt;/titles&gt;&lt;periodical&gt;&lt;full-title&gt;ACS Nano&lt;/full-title&gt;&lt;/periodical&gt;&lt;pages&gt;5870-5881&lt;/pages&gt;&lt;volume&gt;7&lt;/volume&gt;&lt;number&gt;7&lt;/number&gt;&lt;dates&gt;&lt;year&gt;2013&lt;/year&gt;&lt;pub-dates&gt;&lt;date&gt;2013/07/23&lt;/date&gt;&lt;/pub-dates&gt;&lt;/dates&gt;&lt;publisher&gt;American Chemical Society&lt;/publisher&gt;&lt;isbn&gt;1936-0851&lt;/isbn&gt;&lt;urls&gt;&lt;related-urls&gt;&lt;url&gt;https://doi.org/10.1021/nn401093u&lt;/url&gt;&lt;/related-urls&gt;&lt;/urls&gt;&lt;electronic-resource-num&gt;10.1021/nn401093u&lt;/electronic-resource-num&gt;&lt;/record&gt;&lt;/Cite&gt;&lt;/EndNote&gt;</w:instrText>
        </w:r>
        <w:r w:rsidR="0093017B" w:rsidRPr="00193004">
          <w:rPr>
            <w:rFonts w:ascii="Times New Roman" w:eastAsia="宋体" w:hAnsi="Times New Roman" w:cs="Times New Roman"/>
            <w:kern w:val="0"/>
            <w:sz w:val="24"/>
            <w:szCs w:val="20"/>
            <w:lang w:val="en-GB"/>
          </w:rPr>
          <w:fldChar w:fldCharType="separate"/>
        </w:r>
        <w:r w:rsidR="0093017B" w:rsidRPr="00193004">
          <w:rPr>
            <w:rFonts w:ascii="Times New Roman" w:eastAsia="宋体" w:hAnsi="Times New Roman" w:cs="Times New Roman"/>
            <w:noProof/>
            <w:kern w:val="0"/>
            <w:sz w:val="24"/>
            <w:szCs w:val="20"/>
            <w:vertAlign w:val="superscript"/>
            <w:lang w:val="en-GB"/>
          </w:rPr>
          <w:t>3</w:t>
        </w:r>
        <w:r w:rsidR="0093017B" w:rsidRPr="00193004">
          <w:rPr>
            <w:rFonts w:ascii="Times New Roman" w:eastAsia="宋体" w:hAnsi="Times New Roman" w:cs="Times New Roman"/>
            <w:kern w:val="0"/>
            <w:sz w:val="24"/>
            <w:szCs w:val="20"/>
            <w:lang w:val="en-GB"/>
          </w:rPr>
          <w:fldChar w:fldCharType="end"/>
        </w:r>
      </w:hyperlink>
      <w:r w:rsidR="004D12B0" w:rsidRPr="00193004">
        <w:rPr>
          <w:rFonts w:ascii="Times New Roman" w:eastAsia="宋体" w:hAnsi="Times New Roman" w:cs="Times New Roman"/>
          <w:kern w:val="0"/>
          <w:sz w:val="24"/>
          <w:szCs w:val="20"/>
          <w:lang w:val="en-GB"/>
        </w:rPr>
        <w:t xml:space="preserve"> </w:t>
      </w:r>
      <w:r w:rsidR="00712FAC" w:rsidRPr="00193004">
        <w:rPr>
          <w:rFonts w:ascii="Times New Roman" w:eastAsia="宋体" w:hAnsi="Times New Roman" w:cs="Times New Roman"/>
          <w:kern w:val="0"/>
          <w:sz w:val="24"/>
          <w:szCs w:val="20"/>
          <w:lang w:val="en-GB"/>
        </w:rPr>
        <w:t xml:space="preserve">lithography </w:t>
      </w:r>
      <w:r w:rsidR="00F70CBF" w:rsidRPr="00F70CBF">
        <w:rPr>
          <w:rFonts w:ascii="Times New Roman" w:eastAsia="宋体" w:hAnsi="Times New Roman" w:cs="Times New Roman"/>
          <w:kern w:val="0"/>
          <w:sz w:val="24"/>
          <w:szCs w:val="20"/>
          <w:lang w:val="en-GB"/>
        </w:rPr>
        <w:t>combined with</w:t>
      </w:r>
      <w:r w:rsidR="00712FAC" w:rsidRPr="00193004">
        <w:rPr>
          <w:rFonts w:ascii="Times New Roman" w:eastAsia="宋体" w:hAnsi="Times New Roman" w:cs="Times New Roman"/>
          <w:kern w:val="0"/>
          <w:sz w:val="24"/>
          <w:szCs w:val="20"/>
          <w:lang w:val="en-GB"/>
        </w:rPr>
        <w:t xml:space="preserve"> </w:t>
      </w:r>
      <w:r w:rsidR="00BA5177" w:rsidRPr="00193004">
        <w:rPr>
          <w:rFonts w:ascii="Times New Roman" w:eastAsia="宋体" w:hAnsi="Times New Roman" w:cs="Times New Roman"/>
          <w:kern w:val="0"/>
          <w:sz w:val="24"/>
          <w:szCs w:val="20"/>
          <w:lang w:val="en-GB"/>
        </w:rPr>
        <w:t>stamping</w:t>
      </w:r>
      <w:r w:rsidR="00712FAC" w:rsidRPr="00193004">
        <w:rPr>
          <w:rFonts w:ascii="Times New Roman" w:eastAsia="宋体" w:hAnsi="Times New Roman" w:cs="Times New Roman"/>
          <w:kern w:val="0"/>
          <w:sz w:val="24"/>
          <w:szCs w:val="20"/>
          <w:lang w:val="en-GB"/>
        </w:rPr>
        <w:t>,</w:t>
      </w:r>
      <w:hyperlink w:anchor="_ENREF_23" w:tooltip="Zhao, 2016 #1" w:history="1">
        <w:r w:rsidR="0093017B" w:rsidRPr="00193004">
          <w:rPr>
            <w:rFonts w:ascii="Times New Roman" w:eastAsia="宋体" w:hAnsi="Times New Roman" w:cs="Times New Roman"/>
            <w:kern w:val="0"/>
            <w:sz w:val="24"/>
            <w:szCs w:val="20"/>
            <w:lang w:val="en-GB"/>
          </w:rPr>
          <w:fldChar w:fldCharType="begin"/>
        </w:r>
        <w:r w:rsidR="0093017B" w:rsidRPr="00193004">
          <w:rPr>
            <w:rFonts w:ascii="Times New Roman" w:eastAsia="宋体" w:hAnsi="Times New Roman" w:cs="Times New Roman"/>
            <w:kern w:val="0"/>
            <w:sz w:val="24"/>
            <w:szCs w:val="20"/>
            <w:lang w:val="en-GB"/>
          </w:rPr>
          <w:instrText xml:space="preserve"> ADDIN EN.CITE &lt;EndNote&gt;&lt;Cite&gt;&lt;Author&gt;Zhao&lt;/Author&gt;&lt;Year&gt;2016&lt;/Year&gt;&lt;RecNum&gt;1&lt;/RecNum&gt;&lt;DisplayText&gt;&lt;style face="superscript"&gt;23&lt;/style&gt;&lt;/DisplayText&gt;&lt;record&gt;&lt;rec-number&gt;1&lt;/rec-number&gt;&lt;foreign-keys&gt;&lt;key app="EN" db-id="d5wrwa9efewz2pe5eexxpvsowap5sz2trede"&gt;1&lt;/key&gt;&lt;/foreign-keys&gt;&lt;ref-type name="Journal Article"&gt;17&lt;/ref-type&gt;&lt;contributors&gt;&lt;authors&gt;&lt;author&gt;Zhao, Jing&lt;/author&gt;&lt;author&gt;Yu, Hua&lt;/author&gt;&lt;author&gt;Chen, Wei&lt;/author&gt;&lt;author&gt;Yang, Rong&lt;/author&gt;&lt;author&gt;Zhu, Jianqi&lt;/author&gt;&lt;author&gt;Liao, Mengzhou&lt;/author&gt;&lt;author&gt;Shi, Dongxia&lt;/author&gt;&lt;author&gt;Zhang, Guangyu&lt;/author&gt;&lt;/authors&gt;&lt;/contributors&gt;&lt;titles&gt;&lt;title&gt;Patterned Peeling 2D MoS2 off the Substrate&lt;/title&gt;&lt;secondary-title&gt;ACS Applied Materials &amp;amp; Interfaces&lt;/secondary-title&gt;&lt;/titles&gt;&lt;periodical&gt;&lt;full-title&gt;ACS Applied Materials &amp;amp; Interfaces&lt;/full-title&gt;&lt;/periodical&gt;&lt;pages&gt;16546-16550&lt;/pages&gt;&lt;volume&gt;8&lt;/volume&gt;&lt;number&gt;26&lt;/number&gt;&lt;dates&gt;&lt;year&gt;2016&lt;/year&gt;&lt;pub-dates&gt;&lt;date&gt;2016/07/06&lt;/date&gt;&lt;/pub-dates&gt;&lt;/dates&gt;&lt;publisher&gt;American Chemical Society&lt;/publisher&gt;&lt;isbn&gt;1944-8244&lt;/isbn&gt;&lt;urls&gt;&lt;related-urls&gt;&lt;url&gt;https://doi.org/10.1021/acsami.6b04896&lt;/url&gt;&lt;/related-urls&gt;&lt;/urls&gt;&lt;electronic-resource-num&gt;10.1021/acsami.6b04896&lt;/electronic-resource-num&gt;&lt;/record&gt;&lt;/Cite&gt;&lt;/EndNote&gt;</w:instrText>
        </w:r>
        <w:r w:rsidR="0093017B" w:rsidRPr="00193004">
          <w:rPr>
            <w:rFonts w:ascii="Times New Roman" w:eastAsia="宋体" w:hAnsi="Times New Roman" w:cs="Times New Roman"/>
            <w:kern w:val="0"/>
            <w:sz w:val="24"/>
            <w:szCs w:val="20"/>
            <w:lang w:val="en-GB"/>
          </w:rPr>
          <w:fldChar w:fldCharType="separate"/>
        </w:r>
        <w:r w:rsidR="0093017B" w:rsidRPr="00193004">
          <w:rPr>
            <w:rFonts w:ascii="Times New Roman" w:eastAsia="宋体" w:hAnsi="Times New Roman" w:cs="Times New Roman"/>
            <w:noProof/>
            <w:kern w:val="0"/>
            <w:sz w:val="24"/>
            <w:szCs w:val="20"/>
            <w:vertAlign w:val="superscript"/>
            <w:lang w:val="en-GB"/>
          </w:rPr>
          <w:t>23</w:t>
        </w:r>
        <w:r w:rsidR="0093017B" w:rsidRPr="00193004">
          <w:rPr>
            <w:rFonts w:ascii="Times New Roman" w:eastAsia="宋体" w:hAnsi="Times New Roman" w:cs="Times New Roman"/>
            <w:kern w:val="0"/>
            <w:sz w:val="24"/>
            <w:szCs w:val="20"/>
            <w:lang w:val="en-GB"/>
          </w:rPr>
          <w:fldChar w:fldCharType="end"/>
        </w:r>
      </w:hyperlink>
      <w:r w:rsidR="002519D7" w:rsidRPr="00193004">
        <w:rPr>
          <w:rFonts w:ascii="Times New Roman" w:eastAsia="宋体" w:hAnsi="Times New Roman" w:cs="Times New Roman"/>
          <w:kern w:val="0"/>
          <w:sz w:val="24"/>
          <w:szCs w:val="20"/>
          <w:lang w:val="en-GB"/>
        </w:rPr>
        <w:t xml:space="preserve"> </w:t>
      </w:r>
      <w:r w:rsidR="00F466F2" w:rsidRPr="00193004">
        <w:rPr>
          <w:rFonts w:ascii="Times New Roman" w:eastAsia="宋体" w:hAnsi="Times New Roman" w:cs="Times New Roman"/>
          <w:kern w:val="0"/>
          <w:sz w:val="24"/>
          <w:szCs w:val="20"/>
          <w:lang w:val="en-GB"/>
        </w:rPr>
        <w:t xml:space="preserve">lithography </w:t>
      </w:r>
      <w:r w:rsidR="00F70CBF" w:rsidRPr="00F70CBF">
        <w:rPr>
          <w:rFonts w:ascii="Times New Roman" w:eastAsia="宋体" w:hAnsi="Times New Roman" w:cs="Times New Roman"/>
          <w:kern w:val="0"/>
          <w:sz w:val="24"/>
          <w:szCs w:val="20"/>
          <w:lang w:val="en-GB"/>
        </w:rPr>
        <w:t>combined with</w:t>
      </w:r>
      <w:r w:rsidR="00F466F2" w:rsidRPr="00193004">
        <w:rPr>
          <w:rFonts w:ascii="Times New Roman" w:eastAsia="宋体" w:hAnsi="Times New Roman" w:cs="Times New Roman"/>
          <w:kern w:val="0"/>
          <w:sz w:val="24"/>
          <w:szCs w:val="20"/>
          <w:lang w:val="en-GB"/>
        </w:rPr>
        <w:t xml:space="preserve"> </w:t>
      </w:r>
      <w:r w:rsidR="004B5F75" w:rsidRPr="00193004">
        <w:rPr>
          <w:rFonts w:ascii="Times New Roman" w:eastAsia="宋体" w:hAnsi="Times New Roman" w:cs="Times New Roman"/>
          <w:kern w:val="0"/>
          <w:sz w:val="24"/>
          <w:szCs w:val="20"/>
          <w:lang w:val="en-GB"/>
        </w:rPr>
        <w:t>RIE</w:t>
      </w:r>
      <w:r w:rsidR="005040E3" w:rsidRPr="00193004">
        <w:rPr>
          <w:rFonts w:ascii="Times New Roman" w:eastAsia="宋体" w:hAnsi="Times New Roman" w:cs="Times New Roman"/>
          <w:kern w:val="0"/>
          <w:sz w:val="24"/>
          <w:szCs w:val="20"/>
          <w:lang w:val="en-GB"/>
        </w:rPr>
        <w:t>,</w:t>
      </w:r>
      <w:hyperlink w:anchor="_ENREF_36" w:tooltip="Jung, 2014 #31" w:history="1">
        <w:r w:rsidR="0093017B" w:rsidRPr="00193004">
          <w:rPr>
            <w:rFonts w:ascii="Times New Roman" w:eastAsia="宋体" w:hAnsi="Times New Roman" w:cs="Times New Roman"/>
            <w:kern w:val="0"/>
            <w:sz w:val="24"/>
            <w:szCs w:val="20"/>
            <w:lang w:val="en-GB"/>
          </w:rPr>
          <w:fldChar w:fldCharType="begin">
            <w:fldData xml:space="preserve">PEVuZE5vdGU+PENpdGU+PEF1dGhvcj5KdW5nPC9BdXRob3I+PFllYXI+MjAxNDwvWWVhcj48UmVj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</w:fldData>
          </w:fldChar>
        </w:r>
        <w:r w:rsidR="0093017B" w:rsidRPr="00193004">
          <w:rPr>
            <w:rFonts w:ascii="Times New Roman" w:eastAsia="宋体" w:hAnsi="Times New Roman" w:cs="Times New Roman"/>
            <w:kern w:val="0"/>
            <w:sz w:val="24"/>
            <w:szCs w:val="20"/>
            <w:lang w:val="en-GB"/>
          </w:rPr>
          <w:instrText xml:space="preserve"> ADDIN EN.CITE </w:instrText>
        </w:r>
        <w:r w:rsidR="0093017B" w:rsidRPr="00193004">
          <w:rPr>
            <w:rFonts w:ascii="Times New Roman" w:eastAsia="宋体" w:hAnsi="Times New Roman" w:cs="Times New Roman"/>
            <w:kern w:val="0"/>
            <w:sz w:val="24"/>
            <w:szCs w:val="20"/>
            <w:lang w:val="en-GB"/>
          </w:rPr>
          <w:fldChar w:fldCharType="begin">
            <w:fldData xml:space="preserve">PEVuZE5vdGU+PENpdGU+PEF1dGhvcj5KdW5nPC9BdXRob3I+PFllYXI+MjAxNDwvWWVhcj48UmVj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</w:fldData>
          </w:fldChar>
        </w:r>
        <w:r w:rsidR="0093017B" w:rsidRPr="00193004">
          <w:rPr>
            <w:rFonts w:ascii="Times New Roman" w:eastAsia="宋体" w:hAnsi="Times New Roman" w:cs="Times New Roman"/>
            <w:kern w:val="0"/>
            <w:sz w:val="24"/>
            <w:szCs w:val="20"/>
            <w:lang w:val="en-GB"/>
          </w:rPr>
          <w:instrText xml:space="preserve"> ADDIN EN.CITE.DATA </w:instrText>
        </w:r>
        <w:r w:rsidR="0093017B" w:rsidRPr="00193004">
          <w:rPr>
            <w:rFonts w:ascii="Times New Roman" w:eastAsia="宋体" w:hAnsi="Times New Roman" w:cs="Times New Roman"/>
            <w:kern w:val="0"/>
            <w:sz w:val="24"/>
            <w:szCs w:val="20"/>
            <w:lang w:val="en-GB"/>
          </w:rPr>
        </w:r>
        <w:r w:rsidR="0093017B" w:rsidRPr="00193004">
          <w:rPr>
            <w:rFonts w:ascii="Times New Roman" w:eastAsia="宋体" w:hAnsi="Times New Roman" w:cs="Times New Roman"/>
            <w:kern w:val="0"/>
            <w:sz w:val="24"/>
            <w:szCs w:val="20"/>
            <w:lang w:val="en-GB"/>
          </w:rPr>
          <w:fldChar w:fldCharType="end"/>
        </w:r>
        <w:r w:rsidR="0093017B" w:rsidRPr="00193004">
          <w:rPr>
            <w:rFonts w:ascii="Times New Roman" w:eastAsia="宋体" w:hAnsi="Times New Roman" w:cs="Times New Roman"/>
            <w:kern w:val="0"/>
            <w:sz w:val="24"/>
            <w:szCs w:val="20"/>
            <w:lang w:val="en-GB"/>
          </w:rPr>
        </w:r>
        <w:r w:rsidR="0093017B" w:rsidRPr="00193004">
          <w:rPr>
            <w:rFonts w:ascii="Times New Roman" w:eastAsia="宋体" w:hAnsi="Times New Roman" w:cs="Times New Roman"/>
            <w:kern w:val="0"/>
            <w:sz w:val="24"/>
            <w:szCs w:val="20"/>
            <w:lang w:val="en-GB"/>
          </w:rPr>
          <w:fldChar w:fldCharType="separate"/>
        </w:r>
        <w:r w:rsidR="0093017B" w:rsidRPr="00193004">
          <w:rPr>
            <w:rFonts w:ascii="Times New Roman" w:eastAsia="宋体" w:hAnsi="Times New Roman" w:cs="Times New Roman"/>
            <w:noProof/>
            <w:kern w:val="0"/>
            <w:sz w:val="24"/>
            <w:szCs w:val="20"/>
            <w:vertAlign w:val="superscript"/>
            <w:lang w:val="en-GB"/>
          </w:rPr>
          <w:t>36-37</w:t>
        </w:r>
        <w:r w:rsidR="0093017B" w:rsidRPr="00193004">
          <w:rPr>
            <w:rFonts w:ascii="Times New Roman" w:eastAsia="宋体" w:hAnsi="Times New Roman" w:cs="Times New Roman"/>
            <w:kern w:val="0"/>
            <w:sz w:val="24"/>
            <w:szCs w:val="20"/>
            <w:lang w:val="en-GB"/>
          </w:rPr>
          <w:fldChar w:fldCharType="end"/>
        </w:r>
      </w:hyperlink>
      <w:r w:rsidR="00087C7B" w:rsidRPr="00193004">
        <w:rPr>
          <w:rFonts w:ascii="Times New Roman" w:eastAsia="宋体" w:hAnsi="Times New Roman" w:cs="Times New Roman"/>
          <w:kern w:val="0"/>
          <w:sz w:val="24"/>
          <w:szCs w:val="20"/>
          <w:lang w:val="en-GB"/>
        </w:rPr>
        <w:t xml:space="preserve"> </w:t>
      </w:r>
      <w:r w:rsidR="00FB0CBE" w:rsidRPr="00193004">
        <w:rPr>
          <w:rFonts w:ascii="Times New Roman" w:eastAsia="宋体" w:hAnsi="Times New Roman" w:cs="Times New Roman"/>
          <w:kern w:val="0"/>
          <w:sz w:val="24"/>
          <w:szCs w:val="20"/>
          <w:lang w:val="en-GB"/>
        </w:rPr>
        <w:t xml:space="preserve">and </w:t>
      </w:r>
      <w:r w:rsidR="000F697E" w:rsidRPr="00193004">
        <w:rPr>
          <w:rFonts w:ascii="Times New Roman" w:eastAsia="宋体" w:hAnsi="Times New Roman" w:cs="Times New Roman"/>
          <w:kern w:val="0"/>
          <w:sz w:val="24"/>
          <w:szCs w:val="20"/>
          <w:lang w:val="en-GB"/>
        </w:rPr>
        <w:t>continue wave (CW) laser direct processing.</w:t>
      </w:r>
      <w:hyperlink w:anchor="_ENREF_38" w:tooltip="Cao, 2013 #33" w:history="1">
        <w:r w:rsidR="0093017B" w:rsidRPr="00193004">
          <w:rPr>
            <w:rFonts w:ascii="Times New Roman" w:eastAsia="宋体" w:hAnsi="Times New Roman" w:cs="Times New Roman"/>
            <w:kern w:val="0"/>
            <w:sz w:val="24"/>
            <w:szCs w:val="20"/>
            <w:lang w:val="en-GB"/>
          </w:rPr>
          <w:fldChar w:fldCharType="begin">
            <w:fldData xml:space="preserve">PEVuZE5vdGU+PENpdGU+PEF1dGhvcj5DYW88L0F1dGhvcj48WWVhcj4yMDEzPC9ZZWFyPjxSZWNO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</w:fldData>
          </w:fldChar>
        </w:r>
        <w:r w:rsidR="0093017B" w:rsidRPr="00193004">
          <w:rPr>
            <w:rFonts w:ascii="Times New Roman" w:eastAsia="宋体" w:hAnsi="Times New Roman" w:cs="Times New Roman"/>
            <w:kern w:val="0"/>
            <w:sz w:val="24"/>
            <w:szCs w:val="20"/>
            <w:lang w:val="en-GB"/>
          </w:rPr>
          <w:instrText xml:space="preserve"> ADDIN EN.CITE </w:instrText>
        </w:r>
        <w:r w:rsidR="0093017B" w:rsidRPr="00193004">
          <w:rPr>
            <w:rFonts w:ascii="Times New Roman" w:eastAsia="宋体" w:hAnsi="Times New Roman" w:cs="Times New Roman"/>
            <w:kern w:val="0"/>
            <w:sz w:val="24"/>
            <w:szCs w:val="20"/>
            <w:lang w:val="en-GB"/>
          </w:rPr>
          <w:fldChar w:fldCharType="begin">
            <w:fldData xml:space="preserve">PEVuZE5vdGU+PENpdGU+PEF1dGhvcj5DYW88L0F1dGhvcj48WWVhcj4yMDEzPC9ZZWFyPjxSZWNO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</w:fldData>
          </w:fldChar>
        </w:r>
        <w:r w:rsidR="0093017B" w:rsidRPr="00193004">
          <w:rPr>
            <w:rFonts w:ascii="Times New Roman" w:eastAsia="宋体" w:hAnsi="Times New Roman" w:cs="Times New Roman"/>
            <w:kern w:val="0"/>
            <w:sz w:val="24"/>
            <w:szCs w:val="20"/>
            <w:lang w:val="en-GB"/>
          </w:rPr>
          <w:instrText xml:space="preserve"> ADDIN EN.CITE.DATA </w:instrText>
        </w:r>
        <w:r w:rsidR="0093017B" w:rsidRPr="00193004">
          <w:rPr>
            <w:rFonts w:ascii="Times New Roman" w:eastAsia="宋体" w:hAnsi="Times New Roman" w:cs="Times New Roman"/>
            <w:kern w:val="0"/>
            <w:sz w:val="24"/>
            <w:szCs w:val="20"/>
            <w:lang w:val="en-GB"/>
          </w:rPr>
        </w:r>
        <w:r w:rsidR="0093017B" w:rsidRPr="00193004">
          <w:rPr>
            <w:rFonts w:ascii="Times New Roman" w:eastAsia="宋体" w:hAnsi="Times New Roman" w:cs="Times New Roman"/>
            <w:kern w:val="0"/>
            <w:sz w:val="24"/>
            <w:szCs w:val="20"/>
            <w:lang w:val="en-GB"/>
          </w:rPr>
          <w:fldChar w:fldCharType="end"/>
        </w:r>
        <w:r w:rsidR="0093017B" w:rsidRPr="00193004">
          <w:rPr>
            <w:rFonts w:ascii="Times New Roman" w:eastAsia="宋体" w:hAnsi="Times New Roman" w:cs="Times New Roman"/>
            <w:kern w:val="0"/>
            <w:sz w:val="24"/>
            <w:szCs w:val="20"/>
            <w:lang w:val="en-GB"/>
          </w:rPr>
        </w:r>
        <w:r w:rsidR="0093017B" w:rsidRPr="00193004">
          <w:rPr>
            <w:rFonts w:ascii="Times New Roman" w:eastAsia="宋体" w:hAnsi="Times New Roman" w:cs="Times New Roman"/>
            <w:kern w:val="0"/>
            <w:sz w:val="24"/>
            <w:szCs w:val="20"/>
            <w:lang w:val="en-GB"/>
          </w:rPr>
          <w:fldChar w:fldCharType="separate"/>
        </w:r>
        <w:r w:rsidR="0093017B" w:rsidRPr="00193004">
          <w:rPr>
            <w:rFonts w:ascii="Times New Roman" w:eastAsia="宋体" w:hAnsi="Times New Roman" w:cs="Times New Roman"/>
            <w:noProof/>
            <w:kern w:val="0"/>
            <w:sz w:val="24"/>
            <w:szCs w:val="20"/>
            <w:vertAlign w:val="superscript"/>
            <w:lang w:val="en-GB"/>
          </w:rPr>
          <w:t>38-39</w:t>
        </w:r>
        <w:r w:rsidR="0093017B" w:rsidRPr="00193004">
          <w:rPr>
            <w:rFonts w:ascii="Times New Roman" w:eastAsia="宋体" w:hAnsi="Times New Roman" w:cs="Times New Roman"/>
            <w:kern w:val="0"/>
            <w:sz w:val="24"/>
            <w:szCs w:val="20"/>
            <w:lang w:val="en-GB"/>
          </w:rPr>
          <w:fldChar w:fldCharType="end"/>
        </w:r>
      </w:hyperlink>
      <w:r w:rsidR="000F697E" w:rsidRPr="00193004">
        <w:rPr>
          <w:rFonts w:ascii="Times New Roman" w:eastAsia="宋体" w:hAnsi="Times New Roman" w:cs="Times New Roman"/>
          <w:kern w:val="0"/>
          <w:sz w:val="24"/>
          <w:szCs w:val="20"/>
          <w:lang w:val="en-GB"/>
        </w:rPr>
        <w:t xml:space="preserve"> </w:t>
      </w:r>
      <w:r w:rsidR="007A4FE1" w:rsidRPr="00193004">
        <w:rPr>
          <w:rFonts w:ascii="Times New Roman" w:eastAsia="宋体" w:hAnsi="Times New Roman" w:cs="Times New Roman"/>
          <w:kern w:val="0"/>
          <w:sz w:val="24"/>
          <w:szCs w:val="20"/>
          <w:lang w:val="en-GB"/>
        </w:rPr>
        <w:t xml:space="preserve">Among them, </w:t>
      </w:r>
      <w:r w:rsidR="00D41CC6" w:rsidRPr="00193004">
        <w:rPr>
          <w:rFonts w:ascii="Times New Roman" w:eastAsia="宋体" w:hAnsi="Times New Roman" w:cs="Times New Roman"/>
          <w:kern w:val="0"/>
          <w:sz w:val="24"/>
          <w:szCs w:val="20"/>
          <w:lang w:val="en-GB"/>
        </w:rPr>
        <w:t xml:space="preserve">CVD in plasma-treated areas, block copolymer lithography, </w:t>
      </w:r>
      <w:r w:rsidR="00713DE1" w:rsidRPr="00193004">
        <w:rPr>
          <w:rFonts w:ascii="Times New Roman" w:eastAsia="宋体" w:hAnsi="Times New Roman" w:cs="Times New Roman"/>
          <w:kern w:val="0"/>
          <w:sz w:val="24"/>
          <w:szCs w:val="20"/>
          <w:lang w:val="en-GB"/>
        </w:rPr>
        <w:t xml:space="preserve">lithography </w:t>
      </w:r>
      <w:r w:rsidR="00F70CBF" w:rsidRPr="00F70CBF">
        <w:rPr>
          <w:rFonts w:ascii="Times New Roman" w:eastAsia="宋体" w:hAnsi="Times New Roman" w:cs="Times New Roman"/>
          <w:kern w:val="0"/>
          <w:sz w:val="24"/>
          <w:szCs w:val="20"/>
          <w:lang w:val="en-GB"/>
        </w:rPr>
        <w:t>combined with</w:t>
      </w:r>
      <w:r w:rsidR="00713DE1" w:rsidRPr="00193004">
        <w:rPr>
          <w:rFonts w:ascii="Times New Roman" w:eastAsia="宋体" w:hAnsi="Times New Roman" w:cs="Times New Roman"/>
          <w:kern w:val="0"/>
          <w:sz w:val="24"/>
          <w:szCs w:val="20"/>
          <w:lang w:val="en-GB"/>
        </w:rPr>
        <w:t xml:space="preserve"> deposition in plasma-treated areas, lithography </w:t>
      </w:r>
      <w:r w:rsidR="00F70CBF" w:rsidRPr="00F70CBF">
        <w:rPr>
          <w:rFonts w:ascii="Times New Roman" w:eastAsia="宋体" w:hAnsi="Times New Roman" w:cs="Times New Roman"/>
          <w:kern w:val="0"/>
          <w:sz w:val="24"/>
          <w:szCs w:val="20"/>
          <w:lang w:val="en-GB"/>
        </w:rPr>
        <w:t>combined with</w:t>
      </w:r>
      <w:r w:rsidR="00713DE1" w:rsidRPr="00193004">
        <w:rPr>
          <w:rFonts w:ascii="Times New Roman" w:eastAsia="宋体" w:hAnsi="Times New Roman" w:cs="Times New Roman"/>
          <w:kern w:val="0"/>
          <w:sz w:val="24"/>
          <w:szCs w:val="20"/>
          <w:lang w:val="en-GB"/>
        </w:rPr>
        <w:t xml:space="preserve"> stamping, lithography </w:t>
      </w:r>
      <w:r w:rsidR="00F70CBF" w:rsidRPr="00F70CBF">
        <w:rPr>
          <w:rFonts w:ascii="Times New Roman" w:eastAsia="宋体" w:hAnsi="Times New Roman" w:cs="Times New Roman"/>
          <w:kern w:val="0"/>
          <w:sz w:val="24"/>
          <w:szCs w:val="20"/>
          <w:lang w:val="en-GB"/>
        </w:rPr>
        <w:t>combined with</w:t>
      </w:r>
      <w:r w:rsidR="00713DE1" w:rsidRPr="00193004">
        <w:rPr>
          <w:rFonts w:ascii="Times New Roman" w:eastAsia="宋体" w:hAnsi="Times New Roman" w:cs="Times New Roman"/>
          <w:kern w:val="0"/>
          <w:sz w:val="24"/>
          <w:szCs w:val="20"/>
          <w:lang w:val="en-GB"/>
        </w:rPr>
        <w:t xml:space="preserve"> </w:t>
      </w:r>
      <w:r w:rsidR="004B5F75" w:rsidRPr="00193004">
        <w:rPr>
          <w:rFonts w:ascii="Times New Roman" w:eastAsia="宋体" w:hAnsi="Times New Roman" w:cs="Times New Roman"/>
          <w:kern w:val="0"/>
          <w:sz w:val="24"/>
          <w:szCs w:val="20"/>
          <w:lang w:val="en-GB"/>
        </w:rPr>
        <w:t>RIE</w:t>
      </w:r>
      <w:r w:rsidR="00713DE1" w:rsidRPr="00193004">
        <w:rPr>
          <w:rFonts w:ascii="Times New Roman" w:eastAsia="宋体" w:hAnsi="Times New Roman" w:cs="Times New Roman"/>
          <w:kern w:val="0"/>
          <w:sz w:val="24"/>
          <w:szCs w:val="20"/>
          <w:lang w:val="en-GB"/>
        </w:rPr>
        <w:t xml:space="preserve">, </w:t>
      </w:r>
      <w:r w:rsidR="007608A3" w:rsidRPr="00193004">
        <w:rPr>
          <w:rFonts w:ascii="Times New Roman" w:eastAsia="宋体" w:hAnsi="Times New Roman" w:cs="Times New Roman"/>
          <w:kern w:val="0"/>
          <w:sz w:val="24"/>
          <w:szCs w:val="20"/>
          <w:lang w:val="en-GB"/>
        </w:rPr>
        <w:t xml:space="preserve">and </w:t>
      </w:r>
      <w:r w:rsidR="004B5F75" w:rsidRPr="00193004">
        <w:rPr>
          <w:rFonts w:ascii="Times New Roman" w:eastAsia="宋体" w:hAnsi="Times New Roman" w:cs="Times New Roman"/>
          <w:kern w:val="0"/>
          <w:sz w:val="24"/>
          <w:szCs w:val="20"/>
          <w:lang w:val="en-GB"/>
        </w:rPr>
        <w:t xml:space="preserve">CW </w:t>
      </w:r>
      <w:r w:rsidR="007608A3" w:rsidRPr="00193004">
        <w:rPr>
          <w:rFonts w:ascii="Times New Roman" w:eastAsia="宋体" w:hAnsi="Times New Roman" w:cs="Times New Roman"/>
          <w:kern w:val="0"/>
          <w:sz w:val="24"/>
          <w:szCs w:val="20"/>
          <w:lang w:val="en-GB"/>
        </w:rPr>
        <w:t xml:space="preserve">laser direct processing </w:t>
      </w:r>
      <w:r w:rsidR="00825D4F" w:rsidRPr="00193004">
        <w:rPr>
          <w:rFonts w:ascii="Times New Roman" w:eastAsia="宋体" w:hAnsi="Times New Roman" w:cs="Times New Roman"/>
          <w:kern w:val="0"/>
          <w:sz w:val="24"/>
          <w:szCs w:val="20"/>
          <w:lang w:val="en-GB"/>
        </w:rPr>
        <w:t xml:space="preserve">can realize </w:t>
      </w:r>
      <w:r w:rsidR="00D67332" w:rsidRPr="00193004">
        <w:rPr>
          <w:rFonts w:ascii="Times New Roman" w:eastAsia="宋体" w:hAnsi="Times New Roman" w:cs="Times New Roman"/>
          <w:kern w:val="0"/>
          <w:sz w:val="24"/>
          <w:szCs w:val="20"/>
          <w:lang w:val="en-GB"/>
        </w:rPr>
        <w:t xml:space="preserve">control </w:t>
      </w:r>
      <w:r w:rsidR="004B5F75" w:rsidRPr="00193004">
        <w:rPr>
          <w:rFonts w:ascii="Times New Roman" w:eastAsia="宋体" w:hAnsi="Times New Roman" w:cs="Times New Roman"/>
          <w:kern w:val="0"/>
          <w:sz w:val="24"/>
          <w:szCs w:val="20"/>
          <w:lang w:val="en-GB"/>
        </w:rPr>
        <w:t>for the</w:t>
      </w:r>
      <w:r w:rsidR="00D67332" w:rsidRPr="00193004">
        <w:rPr>
          <w:rFonts w:ascii="Times New Roman" w:eastAsia="宋体" w:hAnsi="Times New Roman" w:cs="Times New Roman"/>
          <w:kern w:val="0"/>
          <w:sz w:val="24"/>
          <w:szCs w:val="20"/>
          <w:lang w:val="en-GB"/>
        </w:rPr>
        <w:t xml:space="preserve"> location, shape, and size of MoS</w:t>
      </w:r>
      <w:r w:rsidR="00D67332" w:rsidRPr="00193004">
        <w:rPr>
          <w:rFonts w:ascii="Times New Roman" w:eastAsia="宋体" w:hAnsi="Times New Roman" w:cs="Times New Roman"/>
          <w:kern w:val="0"/>
          <w:sz w:val="24"/>
          <w:szCs w:val="20"/>
          <w:vertAlign w:val="subscript"/>
          <w:lang w:val="en-GB"/>
        </w:rPr>
        <w:t>2</w:t>
      </w:r>
      <w:r w:rsidR="00D67332" w:rsidRPr="00193004">
        <w:rPr>
          <w:rFonts w:ascii="Times New Roman" w:eastAsia="宋体" w:hAnsi="Times New Roman" w:cs="Times New Roman"/>
          <w:kern w:val="0"/>
          <w:sz w:val="24"/>
          <w:szCs w:val="20"/>
          <w:lang w:val="en-GB"/>
        </w:rPr>
        <w:t xml:space="preserve"> micro/nanostructures. </w:t>
      </w:r>
      <w:r w:rsidR="00894155" w:rsidRPr="00894155">
        <w:rPr>
          <w:rFonts w:ascii="Times New Roman" w:eastAsia="宋体" w:hAnsi="Times New Roman" w:cs="Times New Roman"/>
          <w:kern w:val="0"/>
          <w:sz w:val="24"/>
          <w:szCs w:val="20"/>
          <w:lang w:val="en-GB"/>
        </w:rPr>
        <w:t>Whereas</w:t>
      </w:r>
      <w:r w:rsidR="00761776" w:rsidRPr="00193004">
        <w:rPr>
          <w:rFonts w:ascii="Times New Roman" w:eastAsia="宋体" w:hAnsi="Times New Roman" w:cs="Times New Roman"/>
          <w:kern w:val="0"/>
          <w:sz w:val="24"/>
          <w:szCs w:val="20"/>
          <w:lang w:val="en-GB"/>
        </w:rPr>
        <w:t xml:space="preserve">, </w:t>
      </w:r>
      <w:r w:rsidR="007538F0" w:rsidRPr="00193004">
        <w:rPr>
          <w:rFonts w:ascii="Times New Roman" w:eastAsia="宋体" w:hAnsi="Times New Roman" w:cs="Times New Roman"/>
          <w:kern w:val="0"/>
          <w:sz w:val="24"/>
          <w:szCs w:val="20"/>
          <w:lang w:val="en-GB"/>
        </w:rPr>
        <w:t xml:space="preserve">in the </w:t>
      </w:r>
      <w:r w:rsidR="0003274F">
        <w:rPr>
          <w:rFonts w:ascii="Times New Roman" w:eastAsia="宋体" w:hAnsi="Times New Roman" w:cs="Times New Roman"/>
          <w:kern w:val="0"/>
          <w:sz w:val="24"/>
          <w:szCs w:val="20"/>
          <w:lang w:val="en-GB"/>
        </w:rPr>
        <w:t>methods</w:t>
      </w:r>
      <w:r w:rsidR="007538F0" w:rsidRPr="00193004">
        <w:rPr>
          <w:rFonts w:ascii="Times New Roman" w:eastAsia="宋体" w:hAnsi="Times New Roman" w:cs="Times New Roman"/>
          <w:kern w:val="0"/>
          <w:sz w:val="24"/>
          <w:szCs w:val="20"/>
          <w:lang w:val="en-GB"/>
        </w:rPr>
        <w:t xml:space="preserve"> </w:t>
      </w:r>
      <w:r w:rsidR="0003274F">
        <w:rPr>
          <w:rFonts w:ascii="Times New Roman" w:eastAsia="宋体" w:hAnsi="Times New Roman" w:cs="Times New Roman"/>
          <w:kern w:val="0"/>
          <w:sz w:val="24"/>
          <w:szCs w:val="20"/>
          <w:lang w:val="en-GB"/>
        </w:rPr>
        <w:t xml:space="preserve">involving </w:t>
      </w:r>
      <w:r w:rsidR="00761776" w:rsidRPr="00193004">
        <w:rPr>
          <w:rFonts w:ascii="Times New Roman" w:eastAsia="宋体" w:hAnsi="Times New Roman" w:cs="Times New Roman"/>
          <w:kern w:val="0"/>
          <w:sz w:val="24"/>
          <w:szCs w:val="20"/>
          <w:lang w:val="en-GB"/>
        </w:rPr>
        <w:t>lithography</w:t>
      </w:r>
      <w:r w:rsidR="00900479" w:rsidRPr="00193004">
        <w:rPr>
          <w:rFonts w:ascii="Times New Roman" w:eastAsia="宋体" w:hAnsi="Times New Roman" w:cs="Times New Roman"/>
          <w:kern w:val="0"/>
          <w:sz w:val="24"/>
          <w:szCs w:val="20"/>
          <w:lang w:val="en-GB"/>
        </w:rPr>
        <w:t xml:space="preserve">, plasma </w:t>
      </w:r>
      <w:r w:rsidR="00863A1C" w:rsidRPr="00193004">
        <w:rPr>
          <w:rFonts w:ascii="Times New Roman" w:eastAsia="宋体" w:hAnsi="Times New Roman" w:cs="Times New Roman"/>
          <w:kern w:val="0"/>
          <w:sz w:val="24"/>
          <w:szCs w:val="20"/>
          <w:lang w:val="en-GB"/>
        </w:rPr>
        <w:t xml:space="preserve">surface </w:t>
      </w:r>
      <w:r w:rsidR="00900479" w:rsidRPr="00193004">
        <w:rPr>
          <w:rFonts w:ascii="Times New Roman" w:eastAsia="宋体" w:hAnsi="Times New Roman" w:cs="Times New Roman"/>
          <w:kern w:val="0"/>
          <w:sz w:val="24"/>
          <w:szCs w:val="20"/>
          <w:lang w:val="en-GB"/>
        </w:rPr>
        <w:t>treatment</w:t>
      </w:r>
      <w:r w:rsidR="001474FC">
        <w:rPr>
          <w:rFonts w:ascii="Times New Roman" w:eastAsia="宋体" w:hAnsi="Times New Roman" w:cs="Times New Roman"/>
          <w:kern w:val="0"/>
          <w:sz w:val="24"/>
          <w:szCs w:val="20"/>
          <w:lang w:val="en-GB"/>
        </w:rPr>
        <w:t>,</w:t>
      </w:r>
      <w:r w:rsidR="00900479" w:rsidRPr="00193004">
        <w:rPr>
          <w:rFonts w:ascii="Times New Roman" w:eastAsia="宋体" w:hAnsi="Times New Roman" w:cs="Times New Roman"/>
          <w:kern w:val="0"/>
          <w:sz w:val="24"/>
          <w:szCs w:val="20"/>
          <w:lang w:val="en-GB"/>
        </w:rPr>
        <w:t xml:space="preserve"> and </w:t>
      </w:r>
      <w:r w:rsidR="00863A1C" w:rsidRPr="00193004">
        <w:rPr>
          <w:rFonts w:ascii="Times New Roman" w:eastAsia="宋体" w:hAnsi="Times New Roman" w:cs="Times New Roman"/>
          <w:kern w:val="0"/>
          <w:sz w:val="24"/>
          <w:szCs w:val="20"/>
          <w:lang w:val="en-GB"/>
        </w:rPr>
        <w:t>RIE</w:t>
      </w:r>
      <w:r w:rsidR="007538F0" w:rsidRPr="00193004">
        <w:rPr>
          <w:rFonts w:ascii="Times New Roman" w:eastAsia="宋体" w:hAnsi="Times New Roman" w:cs="Times New Roman"/>
          <w:kern w:val="0"/>
          <w:sz w:val="24"/>
          <w:szCs w:val="20"/>
          <w:lang w:val="en-GB"/>
        </w:rPr>
        <w:t xml:space="preserve">, </w:t>
      </w:r>
      <w:r w:rsidR="00570DF0" w:rsidRPr="00193004">
        <w:rPr>
          <w:rFonts w:ascii="Times New Roman" w:eastAsia="宋体" w:hAnsi="Times New Roman" w:cs="Times New Roman"/>
          <w:kern w:val="0"/>
          <w:sz w:val="24"/>
          <w:szCs w:val="20"/>
          <w:lang w:val="en-GB"/>
        </w:rPr>
        <w:t xml:space="preserve">chemical </w:t>
      </w:r>
      <w:r w:rsidR="00E967E9" w:rsidRPr="00193004">
        <w:rPr>
          <w:rFonts w:ascii="Times New Roman" w:eastAsia="宋体" w:hAnsi="Times New Roman" w:cs="Times New Roman"/>
          <w:kern w:val="0"/>
          <w:sz w:val="24"/>
          <w:szCs w:val="20"/>
          <w:lang w:val="en-GB"/>
        </w:rPr>
        <w:t xml:space="preserve">organics </w:t>
      </w:r>
      <w:r w:rsidR="000B4458" w:rsidRPr="00193004">
        <w:rPr>
          <w:rFonts w:ascii="Times New Roman" w:eastAsia="宋体" w:hAnsi="Times New Roman" w:cs="Times New Roman"/>
          <w:kern w:val="0"/>
          <w:sz w:val="24"/>
          <w:szCs w:val="20"/>
          <w:lang w:val="en-GB"/>
        </w:rPr>
        <w:t>(</w:t>
      </w:r>
      <w:r w:rsidR="00E967E9" w:rsidRPr="00193004">
        <w:rPr>
          <w:rFonts w:ascii="Times New Roman" w:eastAsia="宋体" w:hAnsi="Times New Roman" w:cs="Times New Roman"/>
          <w:kern w:val="0"/>
          <w:sz w:val="24"/>
          <w:szCs w:val="20"/>
          <w:lang w:val="en-GB"/>
        </w:rPr>
        <w:t xml:space="preserve">such as </w:t>
      </w:r>
      <w:r w:rsidR="00B11E6E" w:rsidRPr="00193004">
        <w:rPr>
          <w:rFonts w:ascii="Times New Roman" w:eastAsia="宋体" w:hAnsi="Times New Roman" w:cs="Times New Roman"/>
          <w:kern w:val="0"/>
          <w:sz w:val="24"/>
          <w:szCs w:val="20"/>
          <w:lang w:val="en-GB"/>
        </w:rPr>
        <w:t>photoresist</w:t>
      </w:r>
      <w:r w:rsidR="000B4458" w:rsidRPr="00193004">
        <w:rPr>
          <w:rFonts w:ascii="Times New Roman" w:eastAsia="宋体" w:hAnsi="Times New Roman" w:cs="Times New Roman"/>
          <w:kern w:val="0"/>
          <w:sz w:val="24"/>
          <w:szCs w:val="20"/>
          <w:lang w:val="en-GB"/>
        </w:rPr>
        <w:t>)</w:t>
      </w:r>
      <w:r w:rsidR="006572D3" w:rsidRPr="00193004">
        <w:rPr>
          <w:rFonts w:ascii="Times New Roman" w:eastAsia="宋体" w:hAnsi="Times New Roman" w:cs="Times New Roman"/>
          <w:kern w:val="0"/>
          <w:sz w:val="24"/>
          <w:szCs w:val="20"/>
          <w:lang w:val="en-GB"/>
        </w:rPr>
        <w:t xml:space="preserve"> and</w:t>
      </w:r>
      <w:r w:rsidR="00D77411" w:rsidRPr="00193004">
        <w:rPr>
          <w:rFonts w:ascii="Times New Roman" w:eastAsia="宋体" w:hAnsi="Times New Roman" w:cs="Times New Roman"/>
          <w:kern w:val="0"/>
          <w:sz w:val="24"/>
          <w:szCs w:val="20"/>
          <w:lang w:val="en-GB"/>
        </w:rPr>
        <w:t xml:space="preserve"> inorganic or organic</w:t>
      </w:r>
      <w:r w:rsidR="00E261E9" w:rsidRPr="00193004">
        <w:rPr>
          <w:rFonts w:ascii="Times New Roman" w:eastAsia="宋体" w:hAnsi="Times New Roman" w:cs="Times New Roman"/>
          <w:kern w:val="0"/>
          <w:sz w:val="24"/>
          <w:szCs w:val="20"/>
          <w:lang w:val="en-GB"/>
        </w:rPr>
        <w:t xml:space="preserve"> masks </w:t>
      </w:r>
      <w:r w:rsidR="006657E1">
        <w:rPr>
          <w:rFonts w:ascii="Times New Roman" w:eastAsia="宋体" w:hAnsi="Times New Roman" w:cs="Times New Roman"/>
          <w:kern w:val="0"/>
          <w:sz w:val="24"/>
          <w:szCs w:val="20"/>
          <w:lang w:val="en-GB"/>
        </w:rPr>
        <w:t>are</w:t>
      </w:r>
      <w:r w:rsidR="00E261E9" w:rsidRPr="00193004">
        <w:rPr>
          <w:rFonts w:ascii="Times New Roman" w:eastAsia="宋体" w:hAnsi="Times New Roman" w:cs="Times New Roman"/>
          <w:kern w:val="0"/>
          <w:sz w:val="24"/>
          <w:szCs w:val="20"/>
          <w:lang w:val="en-GB"/>
        </w:rPr>
        <w:t xml:space="preserve"> used, combined process </w:t>
      </w:r>
      <w:r w:rsidR="006657E1">
        <w:rPr>
          <w:rFonts w:ascii="Times New Roman" w:eastAsia="宋体" w:hAnsi="Times New Roman" w:cs="Times New Roman"/>
          <w:kern w:val="0"/>
          <w:sz w:val="24"/>
          <w:szCs w:val="20"/>
          <w:lang w:val="en-GB"/>
        </w:rPr>
        <w:t>are required</w:t>
      </w:r>
      <w:r w:rsidR="00E261E9" w:rsidRPr="00193004">
        <w:rPr>
          <w:rFonts w:ascii="Times New Roman" w:eastAsia="宋体" w:hAnsi="Times New Roman" w:cs="Times New Roman"/>
          <w:kern w:val="0"/>
          <w:sz w:val="24"/>
          <w:szCs w:val="20"/>
          <w:lang w:val="en-GB"/>
        </w:rPr>
        <w:t xml:space="preserve">, </w:t>
      </w:r>
      <w:r w:rsidR="00E261E9" w:rsidRPr="00193004">
        <w:rPr>
          <w:rFonts w:ascii="Times New Roman" w:eastAsia="宋体" w:hAnsi="Times New Roman" w:cs="Times New Roman"/>
          <w:kern w:val="0"/>
          <w:sz w:val="24"/>
          <w:szCs w:val="20"/>
          <w:lang w:val="en-GB"/>
        </w:rPr>
        <w:lastRenderedPageBreak/>
        <w:t xml:space="preserve">and </w:t>
      </w:r>
      <w:r w:rsidR="00A26E1D">
        <w:rPr>
          <w:rFonts w:ascii="Times New Roman" w:eastAsia="宋体" w:hAnsi="Times New Roman" w:cs="Times New Roman"/>
          <w:kern w:val="0"/>
          <w:sz w:val="24"/>
          <w:szCs w:val="20"/>
          <w:lang w:val="en-GB"/>
        </w:rPr>
        <w:t xml:space="preserve">the </w:t>
      </w:r>
      <w:r w:rsidR="00E261E9" w:rsidRPr="00193004">
        <w:rPr>
          <w:rFonts w:ascii="Times New Roman" w:eastAsia="宋体" w:hAnsi="Times New Roman" w:cs="Times New Roman"/>
          <w:kern w:val="0"/>
          <w:sz w:val="24"/>
          <w:szCs w:val="20"/>
          <w:lang w:val="en-GB"/>
        </w:rPr>
        <w:t>integral</w:t>
      </w:r>
      <w:r w:rsidR="006572D3" w:rsidRPr="00193004">
        <w:rPr>
          <w:rFonts w:ascii="Times New Roman" w:eastAsia="宋体" w:hAnsi="Times New Roman" w:cs="Times New Roman"/>
          <w:kern w:val="0"/>
          <w:sz w:val="24"/>
          <w:szCs w:val="20"/>
          <w:lang w:val="en-GB"/>
        </w:rPr>
        <w:t xml:space="preserve"> process </w:t>
      </w:r>
      <w:r w:rsidR="00A26E1D">
        <w:rPr>
          <w:rFonts w:ascii="Times New Roman" w:eastAsia="宋体" w:hAnsi="Times New Roman" w:cs="Times New Roman"/>
          <w:kern w:val="0"/>
          <w:sz w:val="24"/>
          <w:szCs w:val="20"/>
          <w:lang w:val="en-GB"/>
        </w:rPr>
        <w:t>is</w:t>
      </w:r>
      <w:r w:rsidR="009619B0" w:rsidRPr="00193004">
        <w:rPr>
          <w:rFonts w:ascii="Times New Roman" w:eastAsia="宋体" w:hAnsi="Times New Roman" w:cs="Times New Roman"/>
          <w:kern w:val="0"/>
          <w:sz w:val="24"/>
          <w:szCs w:val="20"/>
          <w:lang w:val="en-GB"/>
        </w:rPr>
        <w:t xml:space="preserve"> relatively complex. </w:t>
      </w:r>
      <w:r w:rsidR="00926184" w:rsidRPr="00193004">
        <w:rPr>
          <w:rFonts w:ascii="Times New Roman" w:eastAsia="宋体" w:hAnsi="Times New Roman" w:cs="Times New Roman"/>
          <w:kern w:val="0"/>
          <w:sz w:val="24"/>
          <w:szCs w:val="20"/>
          <w:lang w:val="en-GB"/>
        </w:rPr>
        <w:t>CW</w:t>
      </w:r>
      <w:r w:rsidR="00487A78" w:rsidRPr="00193004">
        <w:rPr>
          <w:rFonts w:ascii="Times New Roman" w:eastAsia="宋体" w:hAnsi="Times New Roman" w:cs="Times New Roman"/>
          <w:kern w:val="0"/>
          <w:sz w:val="24"/>
          <w:szCs w:val="20"/>
          <w:lang w:val="en-GB"/>
        </w:rPr>
        <w:t xml:space="preserve"> laser direct processing</w:t>
      </w:r>
      <w:r w:rsidR="000A14BB">
        <w:rPr>
          <w:rFonts w:ascii="Times New Roman" w:eastAsia="宋体" w:hAnsi="Times New Roman" w:cs="Times New Roman"/>
          <w:kern w:val="0"/>
          <w:sz w:val="24"/>
          <w:szCs w:val="20"/>
          <w:lang w:val="en-GB"/>
        </w:rPr>
        <w:t xml:space="preserve"> is a</w:t>
      </w:r>
      <w:r w:rsidR="00926184" w:rsidRPr="00193004">
        <w:rPr>
          <w:rFonts w:ascii="Times New Roman" w:eastAsia="宋体" w:hAnsi="Times New Roman" w:cs="Times New Roman"/>
          <w:kern w:val="0"/>
          <w:sz w:val="24"/>
          <w:szCs w:val="20"/>
          <w:lang w:val="en-GB"/>
        </w:rPr>
        <w:t xml:space="preserve"> </w:t>
      </w:r>
      <w:r w:rsidR="009708A2" w:rsidRPr="00193004">
        <w:rPr>
          <w:rFonts w:ascii="Times New Roman" w:eastAsia="宋体" w:hAnsi="Times New Roman" w:cs="Times New Roman"/>
          <w:kern w:val="0"/>
          <w:sz w:val="24"/>
          <w:szCs w:val="20"/>
          <w:lang w:val="en-GB"/>
        </w:rPr>
        <w:t xml:space="preserve">one-step </w:t>
      </w:r>
      <w:r w:rsidR="009708A2" w:rsidRPr="00193004">
        <w:rPr>
          <w:rFonts w:ascii="Times New Roman" w:eastAsia="宋体" w:hAnsi="Times New Roman" w:cs="Times New Roman"/>
          <w:kern w:val="0"/>
          <w:sz w:val="24"/>
          <w:szCs w:val="20"/>
          <w:lang w:val="en-GB" w:eastAsia="en-US"/>
        </w:rPr>
        <w:t>process</w:t>
      </w:r>
      <w:r w:rsidR="000A14BB">
        <w:rPr>
          <w:rFonts w:ascii="Times New Roman" w:eastAsia="宋体" w:hAnsi="Times New Roman" w:cs="Times New Roman"/>
          <w:kern w:val="0"/>
          <w:sz w:val="24"/>
          <w:szCs w:val="20"/>
          <w:lang w:val="en-GB" w:eastAsia="en-US"/>
        </w:rPr>
        <w:t xml:space="preserve"> and</w:t>
      </w:r>
      <w:r w:rsidR="009708A2" w:rsidRPr="00193004">
        <w:rPr>
          <w:rFonts w:ascii="Times New Roman" w:eastAsia="宋体" w:hAnsi="Times New Roman" w:cs="Times New Roman" w:hint="eastAsia"/>
          <w:kern w:val="0"/>
          <w:sz w:val="24"/>
          <w:szCs w:val="20"/>
          <w:lang w:val="en-GB"/>
        </w:rPr>
        <w:t xml:space="preserve"> </w:t>
      </w:r>
      <w:r w:rsidR="00F0757E" w:rsidRPr="00193004">
        <w:rPr>
          <w:rFonts w:ascii="Times New Roman" w:eastAsia="宋体" w:hAnsi="Times New Roman" w:cs="Times New Roman"/>
          <w:kern w:val="0"/>
          <w:sz w:val="24"/>
          <w:szCs w:val="20"/>
          <w:lang w:val="en-GB"/>
        </w:rPr>
        <w:t>is</w:t>
      </w:r>
      <w:r w:rsidR="00346176">
        <w:rPr>
          <w:rFonts w:ascii="Times New Roman" w:eastAsia="宋体" w:hAnsi="Times New Roman" w:cs="Times New Roman" w:hint="eastAsia"/>
          <w:kern w:val="0"/>
          <w:sz w:val="24"/>
          <w:szCs w:val="20"/>
          <w:lang w:val="en-GB"/>
        </w:rPr>
        <w:t xml:space="preserve"> simple</w:t>
      </w:r>
      <w:r w:rsidR="00346176">
        <w:rPr>
          <w:rFonts w:ascii="Times New Roman" w:eastAsia="宋体" w:hAnsi="Times New Roman" w:cs="Times New Roman"/>
          <w:kern w:val="0"/>
          <w:sz w:val="24"/>
          <w:szCs w:val="20"/>
          <w:lang w:val="en-GB"/>
        </w:rPr>
        <w:t>,</w:t>
      </w:r>
      <w:r w:rsidR="009708A2" w:rsidRPr="00193004">
        <w:rPr>
          <w:rFonts w:ascii="Times New Roman" w:eastAsia="宋体" w:hAnsi="Times New Roman" w:cs="Times New Roman" w:hint="eastAsia"/>
          <w:kern w:val="0"/>
          <w:sz w:val="24"/>
          <w:szCs w:val="20"/>
          <w:lang w:val="en-GB"/>
        </w:rPr>
        <w:t xml:space="preserve"> </w:t>
      </w:r>
      <w:r w:rsidR="009708A2" w:rsidRPr="00193004">
        <w:rPr>
          <w:rFonts w:ascii="Times New Roman" w:eastAsia="宋体" w:hAnsi="Times New Roman" w:cs="Times New Roman"/>
          <w:kern w:val="0"/>
          <w:sz w:val="24"/>
          <w:szCs w:val="20"/>
          <w:lang w:val="en-GB"/>
        </w:rPr>
        <w:t xml:space="preserve">no </w:t>
      </w:r>
      <w:r w:rsidR="009708A2" w:rsidRPr="00193004">
        <w:rPr>
          <w:rFonts w:ascii="Times New Roman" w:eastAsia="宋体" w:hAnsi="Times New Roman" w:cs="Times New Roman"/>
          <w:kern w:val="0"/>
          <w:sz w:val="24"/>
          <w:szCs w:val="20"/>
          <w:lang w:val="en-GB" w:eastAsia="en-US"/>
        </w:rPr>
        <w:t xml:space="preserve">special atmosphere system </w:t>
      </w:r>
      <w:r w:rsidR="00AF48AD" w:rsidRPr="00193004">
        <w:rPr>
          <w:rFonts w:ascii="Times New Roman" w:eastAsia="宋体" w:hAnsi="Times New Roman" w:cs="Times New Roman"/>
          <w:kern w:val="0"/>
          <w:sz w:val="24"/>
          <w:szCs w:val="20"/>
          <w:lang w:val="en-GB" w:eastAsia="en-US"/>
        </w:rPr>
        <w:t>and mask are</w:t>
      </w:r>
      <w:r w:rsidR="009708A2" w:rsidRPr="00193004">
        <w:rPr>
          <w:rFonts w:ascii="Times New Roman" w:eastAsia="宋体" w:hAnsi="Times New Roman" w:cs="Times New Roman"/>
          <w:kern w:val="0"/>
          <w:sz w:val="24"/>
          <w:szCs w:val="20"/>
          <w:lang w:val="en-GB" w:eastAsia="en-US"/>
        </w:rPr>
        <w:t xml:space="preserve"> needed, cost </w:t>
      </w:r>
      <w:r w:rsidR="00E76ACD" w:rsidRPr="00193004">
        <w:rPr>
          <w:rFonts w:ascii="Times New Roman" w:eastAsia="宋体" w:hAnsi="Times New Roman" w:cs="Times New Roman"/>
          <w:kern w:val="0"/>
          <w:sz w:val="24"/>
          <w:szCs w:val="20"/>
          <w:lang w:val="en-GB" w:eastAsia="en-US"/>
        </w:rPr>
        <w:t xml:space="preserve">is </w:t>
      </w:r>
      <w:r w:rsidR="009708A2" w:rsidRPr="00193004">
        <w:rPr>
          <w:rFonts w:ascii="Times New Roman" w:eastAsia="宋体" w:hAnsi="Times New Roman" w:cs="Times New Roman"/>
          <w:kern w:val="0"/>
          <w:sz w:val="24"/>
          <w:szCs w:val="20"/>
          <w:lang w:val="en-GB" w:eastAsia="en-US"/>
        </w:rPr>
        <w:t xml:space="preserve">relatively </w:t>
      </w:r>
      <w:r w:rsidR="00E76ACD" w:rsidRPr="00193004">
        <w:rPr>
          <w:rFonts w:ascii="Times New Roman" w:eastAsia="宋体" w:hAnsi="Times New Roman" w:cs="Times New Roman"/>
          <w:kern w:val="0"/>
          <w:sz w:val="24"/>
          <w:szCs w:val="20"/>
          <w:lang w:val="en-GB" w:eastAsia="en-US"/>
        </w:rPr>
        <w:t xml:space="preserve">low, </w:t>
      </w:r>
      <w:r w:rsidR="00AF48AD" w:rsidRPr="00193004">
        <w:rPr>
          <w:rFonts w:ascii="Times New Roman" w:eastAsia="宋体" w:hAnsi="Times New Roman" w:cs="Times New Roman"/>
          <w:kern w:val="0"/>
          <w:sz w:val="24"/>
          <w:szCs w:val="20"/>
          <w:lang w:val="en-GB" w:eastAsia="en-US"/>
        </w:rPr>
        <w:t xml:space="preserve">and </w:t>
      </w:r>
      <w:r w:rsidR="00E76ACD" w:rsidRPr="00193004">
        <w:rPr>
          <w:rFonts w:ascii="Times New Roman" w:eastAsia="宋体" w:hAnsi="Times New Roman" w:cs="Times New Roman"/>
          <w:kern w:val="0"/>
          <w:sz w:val="24"/>
          <w:szCs w:val="20"/>
          <w:lang w:val="en-GB" w:eastAsia="en-US"/>
        </w:rPr>
        <w:t xml:space="preserve">flexibility </w:t>
      </w:r>
      <w:r w:rsidR="00AF48AD" w:rsidRPr="00193004">
        <w:rPr>
          <w:rFonts w:ascii="Times New Roman" w:eastAsia="宋体" w:hAnsi="Times New Roman" w:cs="Times New Roman"/>
          <w:kern w:val="0"/>
          <w:sz w:val="24"/>
          <w:szCs w:val="20"/>
          <w:lang w:val="en-GB" w:eastAsia="en-US"/>
        </w:rPr>
        <w:t xml:space="preserve">and controllability are high. </w:t>
      </w:r>
      <w:r w:rsidR="00894155" w:rsidRPr="00894155">
        <w:rPr>
          <w:rFonts w:ascii="Times New Roman" w:eastAsia="宋体" w:hAnsi="Times New Roman" w:cs="Times New Roman"/>
          <w:kern w:val="0"/>
          <w:sz w:val="24"/>
          <w:szCs w:val="20"/>
          <w:lang w:val="en-GB" w:eastAsia="en-US"/>
        </w:rPr>
        <w:t>Whereas</w:t>
      </w:r>
      <w:r w:rsidR="008B4CEA" w:rsidRPr="00193004">
        <w:rPr>
          <w:rFonts w:ascii="Times New Roman" w:eastAsia="宋体" w:hAnsi="Times New Roman" w:cs="Times New Roman"/>
          <w:kern w:val="0"/>
          <w:sz w:val="24"/>
          <w:szCs w:val="20"/>
          <w:lang w:val="en-GB" w:eastAsia="en-US"/>
        </w:rPr>
        <w:t xml:space="preserve">, CW laser processing is a </w:t>
      </w:r>
      <w:r w:rsidR="000056C7" w:rsidRPr="00193004">
        <w:rPr>
          <w:rFonts w:ascii="Times New Roman" w:eastAsia="宋体" w:hAnsi="Times New Roman" w:cs="Times New Roman"/>
          <w:kern w:val="0"/>
          <w:sz w:val="24"/>
          <w:szCs w:val="20"/>
          <w:lang w:val="en-GB" w:eastAsia="en-US"/>
        </w:rPr>
        <w:t xml:space="preserve">thermal process, and </w:t>
      </w:r>
      <w:r w:rsidR="0079419C" w:rsidRPr="00193004">
        <w:rPr>
          <w:rFonts w:ascii="Times New Roman" w:eastAsia="宋体" w:hAnsi="Times New Roman" w:cs="Times New Roman"/>
          <w:kern w:val="0"/>
          <w:sz w:val="24"/>
          <w:szCs w:val="20"/>
          <w:lang w:val="en-GB" w:eastAsia="en-US"/>
        </w:rPr>
        <w:t xml:space="preserve">the strong thermal effect </w:t>
      </w:r>
      <w:r w:rsidR="00F0757E" w:rsidRPr="00193004">
        <w:rPr>
          <w:rFonts w:ascii="Times New Roman" w:eastAsia="宋体" w:hAnsi="Times New Roman" w:cs="Times New Roman"/>
          <w:kern w:val="0"/>
          <w:sz w:val="24"/>
          <w:szCs w:val="20"/>
          <w:lang w:val="en-GB" w:eastAsia="en-US"/>
        </w:rPr>
        <w:t>would</w:t>
      </w:r>
      <w:r w:rsidR="0079419C" w:rsidRPr="00193004">
        <w:rPr>
          <w:rFonts w:ascii="Times New Roman" w:eastAsia="宋体" w:hAnsi="Times New Roman" w:cs="Times New Roman"/>
          <w:kern w:val="0"/>
          <w:sz w:val="24"/>
          <w:szCs w:val="20"/>
          <w:lang w:val="en-GB" w:eastAsia="en-US"/>
        </w:rPr>
        <w:t xml:space="preserve"> </w:t>
      </w:r>
      <w:r w:rsidR="00494013" w:rsidRPr="00193004">
        <w:rPr>
          <w:rFonts w:ascii="Times New Roman" w:eastAsia="宋体" w:hAnsi="Times New Roman" w:cs="Times New Roman"/>
          <w:kern w:val="0"/>
          <w:sz w:val="24"/>
          <w:szCs w:val="20"/>
          <w:lang w:val="en-GB" w:eastAsia="en-US"/>
        </w:rPr>
        <w:t>cause thermal</w:t>
      </w:r>
      <w:r w:rsidR="006C13E4" w:rsidRPr="00193004">
        <w:rPr>
          <w:rFonts w:ascii="Times New Roman" w:eastAsia="宋体" w:hAnsi="Times New Roman" w:cs="Times New Roman"/>
          <w:kern w:val="0"/>
          <w:sz w:val="24"/>
          <w:szCs w:val="20"/>
          <w:lang w:val="en-GB" w:eastAsia="en-US"/>
        </w:rPr>
        <w:t xml:space="preserve"> </w:t>
      </w:r>
      <w:r w:rsidR="00494013" w:rsidRPr="00193004">
        <w:rPr>
          <w:rFonts w:ascii="Times New Roman" w:eastAsia="宋体" w:hAnsi="Times New Roman" w:cs="Times New Roman"/>
          <w:kern w:val="0"/>
          <w:sz w:val="24"/>
          <w:szCs w:val="20"/>
          <w:lang w:val="en-GB" w:eastAsia="en-US"/>
        </w:rPr>
        <w:t>oxidization of</w:t>
      </w:r>
      <w:r w:rsidR="008E03BF" w:rsidRPr="00193004">
        <w:rPr>
          <w:rFonts w:ascii="Times New Roman" w:eastAsia="宋体" w:hAnsi="Times New Roman" w:cs="Times New Roman"/>
          <w:kern w:val="0"/>
          <w:sz w:val="24"/>
          <w:szCs w:val="20"/>
          <w:lang w:val="en-GB" w:eastAsia="en-US"/>
        </w:rPr>
        <w:t xml:space="preserve"> materials</w:t>
      </w:r>
      <w:r w:rsidR="008E03BF" w:rsidRPr="00193004">
        <w:rPr>
          <w:rFonts w:ascii="Times New Roman" w:eastAsia="宋体" w:hAnsi="Times New Roman" w:cs="Times New Roman"/>
          <w:kern w:val="0"/>
          <w:sz w:val="24"/>
          <w:szCs w:val="20"/>
          <w:vertAlign w:val="superscript"/>
          <w:lang w:val="en-GB" w:eastAsia="en-US"/>
        </w:rPr>
        <w:t xml:space="preserve"> </w:t>
      </w:r>
      <w:r w:rsidR="008E03BF" w:rsidRPr="00193004">
        <w:rPr>
          <w:rFonts w:ascii="Times New Roman" w:eastAsia="宋体" w:hAnsi="Times New Roman" w:cs="Times New Roman"/>
          <w:kern w:val="0"/>
          <w:sz w:val="24"/>
          <w:szCs w:val="20"/>
          <w:lang w:val="en-GB" w:eastAsia="en-US"/>
        </w:rPr>
        <w:t xml:space="preserve">and </w:t>
      </w:r>
      <w:r w:rsidR="005402FB" w:rsidRPr="00193004">
        <w:rPr>
          <w:rFonts w:ascii="Times New Roman" w:eastAsia="宋体" w:hAnsi="Times New Roman" w:cs="Times New Roman"/>
          <w:kern w:val="0"/>
          <w:sz w:val="24"/>
          <w:szCs w:val="20"/>
          <w:lang w:val="en-GB" w:eastAsia="en-US"/>
        </w:rPr>
        <w:t xml:space="preserve">lead to large </w:t>
      </w:r>
      <w:r w:rsidR="006014BA" w:rsidRPr="00193004">
        <w:rPr>
          <w:rFonts w:ascii="Times New Roman" w:eastAsia="宋体" w:hAnsi="Times New Roman" w:cs="Times New Roman"/>
          <w:kern w:val="0"/>
          <w:sz w:val="24"/>
          <w:szCs w:val="20"/>
          <w:lang w:val="en-GB" w:eastAsia="en-US"/>
        </w:rPr>
        <w:t>recasting layer</w:t>
      </w:r>
      <w:r w:rsidR="000056C7" w:rsidRPr="00193004">
        <w:rPr>
          <w:rFonts w:ascii="Times New Roman" w:eastAsia="宋体" w:hAnsi="Times New Roman" w:cs="Times New Roman"/>
          <w:kern w:val="0"/>
          <w:sz w:val="24"/>
          <w:szCs w:val="20"/>
          <w:lang w:val="en-GB"/>
        </w:rPr>
        <w:t xml:space="preserve">, hence </w:t>
      </w:r>
      <w:r w:rsidR="00B24E65" w:rsidRPr="00193004">
        <w:rPr>
          <w:rFonts w:ascii="Times New Roman" w:eastAsia="宋体" w:hAnsi="Times New Roman" w:cs="Times New Roman"/>
          <w:kern w:val="0"/>
          <w:sz w:val="24"/>
          <w:szCs w:val="20"/>
          <w:lang w:val="en-GB"/>
        </w:rPr>
        <w:t xml:space="preserve">processing precision is </w:t>
      </w:r>
      <w:r w:rsidR="00A255B6">
        <w:rPr>
          <w:rFonts w:ascii="Times New Roman" w:eastAsia="宋体" w:hAnsi="Times New Roman" w:cs="Times New Roman"/>
          <w:kern w:val="0"/>
          <w:sz w:val="24"/>
          <w:szCs w:val="20"/>
          <w:lang w:val="en-GB"/>
        </w:rPr>
        <w:t>insufficient</w:t>
      </w:r>
      <w:r w:rsidR="00B24E65" w:rsidRPr="00193004">
        <w:rPr>
          <w:rFonts w:ascii="Times New Roman" w:eastAsia="宋体" w:hAnsi="Times New Roman" w:cs="Times New Roman"/>
          <w:kern w:val="0"/>
          <w:sz w:val="24"/>
          <w:szCs w:val="20"/>
          <w:lang w:val="en-GB"/>
        </w:rPr>
        <w:t xml:space="preserve">. </w:t>
      </w:r>
      <w:r w:rsidR="002E45D1">
        <w:rPr>
          <w:rFonts w:ascii="Times New Roman" w:eastAsia="宋体" w:hAnsi="Times New Roman" w:cs="Times New Roman"/>
          <w:kern w:val="0"/>
          <w:sz w:val="24"/>
          <w:szCs w:val="20"/>
          <w:lang w:val="en-GB"/>
        </w:rPr>
        <w:t>F</w:t>
      </w:r>
      <w:r w:rsidR="002E45D1" w:rsidRPr="00193004">
        <w:rPr>
          <w:rFonts w:ascii="Times New Roman" w:eastAsia="宋体" w:hAnsi="Times New Roman" w:cs="Times New Roman"/>
          <w:kern w:val="0"/>
          <w:sz w:val="24"/>
          <w:szCs w:val="20"/>
          <w:lang w:val="en-GB"/>
        </w:rPr>
        <w:t>emtosecond (ultrafast) laser pulse direct processing</w:t>
      </w:r>
      <w:r w:rsidR="002E45D1">
        <w:rPr>
          <w:rFonts w:ascii="Times New Roman" w:eastAsia="宋体" w:hAnsi="Times New Roman" w:cs="Times New Roman"/>
          <w:kern w:val="0"/>
          <w:sz w:val="24"/>
          <w:szCs w:val="20"/>
          <w:lang w:val="en-GB"/>
        </w:rPr>
        <w:t xml:space="preserve"> is a</w:t>
      </w:r>
      <w:r w:rsidR="002321AB" w:rsidRPr="00193004">
        <w:rPr>
          <w:rFonts w:ascii="Times New Roman" w:eastAsia="宋体" w:hAnsi="Times New Roman" w:cs="Times New Roman"/>
          <w:kern w:val="0"/>
          <w:sz w:val="24"/>
          <w:szCs w:val="20"/>
          <w:lang w:val="en-GB"/>
        </w:rPr>
        <w:t>nother kind o</w:t>
      </w:r>
      <w:r w:rsidR="002E45D1">
        <w:rPr>
          <w:rFonts w:ascii="Times New Roman" w:eastAsia="宋体" w:hAnsi="Times New Roman" w:cs="Times New Roman"/>
          <w:kern w:val="0"/>
          <w:sz w:val="24"/>
          <w:szCs w:val="20"/>
          <w:lang w:val="en-GB"/>
        </w:rPr>
        <w:t>f laser processing technology.</w:t>
      </w:r>
      <w:r w:rsidR="009E2EB8" w:rsidRPr="00193004">
        <w:rPr>
          <w:rFonts w:ascii="Times New Roman" w:eastAsia="宋体" w:hAnsi="Times New Roman" w:cs="Times New Roman"/>
          <w:kern w:val="0"/>
          <w:sz w:val="24"/>
          <w:szCs w:val="20"/>
          <w:lang w:val="en-GB"/>
        </w:rPr>
        <w:t xml:space="preserve"> Femtosecond laser pulses have</w:t>
      </w:r>
      <w:r w:rsidR="005C7BE4" w:rsidRPr="00193004">
        <w:rPr>
          <w:rFonts w:ascii="Times New Roman" w:eastAsia="宋体" w:hAnsi="Times New Roman" w:cs="Times New Roman"/>
          <w:kern w:val="0"/>
          <w:sz w:val="24"/>
          <w:szCs w:val="20"/>
          <w:lang w:val="en-GB"/>
        </w:rPr>
        <w:t xml:space="preserve"> </w:t>
      </w:r>
      <w:proofErr w:type="spellStart"/>
      <w:r w:rsidR="005C7BE4" w:rsidRPr="00193004">
        <w:rPr>
          <w:rFonts w:ascii="Times New Roman" w:eastAsia="宋体" w:hAnsi="Times New Roman" w:cs="Times New Roman"/>
          <w:kern w:val="0"/>
          <w:sz w:val="24"/>
          <w:szCs w:val="20"/>
          <w:lang w:val="en-GB"/>
        </w:rPr>
        <w:t>ultrashort</w:t>
      </w:r>
      <w:proofErr w:type="spellEnd"/>
      <w:r w:rsidR="005C7BE4" w:rsidRPr="00193004">
        <w:rPr>
          <w:rFonts w:ascii="Times New Roman" w:eastAsia="宋体" w:hAnsi="Times New Roman" w:cs="Times New Roman"/>
          <w:kern w:val="0"/>
          <w:sz w:val="24"/>
          <w:szCs w:val="20"/>
          <w:lang w:val="en-GB"/>
        </w:rPr>
        <w:t xml:space="preserve"> pulse width, ultrahigh power density, and nonlinear </w:t>
      </w:r>
      <w:proofErr w:type="spellStart"/>
      <w:r w:rsidR="005C7BE4" w:rsidRPr="00193004">
        <w:rPr>
          <w:rFonts w:ascii="Times New Roman" w:eastAsia="宋体" w:hAnsi="Times New Roman" w:cs="Times New Roman"/>
          <w:kern w:val="0"/>
          <w:sz w:val="24"/>
          <w:szCs w:val="20"/>
          <w:lang w:val="en-GB"/>
        </w:rPr>
        <w:t>nonequilibrium</w:t>
      </w:r>
      <w:proofErr w:type="spellEnd"/>
      <w:r w:rsidR="005C7BE4" w:rsidRPr="00193004">
        <w:rPr>
          <w:rFonts w:ascii="Times New Roman" w:eastAsia="宋体" w:hAnsi="Times New Roman" w:cs="Times New Roman"/>
          <w:kern w:val="0"/>
          <w:sz w:val="24"/>
          <w:szCs w:val="20"/>
          <w:lang w:val="en-GB"/>
        </w:rPr>
        <w:t xml:space="preserve"> processing feature</w:t>
      </w:r>
      <w:r w:rsidR="000311FC" w:rsidRPr="00193004">
        <w:rPr>
          <w:rFonts w:ascii="Times New Roman" w:eastAsia="宋体" w:hAnsi="Times New Roman" w:cs="Times New Roman"/>
          <w:kern w:val="0"/>
          <w:sz w:val="24"/>
          <w:szCs w:val="20"/>
          <w:lang w:val="en-GB"/>
        </w:rPr>
        <w:t xml:space="preserve">, and </w:t>
      </w:r>
      <w:proofErr w:type="spellStart"/>
      <w:r w:rsidR="00EA42D8" w:rsidRPr="00193004">
        <w:rPr>
          <w:rFonts w:ascii="Times New Roman" w:eastAsia="宋体" w:hAnsi="Times New Roman" w:cs="Times New Roman"/>
          <w:kern w:val="0"/>
          <w:sz w:val="24"/>
          <w:szCs w:val="20"/>
          <w:lang w:val="en-GB"/>
        </w:rPr>
        <w:t>multiphoton</w:t>
      </w:r>
      <w:proofErr w:type="spellEnd"/>
      <w:r w:rsidR="00EA42D8" w:rsidRPr="00193004">
        <w:rPr>
          <w:rFonts w:ascii="Times New Roman" w:eastAsia="宋体" w:hAnsi="Times New Roman" w:cs="Times New Roman"/>
          <w:kern w:val="0"/>
          <w:sz w:val="24"/>
          <w:szCs w:val="20"/>
          <w:lang w:val="en-GB"/>
        </w:rPr>
        <w:t xml:space="preserve"> absorption and </w:t>
      </w:r>
      <w:proofErr w:type="spellStart"/>
      <w:r w:rsidR="00EA42D8" w:rsidRPr="00193004">
        <w:rPr>
          <w:rFonts w:ascii="Times New Roman" w:eastAsia="宋体" w:hAnsi="Times New Roman" w:cs="Times New Roman"/>
          <w:kern w:val="0"/>
          <w:sz w:val="24"/>
          <w:szCs w:val="20"/>
          <w:lang w:val="en-GB"/>
        </w:rPr>
        <w:t>nonthermal</w:t>
      </w:r>
      <w:proofErr w:type="spellEnd"/>
      <w:r w:rsidR="00EA42D8" w:rsidRPr="00193004">
        <w:rPr>
          <w:rFonts w:ascii="Times New Roman" w:eastAsia="宋体" w:hAnsi="Times New Roman" w:cs="Times New Roman"/>
          <w:kern w:val="0"/>
          <w:sz w:val="24"/>
          <w:szCs w:val="20"/>
          <w:lang w:val="en-GB"/>
        </w:rPr>
        <w:t xml:space="preserve"> effect can be realize</w:t>
      </w:r>
      <w:r w:rsidR="004738DE" w:rsidRPr="00193004">
        <w:rPr>
          <w:rFonts w:ascii="Times New Roman" w:eastAsia="宋体" w:hAnsi="Times New Roman" w:cs="Times New Roman"/>
          <w:kern w:val="0"/>
          <w:sz w:val="24"/>
          <w:szCs w:val="20"/>
          <w:lang w:val="en-GB"/>
        </w:rPr>
        <w:t>d</w:t>
      </w:r>
      <w:r w:rsidR="00EA42D8" w:rsidRPr="00193004">
        <w:rPr>
          <w:rFonts w:ascii="Times New Roman" w:eastAsia="宋体" w:hAnsi="Times New Roman" w:cs="Times New Roman"/>
          <w:kern w:val="0"/>
          <w:sz w:val="24"/>
          <w:szCs w:val="20"/>
          <w:lang w:val="en-GB"/>
        </w:rPr>
        <w:t xml:space="preserve">, </w:t>
      </w:r>
      <w:r w:rsidR="000311FC" w:rsidRPr="00193004">
        <w:rPr>
          <w:rFonts w:ascii="Times New Roman" w:eastAsia="宋体" w:hAnsi="Times New Roman" w:cs="Times New Roman"/>
          <w:kern w:val="0"/>
          <w:sz w:val="24"/>
          <w:szCs w:val="20"/>
          <w:lang w:val="en-GB"/>
        </w:rPr>
        <w:t xml:space="preserve">hence </w:t>
      </w:r>
      <w:r w:rsidR="002D4364" w:rsidRPr="00193004">
        <w:rPr>
          <w:rFonts w:ascii="Times New Roman" w:eastAsia="宋体" w:hAnsi="Times New Roman" w:cs="Times New Roman"/>
          <w:kern w:val="0"/>
          <w:sz w:val="24"/>
          <w:szCs w:val="20"/>
          <w:lang w:val="en-GB"/>
        </w:rPr>
        <w:t xml:space="preserve">except </w:t>
      </w:r>
      <w:r w:rsidR="004C1FBE" w:rsidRPr="00193004">
        <w:rPr>
          <w:rFonts w:ascii="Times New Roman" w:eastAsia="宋体" w:hAnsi="Times New Roman" w:cs="Times New Roman"/>
          <w:kern w:val="0"/>
          <w:sz w:val="24"/>
          <w:szCs w:val="20"/>
          <w:lang w:val="en-GB"/>
        </w:rPr>
        <w:t xml:space="preserve">including </w:t>
      </w:r>
      <w:r w:rsidR="00F90041" w:rsidRPr="00193004">
        <w:rPr>
          <w:rFonts w:ascii="Times New Roman" w:eastAsia="宋体" w:hAnsi="Times New Roman" w:cs="Times New Roman"/>
          <w:kern w:val="0"/>
          <w:sz w:val="24"/>
          <w:szCs w:val="20"/>
          <w:lang w:val="en-GB"/>
        </w:rPr>
        <w:t xml:space="preserve">almost </w:t>
      </w:r>
      <w:r w:rsidR="002D4364" w:rsidRPr="00193004">
        <w:rPr>
          <w:rFonts w:ascii="Times New Roman" w:eastAsia="宋体" w:hAnsi="Times New Roman" w:cs="Times New Roman"/>
          <w:kern w:val="0"/>
          <w:sz w:val="24"/>
          <w:szCs w:val="20"/>
          <w:lang w:val="en-GB"/>
        </w:rPr>
        <w:t>all the advantages of CW laser processing</w:t>
      </w:r>
      <w:r w:rsidR="001E5F50" w:rsidRPr="00193004">
        <w:rPr>
          <w:rFonts w:ascii="Times New Roman" w:eastAsia="宋体" w:hAnsi="Times New Roman" w:cs="Times New Roman"/>
          <w:kern w:val="0"/>
          <w:sz w:val="24"/>
          <w:szCs w:val="20"/>
          <w:lang w:val="en-GB"/>
        </w:rPr>
        <w:t xml:space="preserve">, femtosecond laser </w:t>
      </w:r>
      <w:r w:rsidR="004C1FBE" w:rsidRPr="00193004">
        <w:rPr>
          <w:rFonts w:ascii="Times New Roman" w:eastAsia="宋体" w:hAnsi="Times New Roman" w:cs="Times New Roman"/>
          <w:kern w:val="0"/>
          <w:sz w:val="24"/>
          <w:szCs w:val="20"/>
          <w:lang w:val="en-GB"/>
        </w:rPr>
        <w:t xml:space="preserve">direct processing also </w:t>
      </w:r>
      <w:r w:rsidR="00C4051B">
        <w:rPr>
          <w:rFonts w:ascii="Times New Roman" w:eastAsia="宋体" w:hAnsi="Times New Roman" w:cs="Times New Roman"/>
          <w:kern w:val="0"/>
          <w:sz w:val="24"/>
          <w:szCs w:val="20"/>
          <w:lang w:val="en-GB"/>
        </w:rPr>
        <w:t xml:space="preserve">possesses </w:t>
      </w:r>
      <w:r w:rsidR="001B31B2" w:rsidRPr="00193004">
        <w:rPr>
          <w:rFonts w:ascii="Times New Roman" w:eastAsia="宋体" w:hAnsi="Times New Roman" w:cs="Times New Roman"/>
          <w:kern w:val="0"/>
          <w:sz w:val="24"/>
          <w:szCs w:val="20"/>
          <w:lang w:val="en-GB"/>
        </w:rPr>
        <w:t>high processing precision</w:t>
      </w:r>
      <w:hyperlink w:anchor="_ENREF_24" w:tooltip="Reyntjens, 2001 #66" w:history="1"/>
      <w:r w:rsidR="008C7947" w:rsidRPr="00193004">
        <w:rPr>
          <w:rFonts w:ascii="Times New Roman" w:eastAsia="宋体" w:hAnsi="Times New Roman" w:cs="Times New Roman"/>
          <w:kern w:val="0"/>
          <w:sz w:val="24"/>
          <w:szCs w:val="20"/>
          <w:lang w:val="en-GB"/>
        </w:rPr>
        <w:t>.</w:t>
      </w:r>
      <w:hyperlink w:anchor="_ENREF_40" w:tooltip="Jiang, 2018 #65" w:history="1">
        <w:r w:rsidR="0093017B" w:rsidRPr="00193004">
          <w:rPr>
            <w:rFonts w:ascii="Times New Roman" w:eastAsia="宋体" w:hAnsi="Times New Roman" w:cs="Times New Roman"/>
            <w:kern w:val="0"/>
            <w:sz w:val="24"/>
            <w:szCs w:val="20"/>
            <w:lang w:val="en-GB"/>
          </w:rPr>
          <w:fldChar w:fldCharType="begin"/>
        </w:r>
        <w:r w:rsidR="0093017B" w:rsidRPr="00193004">
          <w:rPr>
            <w:rFonts w:ascii="Times New Roman" w:eastAsia="宋体" w:hAnsi="Times New Roman" w:cs="Times New Roman"/>
            <w:kern w:val="0"/>
            <w:sz w:val="24"/>
            <w:szCs w:val="20"/>
            <w:lang w:val="en-GB"/>
          </w:rPr>
          <w:instrText xml:space="preserve"> ADDIN EN.CITE &lt;EndNote&gt;&lt;Cite&gt;&lt;Author&gt;Jiang&lt;/Author&gt;&lt;Year&gt;2018&lt;/Year&gt;&lt;RecNum&gt;65&lt;/RecNum&gt;&lt;DisplayText&gt;&lt;style face="superscript"&gt;40&lt;/style&gt;&lt;/DisplayText&gt;&lt;record&gt;&lt;rec-number&gt;65&lt;/rec-number&gt;&lt;foreign-keys&gt;&lt;key app="EN" db-id="aex2ffs95xfad5epwfvpt0e9v9r2pa02ve5p"&gt;65&lt;/key&gt;&lt;/foreign-keys&gt;&lt;ref-type name="Journal Article"&gt;17&lt;/ref-type&gt;&lt;contributors&gt;&lt;authors&gt;&lt;author&gt;Jiang, Lan&lt;/author&gt;&lt;author&gt;Wang, An-Dong&lt;/author&gt;&lt;author&gt;Li, Bo&lt;/author&gt;&lt;author&gt;Cui, Tian-Hong&lt;/author&gt;&lt;author&gt;Lu, Yong-Feng&lt;/author&gt;&lt;/authors&gt;&lt;/contributors&gt;&lt;titles&gt;&lt;title&gt;Electrons dynamics control by shaping femtosecond laser pulses in micro/nanofabrication: modeling, method, measurement and application&lt;/title&gt;&lt;secondary-title&gt;Light: Science &amp;amp; Applications&lt;/secondary-title&gt;&lt;/titles&gt;&lt;periodical&gt;&lt;full-title&gt;Light: Science &amp;amp; Applications&lt;/full-title&gt;&lt;abbr-1&gt;Light: Sci. Appl.&lt;/abbr-1&gt;&lt;/periodical&gt;&lt;pages&gt;17134&lt;/pages&gt;&lt;volume&gt;7&lt;/volume&gt;&lt;number&gt;2&lt;/number&gt;&lt;dates&gt;&lt;year&gt;2018&lt;/year&gt;&lt;/dates&gt;&lt;isbn&gt;2047-7538&lt;/isbn&gt;&lt;urls&gt;&lt;/urls&gt;&lt;/record&gt;&lt;/Cite&gt;&lt;/EndNote&gt;</w:instrText>
        </w:r>
        <w:r w:rsidR="0093017B" w:rsidRPr="00193004">
          <w:rPr>
            <w:rFonts w:ascii="Times New Roman" w:eastAsia="宋体" w:hAnsi="Times New Roman" w:cs="Times New Roman"/>
            <w:kern w:val="0"/>
            <w:sz w:val="24"/>
            <w:szCs w:val="20"/>
            <w:lang w:val="en-GB"/>
          </w:rPr>
          <w:fldChar w:fldCharType="separate"/>
        </w:r>
        <w:r w:rsidR="0093017B" w:rsidRPr="00193004">
          <w:rPr>
            <w:rFonts w:ascii="Times New Roman" w:eastAsia="宋体" w:hAnsi="Times New Roman" w:cs="Times New Roman"/>
            <w:noProof/>
            <w:kern w:val="0"/>
            <w:sz w:val="24"/>
            <w:szCs w:val="20"/>
            <w:vertAlign w:val="superscript"/>
            <w:lang w:val="en-GB"/>
          </w:rPr>
          <w:t>40</w:t>
        </w:r>
        <w:r w:rsidR="0093017B" w:rsidRPr="00193004">
          <w:rPr>
            <w:rFonts w:ascii="Times New Roman" w:eastAsia="宋体" w:hAnsi="Times New Roman" w:cs="Times New Roman"/>
            <w:kern w:val="0"/>
            <w:sz w:val="24"/>
            <w:szCs w:val="20"/>
            <w:lang w:val="en-GB"/>
          </w:rPr>
          <w:fldChar w:fldCharType="end"/>
        </w:r>
      </w:hyperlink>
    </w:p>
    <w:p w14:paraId="38EC6ABD" w14:textId="5D5D8B8A" w:rsidR="00E55EF8" w:rsidRPr="00193004" w:rsidRDefault="00697A03" w:rsidP="00AB73D5">
      <w:pPr>
        <w:widowControl/>
        <w:spacing w:after="240" w:line="480" w:lineRule="auto"/>
        <w:ind w:firstLine="482"/>
        <w:rPr>
          <w:rFonts w:ascii="Times New Roman" w:eastAsia="宋体" w:hAnsi="Times New Roman" w:cs="Times New Roman"/>
          <w:kern w:val="0"/>
          <w:sz w:val="24"/>
          <w:szCs w:val="20"/>
        </w:rPr>
      </w:pPr>
      <w:r w:rsidRPr="00193004">
        <w:rPr>
          <w:rFonts w:ascii="Times New Roman" w:eastAsia="宋体" w:hAnsi="Times New Roman" w:cs="Times New Roman" w:hint="eastAsia"/>
          <w:kern w:val="0"/>
          <w:sz w:val="24"/>
          <w:szCs w:val="20"/>
          <w:lang w:val="en-GB"/>
        </w:rPr>
        <w:t xml:space="preserve">In this work, </w:t>
      </w:r>
      <w:r w:rsidR="001944DD" w:rsidRPr="00193004">
        <w:rPr>
          <w:rFonts w:ascii="Times New Roman" w:eastAsia="宋体" w:hAnsi="Times New Roman" w:cs="Times New Roman"/>
          <w:kern w:val="0"/>
          <w:sz w:val="24"/>
          <w:szCs w:val="20"/>
        </w:rPr>
        <w:t>we proposed a</w:t>
      </w:r>
      <w:r w:rsidR="008D029B" w:rsidRPr="00193004">
        <w:rPr>
          <w:rFonts w:ascii="Times New Roman" w:eastAsia="宋体" w:hAnsi="Times New Roman" w:cs="Times New Roman"/>
          <w:kern w:val="0"/>
          <w:sz w:val="24"/>
          <w:szCs w:val="20"/>
        </w:rPr>
        <w:t xml:space="preserve"> useful</w:t>
      </w:r>
      <w:r w:rsidR="001944DD" w:rsidRPr="00193004">
        <w:rPr>
          <w:rFonts w:ascii="Times New Roman" w:eastAsia="宋体" w:hAnsi="Times New Roman" w:cs="Times New Roman"/>
          <w:kern w:val="0"/>
          <w:sz w:val="24"/>
          <w:szCs w:val="20"/>
        </w:rPr>
        <w:t xml:space="preserve"> method of </w:t>
      </w:r>
      <w:r w:rsidR="008D029B" w:rsidRPr="00193004">
        <w:rPr>
          <w:rFonts w:ascii="Times New Roman" w:eastAsia="宋体" w:hAnsi="Times New Roman" w:cs="Times New Roman"/>
          <w:kern w:val="0"/>
          <w:sz w:val="24"/>
          <w:szCs w:val="20"/>
        </w:rPr>
        <w:t>utilizing femtosecond laser pulse direct writing to</w:t>
      </w:r>
      <w:r w:rsidR="001944DD" w:rsidRPr="00193004">
        <w:rPr>
          <w:rFonts w:ascii="Times New Roman" w:eastAsia="宋体" w:hAnsi="Times New Roman" w:cs="Times New Roman"/>
          <w:kern w:val="0"/>
          <w:sz w:val="24"/>
          <w:szCs w:val="20"/>
        </w:rPr>
        <w:t xml:space="preserve"> modify multilayer MoS</w:t>
      </w:r>
      <w:r w:rsidR="001944DD" w:rsidRPr="00193004">
        <w:rPr>
          <w:rFonts w:ascii="Times New Roman" w:eastAsia="宋体" w:hAnsi="Times New Roman" w:cs="Times New Roman"/>
          <w:kern w:val="0"/>
          <w:sz w:val="24"/>
          <w:szCs w:val="20"/>
          <w:vertAlign w:val="subscript"/>
        </w:rPr>
        <w:t>2</w:t>
      </w:r>
      <w:r w:rsidR="001944DD" w:rsidRPr="00193004">
        <w:rPr>
          <w:rFonts w:ascii="Times New Roman" w:eastAsia="宋体" w:hAnsi="Times New Roman" w:cs="Times New Roman"/>
          <w:kern w:val="0"/>
          <w:sz w:val="24"/>
          <w:szCs w:val="20"/>
        </w:rPr>
        <w:t xml:space="preserve"> flakes, directly fabricate </w:t>
      </w:r>
      <w:r w:rsidR="00ED4E28">
        <w:rPr>
          <w:rFonts w:ascii="Times New Roman" w:eastAsia="宋体" w:hAnsi="Times New Roman" w:cs="Times New Roman"/>
          <w:kern w:val="0"/>
          <w:sz w:val="24"/>
          <w:szCs w:val="20"/>
        </w:rPr>
        <w:t>regular</w:t>
      </w:r>
      <w:r w:rsidR="001944DD" w:rsidRPr="00193004">
        <w:rPr>
          <w:rFonts w:ascii="Times New Roman" w:eastAsia="宋体" w:hAnsi="Times New Roman" w:cs="Times New Roman"/>
          <w:kern w:val="0"/>
          <w:sz w:val="24"/>
          <w:szCs w:val="20"/>
        </w:rPr>
        <w:t xml:space="preserve"> MoS</w:t>
      </w:r>
      <w:r w:rsidR="001944DD" w:rsidRPr="00193004">
        <w:rPr>
          <w:rFonts w:ascii="Times New Roman" w:eastAsia="宋体" w:hAnsi="Times New Roman" w:cs="Times New Roman"/>
          <w:kern w:val="0"/>
          <w:sz w:val="24"/>
          <w:szCs w:val="20"/>
          <w:vertAlign w:val="subscript"/>
        </w:rPr>
        <w:t>2</w:t>
      </w:r>
      <w:r w:rsidR="001944DD" w:rsidRPr="00193004">
        <w:rPr>
          <w:rFonts w:ascii="Times New Roman" w:eastAsia="宋体" w:hAnsi="Times New Roman" w:cs="Times New Roman"/>
          <w:kern w:val="0"/>
          <w:sz w:val="24"/>
          <w:szCs w:val="20"/>
        </w:rPr>
        <w:t xml:space="preserve"> </w:t>
      </w:r>
      <w:proofErr w:type="spellStart"/>
      <w:r w:rsidR="001944DD" w:rsidRPr="00193004">
        <w:rPr>
          <w:rFonts w:ascii="Times New Roman" w:eastAsia="宋体" w:hAnsi="Times New Roman" w:cs="Times New Roman"/>
          <w:kern w:val="0"/>
          <w:sz w:val="24"/>
          <w:szCs w:val="20"/>
        </w:rPr>
        <w:t>nanoribbon</w:t>
      </w:r>
      <w:proofErr w:type="spellEnd"/>
      <w:r w:rsidR="001944DD" w:rsidRPr="00193004">
        <w:rPr>
          <w:rFonts w:ascii="Times New Roman" w:eastAsia="宋体" w:hAnsi="Times New Roman" w:cs="Times New Roman"/>
          <w:kern w:val="0"/>
          <w:sz w:val="24"/>
          <w:szCs w:val="20"/>
        </w:rPr>
        <w:t xml:space="preserve"> arrays with different ribbon widths, and </w:t>
      </w:r>
      <w:r w:rsidR="000F332E" w:rsidRPr="000F332E">
        <w:rPr>
          <w:rFonts w:ascii="Times New Roman" w:eastAsia="宋体" w:hAnsi="Times New Roman" w:cs="Times New Roman"/>
          <w:kern w:val="0"/>
          <w:sz w:val="24"/>
          <w:szCs w:val="20"/>
        </w:rPr>
        <w:t>arbitrarily</w:t>
      </w:r>
      <w:r w:rsidR="000F332E" w:rsidRPr="000F332E" w:rsidDel="000F332E">
        <w:rPr>
          <w:rFonts w:ascii="Times New Roman" w:eastAsia="宋体" w:hAnsi="Times New Roman" w:cs="Times New Roman"/>
          <w:kern w:val="0"/>
          <w:sz w:val="24"/>
          <w:szCs w:val="20"/>
        </w:rPr>
        <w:t xml:space="preserve"> </w:t>
      </w:r>
      <w:r w:rsidR="001944DD" w:rsidRPr="00193004">
        <w:rPr>
          <w:rFonts w:ascii="Times New Roman" w:eastAsia="宋体" w:hAnsi="Times New Roman" w:cs="Times New Roman"/>
          <w:kern w:val="0"/>
          <w:sz w:val="24"/>
          <w:szCs w:val="20"/>
        </w:rPr>
        <w:t>pattern MoS</w:t>
      </w:r>
      <w:r w:rsidR="001944DD" w:rsidRPr="00193004">
        <w:rPr>
          <w:rFonts w:ascii="Times New Roman" w:eastAsia="宋体" w:hAnsi="Times New Roman" w:cs="Times New Roman"/>
          <w:kern w:val="0"/>
          <w:sz w:val="24"/>
          <w:szCs w:val="20"/>
          <w:vertAlign w:val="subscript"/>
        </w:rPr>
        <w:t>2</w:t>
      </w:r>
      <w:r w:rsidR="001944DD" w:rsidRPr="00193004">
        <w:rPr>
          <w:rFonts w:ascii="Times New Roman" w:eastAsia="宋体" w:hAnsi="Times New Roman" w:cs="Times New Roman"/>
          <w:kern w:val="0"/>
          <w:sz w:val="24"/>
          <w:szCs w:val="20"/>
        </w:rPr>
        <w:t xml:space="preserve"> flakes </w:t>
      </w:r>
      <w:r w:rsidR="004D6F9B">
        <w:rPr>
          <w:rFonts w:ascii="Times New Roman" w:eastAsia="宋体" w:hAnsi="Times New Roman" w:cs="Times New Roman"/>
          <w:kern w:val="0"/>
          <w:sz w:val="24"/>
          <w:szCs w:val="20"/>
        </w:rPr>
        <w:t xml:space="preserve">to </w:t>
      </w:r>
      <w:r w:rsidR="001944DD" w:rsidRPr="00193004">
        <w:rPr>
          <w:rFonts w:ascii="Times New Roman" w:eastAsia="宋体" w:hAnsi="Times New Roman" w:cs="Times New Roman"/>
          <w:kern w:val="0"/>
          <w:sz w:val="24"/>
          <w:szCs w:val="20"/>
        </w:rPr>
        <w:t>form different MoS</w:t>
      </w:r>
      <w:r w:rsidR="001944DD" w:rsidRPr="00193004">
        <w:rPr>
          <w:rFonts w:ascii="Times New Roman" w:eastAsia="宋体" w:hAnsi="Times New Roman" w:cs="Times New Roman"/>
          <w:kern w:val="0"/>
          <w:sz w:val="24"/>
          <w:szCs w:val="20"/>
          <w:vertAlign w:val="subscript"/>
        </w:rPr>
        <w:t>2</w:t>
      </w:r>
      <w:r w:rsidR="001944DD" w:rsidRPr="00193004">
        <w:rPr>
          <w:rFonts w:ascii="Times New Roman" w:eastAsia="宋体" w:hAnsi="Times New Roman" w:cs="Times New Roman"/>
          <w:kern w:val="0"/>
          <w:sz w:val="24"/>
          <w:szCs w:val="20"/>
        </w:rPr>
        <w:t xml:space="preserve"> </w:t>
      </w:r>
      <w:r w:rsidR="000F332E">
        <w:rPr>
          <w:rFonts w:ascii="Times New Roman" w:eastAsia="宋体" w:hAnsi="Times New Roman" w:cs="Times New Roman"/>
          <w:kern w:val="0"/>
          <w:sz w:val="24"/>
          <w:szCs w:val="20"/>
        </w:rPr>
        <w:t>micro</w:t>
      </w:r>
      <w:r w:rsidR="004D6F9B">
        <w:rPr>
          <w:rFonts w:ascii="Times New Roman" w:eastAsia="宋体" w:hAnsi="Times New Roman" w:cs="Times New Roman"/>
          <w:kern w:val="0"/>
          <w:sz w:val="24"/>
          <w:szCs w:val="20"/>
        </w:rPr>
        <w:t>/</w:t>
      </w:r>
      <w:r w:rsidR="000F332E">
        <w:rPr>
          <w:rFonts w:ascii="Times New Roman" w:eastAsia="宋体" w:hAnsi="Times New Roman" w:cs="Times New Roman"/>
          <w:kern w:val="0"/>
          <w:sz w:val="24"/>
          <w:szCs w:val="20"/>
        </w:rPr>
        <w:t>nano</w:t>
      </w:r>
      <w:r w:rsidR="001944DD" w:rsidRPr="00193004">
        <w:rPr>
          <w:rFonts w:ascii="Times New Roman" w:eastAsia="宋体" w:hAnsi="Times New Roman" w:cs="Times New Roman"/>
          <w:kern w:val="0"/>
          <w:sz w:val="24"/>
          <w:szCs w:val="20"/>
        </w:rPr>
        <w:t xml:space="preserve">structures. Moreover, </w:t>
      </w:r>
      <w:r w:rsidR="00EE21F4" w:rsidRPr="00193004">
        <w:rPr>
          <w:rFonts w:ascii="Times New Roman" w:eastAsia="宋体" w:hAnsi="Times New Roman" w:cs="Times New Roman"/>
          <w:kern w:val="0"/>
          <w:sz w:val="24"/>
          <w:szCs w:val="20"/>
        </w:rPr>
        <w:t xml:space="preserve">the </w:t>
      </w:r>
      <w:r w:rsidR="00EE21F4" w:rsidRPr="00193004">
        <w:rPr>
          <w:rFonts w:ascii="Times New Roman" w:eastAsia="宋体" w:hAnsi="Times New Roman" w:cs="Times New Roman"/>
          <w:kern w:val="0"/>
          <w:sz w:val="24"/>
          <w:szCs w:val="20"/>
          <w:lang w:val="en-GB"/>
        </w:rPr>
        <w:t>laser-</w:t>
      </w:r>
      <w:r w:rsidR="00B84D0D">
        <w:rPr>
          <w:rFonts w:ascii="Times New Roman" w:eastAsia="宋体" w:hAnsi="Times New Roman" w:cs="Times New Roman"/>
          <w:kern w:val="0"/>
          <w:sz w:val="24"/>
          <w:szCs w:val="20"/>
          <w:lang w:val="en-GB"/>
        </w:rPr>
        <w:t>fabricated</w:t>
      </w:r>
      <w:r w:rsidR="00EE21F4" w:rsidRPr="00193004">
        <w:rPr>
          <w:rFonts w:ascii="Times New Roman" w:eastAsia="宋体" w:hAnsi="Times New Roman" w:cs="Times New Roman"/>
          <w:kern w:val="0"/>
          <w:sz w:val="24"/>
          <w:szCs w:val="20"/>
          <w:lang w:val="en-GB"/>
        </w:rPr>
        <w:t xml:space="preserve"> MoS</w:t>
      </w:r>
      <w:r w:rsidR="00EE21F4" w:rsidRPr="00193004">
        <w:rPr>
          <w:rFonts w:ascii="Times New Roman" w:eastAsia="宋体" w:hAnsi="Times New Roman" w:cs="Times New Roman"/>
          <w:kern w:val="0"/>
          <w:sz w:val="24"/>
          <w:szCs w:val="20"/>
          <w:vertAlign w:val="subscript"/>
          <w:lang w:val="en-GB"/>
        </w:rPr>
        <w:t>2</w:t>
      </w:r>
      <w:r w:rsidR="00EE21F4" w:rsidRPr="00193004">
        <w:rPr>
          <w:rFonts w:ascii="Times New Roman" w:eastAsia="宋体" w:hAnsi="Times New Roman" w:cs="Times New Roman"/>
          <w:kern w:val="0"/>
          <w:sz w:val="24"/>
          <w:szCs w:val="20"/>
          <w:lang w:val="en-GB"/>
        </w:rPr>
        <w:t xml:space="preserve"> structures were </w:t>
      </w:r>
      <w:r w:rsidR="00EE21F4" w:rsidRPr="00193004">
        <w:rPr>
          <w:rFonts w:ascii="Times New Roman" w:eastAsia="宋体" w:hAnsi="Times New Roman" w:cs="Times New Roman"/>
          <w:kern w:val="0"/>
          <w:sz w:val="24"/>
          <w:szCs w:val="20"/>
        </w:rPr>
        <w:t>chemically and physically bonded with numerous oxygen molecules in the air</w:t>
      </w:r>
      <w:r w:rsidR="001944DD" w:rsidRPr="00193004">
        <w:rPr>
          <w:rFonts w:ascii="Times New Roman" w:eastAsia="宋体" w:hAnsi="Times New Roman" w:cs="Times New Roman"/>
          <w:kern w:val="0"/>
          <w:sz w:val="24"/>
          <w:szCs w:val="20"/>
          <w:lang w:val="en-GB"/>
        </w:rPr>
        <w:t xml:space="preserve">, </w:t>
      </w:r>
      <w:r w:rsidR="00EE21F4" w:rsidRPr="00193004">
        <w:rPr>
          <w:rFonts w:ascii="Times New Roman" w:eastAsia="宋体" w:hAnsi="Times New Roman" w:cs="Times New Roman"/>
          <w:kern w:val="0"/>
          <w:sz w:val="24"/>
          <w:szCs w:val="20"/>
          <w:lang w:val="en-GB"/>
        </w:rPr>
        <w:t xml:space="preserve">which can be </w:t>
      </w:r>
      <w:r w:rsidR="001944DD" w:rsidRPr="00193004">
        <w:rPr>
          <w:rFonts w:ascii="Times New Roman" w:eastAsia="宋体" w:hAnsi="Times New Roman" w:cs="Times New Roman"/>
          <w:kern w:val="0"/>
          <w:sz w:val="24"/>
          <w:szCs w:val="20"/>
          <w:lang w:val="en-GB"/>
        </w:rPr>
        <w:t>attributed to the roughness defect</w:t>
      </w:r>
      <w:r w:rsidR="00B63CEA">
        <w:rPr>
          <w:rFonts w:ascii="Times New Roman" w:eastAsia="宋体" w:hAnsi="Times New Roman" w:cs="Times New Roman"/>
          <w:kern w:val="0"/>
          <w:sz w:val="24"/>
          <w:szCs w:val="20"/>
          <w:lang w:val="en-GB"/>
        </w:rPr>
        <w:t>-</w:t>
      </w:r>
      <w:r w:rsidR="001944DD" w:rsidRPr="00193004">
        <w:rPr>
          <w:rFonts w:ascii="Times New Roman" w:eastAsia="宋体" w:hAnsi="Times New Roman" w:cs="Times New Roman"/>
          <w:kern w:val="0"/>
          <w:sz w:val="24"/>
          <w:szCs w:val="20"/>
          <w:lang w:val="en-GB"/>
        </w:rPr>
        <w:t xml:space="preserve">sites and long edges </w:t>
      </w:r>
      <w:r w:rsidR="001944DD" w:rsidRPr="00193004">
        <w:rPr>
          <w:rFonts w:ascii="Times New Roman" w:eastAsia="宋体" w:hAnsi="Times New Roman" w:cs="Times New Roman" w:hint="eastAsia"/>
          <w:kern w:val="0"/>
          <w:sz w:val="24"/>
          <w:szCs w:val="20"/>
          <w:lang w:val="en-GB"/>
        </w:rPr>
        <w:t>of</w:t>
      </w:r>
      <w:r w:rsidR="001944DD" w:rsidRPr="00193004">
        <w:rPr>
          <w:rFonts w:ascii="Times New Roman" w:eastAsia="宋体" w:hAnsi="Times New Roman" w:cs="Times New Roman"/>
          <w:kern w:val="0"/>
          <w:sz w:val="24"/>
          <w:szCs w:val="20"/>
          <w:lang w:val="en-GB"/>
        </w:rPr>
        <w:t xml:space="preserve"> the </w:t>
      </w:r>
      <w:proofErr w:type="spellStart"/>
      <w:r w:rsidR="001944DD" w:rsidRPr="00193004">
        <w:rPr>
          <w:rFonts w:ascii="Times New Roman" w:eastAsia="宋体" w:hAnsi="Times New Roman" w:cs="Times New Roman"/>
          <w:kern w:val="0"/>
          <w:sz w:val="24"/>
          <w:szCs w:val="20"/>
          <w:lang w:val="en-GB"/>
        </w:rPr>
        <w:t>nanoribbons</w:t>
      </w:r>
      <w:proofErr w:type="spellEnd"/>
      <w:r w:rsidR="001944DD" w:rsidRPr="00193004">
        <w:rPr>
          <w:rFonts w:ascii="Times New Roman" w:eastAsia="宋体" w:hAnsi="Times New Roman" w:cs="Times New Roman"/>
          <w:kern w:val="0"/>
          <w:sz w:val="24"/>
          <w:szCs w:val="20"/>
          <w:lang w:val="en-GB"/>
        </w:rPr>
        <w:t xml:space="preserve"> that </w:t>
      </w:r>
      <w:r w:rsidR="00B84D0D">
        <w:rPr>
          <w:rFonts w:ascii="Times New Roman" w:eastAsia="宋体" w:hAnsi="Times New Roman" w:cs="Times New Roman"/>
          <w:kern w:val="0"/>
          <w:sz w:val="24"/>
          <w:szCs w:val="20"/>
          <w:lang w:val="en-GB"/>
        </w:rPr>
        <w:t xml:space="preserve">may </w:t>
      </w:r>
      <w:r w:rsidR="001944DD" w:rsidRPr="00193004">
        <w:rPr>
          <w:rFonts w:ascii="Times New Roman" w:eastAsia="宋体" w:hAnsi="Times New Roman" w:cs="Times New Roman"/>
          <w:kern w:val="0"/>
          <w:sz w:val="24"/>
          <w:szCs w:val="20"/>
          <w:lang w:val="en-GB"/>
        </w:rPr>
        <w:t>contain numerous unsaturated edge sites and highly</w:t>
      </w:r>
      <w:r w:rsidR="001944DD" w:rsidRPr="00193004">
        <w:rPr>
          <w:rFonts w:ascii="Times New Roman" w:eastAsia="宋体" w:hAnsi="Times New Roman" w:cs="Times New Roman" w:hint="eastAsia"/>
          <w:kern w:val="0"/>
          <w:sz w:val="24"/>
          <w:szCs w:val="20"/>
          <w:lang w:val="en-GB"/>
        </w:rPr>
        <w:t xml:space="preserve"> </w:t>
      </w:r>
      <w:r w:rsidR="001944DD" w:rsidRPr="00193004">
        <w:rPr>
          <w:rFonts w:ascii="Times New Roman" w:eastAsia="宋体" w:hAnsi="Times New Roman" w:cs="Times New Roman"/>
          <w:kern w:val="0"/>
          <w:sz w:val="24"/>
          <w:szCs w:val="20"/>
          <w:lang w:val="en-GB"/>
        </w:rPr>
        <w:t>active centres.</w:t>
      </w:r>
      <w:r w:rsidR="00CF3A86" w:rsidRPr="00193004">
        <w:rPr>
          <w:rFonts w:ascii="Times New Roman" w:eastAsia="宋体" w:hAnsi="Times New Roman" w:cs="Times New Roman"/>
          <w:kern w:val="0"/>
          <w:sz w:val="24"/>
          <w:szCs w:val="20"/>
          <w:lang w:val="en-GB"/>
        </w:rPr>
        <w:t xml:space="preserve"> At last, </w:t>
      </w:r>
      <w:r w:rsidR="001944DD" w:rsidRPr="00193004">
        <w:rPr>
          <w:rFonts w:ascii="Times New Roman" w:eastAsia="宋体" w:hAnsi="Times New Roman" w:cs="Times New Roman"/>
          <w:kern w:val="0"/>
          <w:sz w:val="24"/>
          <w:szCs w:val="20"/>
        </w:rPr>
        <w:t>electronic propert</w:t>
      </w:r>
      <w:r w:rsidR="00D94A3E" w:rsidRPr="00193004">
        <w:rPr>
          <w:rFonts w:ascii="Times New Roman" w:eastAsia="宋体" w:hAnsi="Times New Roman" w:cs="Times New Roman"/>
          <w:kern w:val="0"/>
          <w:sz w:val="24"/>
          <w:szCs w:val="20"/>
        </w:rPr>
        <w:t>ies</w:t>
      </w:r>
      <w:r w:rsidR="001944DD" w:rsidRPr="00193004">
        <w:rPr>
          <w:rFonts w:ascii="Times New Roman" w:eastAsia="宋体" w:hAnsi="Times New Roman" w:cs="Times New Roman"/>
          <w:kern w:val="0"/>
          <w:sz w:val="24"/>
          <w:szCs w:val="20"/>
        </w:rPr>
        <w:t xml:space="preserve"> of MoS</w:t>
      </w:r>
      <w:r w:rsidR="001944DD" w:rsidRPr="00193004">
        <w:rPr>
          <w:rFonts w:ascii="Times New Roman" w:eastAsia="宋体" w:hAnsi="Times New Roman" w:cs="Times New Roman"/>
          <w:kern w:val="0"/>
          <w:sz w:val="24"/>
          <w:szCs w:val="20"/>
          <w:vertAlign w:val="subscript"/>
        </w:rPr>
        <w:t>2</w:t>
      </w:r>
      <w:r w:rsidR="001944DD" w:rsidRPr="00193004">
        <w:rPr>
          <w:rFonts w:ascii="Times New Roman" w:eastAsia="宋体" w:hAnsi="Times New Roman" w:cs="Times New Roman"/>
          <w:kern w:val="0"/>
          <w:sz w:val="24"/>
          <w:szCs w:val="20"/>
        </w:rPr>
        <w:t xml:space="preserve"> </w:t>
      </w:r>
      <w:proofErr w:type="spellStart"/>
      <w:r w:rsidR="001944DD" w:rsidRPr="00193004">
        <w:rPr>
          <w:rFonts w:ascii="Times New Roman" w:eastAsia="宋体" w:hAnsi="Times New Roman" w:cs="Times New Roman"/>
          <w:kern w:val="0"/>
          <w:sz w:val="24"/>
          <w:szCs w:val="20"/>
        </w:rPr>
        <w:t>nanoribbon</w:t>
      </w:r>
      <w:proofErr w:type="spellEnd"/>
      <w:r w:rsidR="001944DD" w:rsidRPr="00193004">
        <w:rPr>
          <w:rFonts w:ascii="Times New Roman" w:eastAsia="宋体" w:hAnsi="Times New Roman" w:cs="Times New Roman"/>
          <w:kern w:val="0"/>
          <w:sz w:val="24"/>
          <w:szCs w:val="20"/>
        </w:rPr>
        <w:t xml:space="preserve"> arrays fabricated to be field effect transistor</w:t>
      </w:r>
      <w:r w:rsidR="00695D12">
        <w:rPr>
          <w:rFonts w:ascii="Times New Roman" w:eastAsia="宋体" w:hAnsi="Times New Roman" w:cs="Times New Roman"/>
          <w:kern w:val="0"/>
          <w:sz w:val="24"/>
          <w:szCs w:val="20"/>
        </w:rPr>
        <w:t xml:space="preserve"> (FET)</w:t>
      </w:r>
      <w:r w:rsidR="001944DD" w:rsidRPr="00193004">
        <w:rPr>
          <w:rFonts w:ascii="Times New Roman" w:eastAsia="宋体" w:hAnsi="Times New Roman" w:cs="Times New Roman"/>
          <w:kern w:val="0"/>
          <w:sz w:val="24"/>
          <w:szCs w:val="20"/>
        </w:rPr>
        <w:t xml:space="preserve"> </w:t>
      </w:r>
      <w:r w:rsidR="00D94A3E" w:rsidRPr="00193004">
        <w:rPr>
          <w:rFonts w:ascii="Times New Roman" w:eastAsia="宋体" w:hAnsi="Times New Roman" w:cs="Times New Roman"/>
          <w:kern w:val="0"/>
          <w:sz w:val="24"/>
          <w:szCs w:val="20"/>
        </w:rPr>
        <w:t xml:space="preserve">were tested, </w:t>
      </w:r>
      <w:r w:rsidR="002C6C48" w:rsidRPr="00193004">
        <w:rPr>
          <w:rFonts w:ascii="Times New Roman" w:eastAsia="宋体" w:hAnsi="Times New Roman" w:cs="Times New Roman"/>
          <w:kern w:val="0"/>
          <w:sz w:val="24"/>
          <w:szCs w:val="20"/>
        </w:rPr>
        <w:t xml:space="preserve">and </w:t>
      </w:r>
      <w:r w:rsidR="008E73B6">
        <w:rPr>
          <w:rFonts w:ascii="Times New Roman" w:eastAsia="宋体" w:hAnsi="Times New Roman" w:cs="Times New Roman"/>
          <w:kern w:val="0"/>
          <w:sz w:val="24"/>
          <w:szCs w:val="20"/>
        </w:rPr>
        <w:t>the</w:t>
      </w:r>
      <w:r w:rsidR="002C6C48" w:rsidRPr="00193004">
        <w:rPr>
          <w:rFonts w:ascii="Times New Roman" w:eastAsia="宋体" w:hAnsi="Times New Roman" w:cs="Times New Roman"/>
          <w:kern w:val="0"/>
          <w:sz w:val="24"/>
          <w:szCs w:val="20"/>
        </w:rPr>
        <w:t xml:space="preserve"> </w:t>
      </w:r>
      <w:r w:rsidR="001944DD" w:rsidRPr="00193004">
        <w:rPr>
          <w:rFonts w:ascii="Times New Roman" w:eastAsia="宋体" w:hAnsi="Times New Roman" w:cs="Times New Roman"/>
          <w:kern w:val="0"/>
          <w:sz w:val="24"/>
          <w:szCs w:val="20"/>
        </w:rPr>
        <w:t>output and transfer characteristics exhibit</w:t>
      </w:r>
      <w:r w:rsidR="002C6C48" w:rsidRPr="00193004">
        <w:rPr>
          <w:rFonts w:ascii="Times New Roman" w:eastAsia="宋体" w:hAnsi="Times New Roman" w:cs="Times New Roman"/>
          <w:kern w:val="0"/>
          <w:sz w:val="24"/>
          <w:szCs w:val="20"/>
        </w:rPr>
        <w:t>ed</w:t>
      </w:r>
      <w:r w:rsidR="001944DD" w:rsidRPr="00193004">
        <w:rPr>
          <w:rFonts w:ascii="Times New Roman" w:eastAsia="宋体" w:hAnsi="Times New Roman" w:cs="Times New Roman"/>
          <w:kern w:val="0"/>
          <w:sz w:val="24"/>
          <w:szCs w:val="20"/>
        </w:rPr>
        <w:t xml:space="preserve"> strong rectification (not </w:t>
      </w:r>
      <w:r w:rsidR="002C6C48" w:rsidRPr="00193004">
        <w:rPr>
          <w:rFonts w:ascii="Times New Roman" w:eastAsia="宋体" w:hAnsi="Times New Roman" w:cs="Times New Roman"/>
          <w:kern w:val="0"/>
          <w:sz w:val="24"/>
          <w:szCs w:val="20"/>
        </w:rPr>
        <w:t>went</w:t>
      </w:r>
      <w:r w:rsidR="001944DD" w:rsidRPr="00193004">
        <w:rPr>
          <w:rFonts w:ascii="Times New Roman" w:eastAsia="宋体" w:hAnsi="Times New Roman" w:cs="Times New Roman"/>
          <w:kern w:val="0"/>
          <w:sz w:val="24"/>
          <w:szCs w:val="20"/>
        </w:rPr>
        <w:t xml:space="preserve"> through zero and exhibit</w:t>
      </w:r>
      <w:r w:rsidR="002C6C48" w:rsidRPr="00193004">
        <w:rPr>
          <w:rFonts w:ascii="Times New Roman" w:eastAsia="宋体" w:hAnsi="Times New Roman" w:cs="Times New Roman"/>
          <w:kern w:val="0"/>
          <w:sz w:val="24"/>
          <w:szCs w:val="20"/>
        </w:rPr>
        <w:t>ed</w:t>
      </w:r>
      <w:r w:rsidR="001944DD" w:rsidRPr="00193004">
        <w:rPr>
          <w:rFonts w:ascii="Times New Roman" w:eastAsia="宋体" w:hAnsi="Times New Roman" w:cs="Times New Roman"/>
          <w:kern w:val="0"/>
          <w:sz w:val="24"/>
          <w:szCs w:val="20"/>
        </w:rPr>
        <w:t xml:space="preserve"> bipolar conduction) of drain</w:t>
      </w:r>
      <w:r w:rsidR="00973EAC">
        <w:rPr>
          <w:rFonts w:ascii="Times New Roman" w:eastAsia="宋体" w:hAnsi="Times New Roman" w:cs="Times New Roman"/>
          <w:kern w:val="0"/>
          <w:sz w:val="24"/>
          <w:szCs w:val="20"/>
        </w:rPr>
        <w:t>−</w:t>
      </w:r>
      <w:r w:rsidR="001944DD" w:rsidRPr="00193004">
        <w:rPr>
          <w:rFonts w:ascii="Times New Roman" w:eastAsia="宋体" w:hAnsi="Times New Roman" w:cs="Times New Roman"/>
          <w:kern w:val="0"/>
          <w:sz w:val="24"/>
          <w:szCs w:val="20"/>
        </w:rPr>
        <w:t>source current</w:t>
      </w:r>
      <w:r w:rsidR="00E158A4">
        <w:rPr>
          <w:rFonts w:ascii="Times New Roman" w:eastAsia="宋体" w:hAnsi="Times New Roman" w:cs="Times New Roman"/>
          <w:kern w:val="0"/>
          <w:sz w:val="24"/>
          <w:szCs w:val="20"/>
        </w:rPr>
        <w:t>. This rectification was</w:t>
      </w:r>
      <w:r w:rsidR="001944DD" w:rsidRPr="00193004">
        <w:rPr>
          <w:rFonts w:ascii="Times New Roman" w:eastAsia="宋体" w:hAnsi="Times New Roman" w:cs="Times New Roman"/>
          <w:kern w:val="0"/>
          <w:sz w:val="24"/>
          <w:szCs w:val="20"/>
        </w:rPr>
        <w:t xml:space="preserve"> supposedly</w:t>
      </w:r>
      <w:r w:rsidR="001944DD" w:rsidRPr="00193004">
        <w:rPr>
          <w:rFonts w:ascii="Times New Roman" w:eastAsia="宋体" w:hAnsi="Times New Roman" w:cs="Times New Roman" w:hint="eastAsia"/>
          <w:kern w:val="0"/>
          <w:sz w:val="24"/>
          <w:szCs w:val="20"/>
        </w:rPr>
        <w:t xml:space="preserve"> </w:t>
      </w:r>
      <w:r w:rsidR="001944DD" w:rsidRPr="00193004">
        <w:rPr>
          <w:rFonts w:ascii="Times New Roman" w:eastAsia="宋体" w:hAnsi="Times New Roman" w:cs="Times New Roman"/>
          <w:kern w:val="0"/>
          <w:sz w:val="24"/>
          <w:szCs w:val="20"/>
        </w:rPr>
        <w:t xml:space="preserve">attributed </w:t>
      </w:r>
      <w:r w:rsidR="002C6C48" w:rsidRPr="00193004">
        <w:rPr>
          <w:rFonts w:ascii="Times New Roman" w:eastAsia="宋体" w:hAnsi="Times New Roman" w:cs="Times New Roman"/>
          <w:kern w:val="0"/>
          <w:sz w:val="24"/>
          <w:szCs w:val="20"/>
        </w:rPr>
        <w:t xml:space="preserve">to </w:t>
      </w:r>
      <w:r w:rsidR="001944DD" w:rsidRPr="00193004">
        <w:rPr>
          <w:rFonts w:ascii="Times New Roman" w:eastAsia="宋体" w:hAnsi="Times New Roman" w:cs="Times New Roman"/>
          <w:kern w:val="0"/>
          <w:sz w:val="24"/>
          <w:szCs w:val="20"/>
        </w:rPr>
        <w:t xml:space="preserve">the </w:t>
      </w:r>
      <w:r w:rsidR="00E44991" w:rsidRPr="00193004">
        <w:rPr>
          <w:rFonts w:ascii="Times New Roman" w:eastAsia="宋体" w:hAnsi="Times New Roman" w:cs="Times New Roman"/>
          <w:kern w:val="0"/>
          <w:sz w:val="24"/>
          <w:szCs w:val="20"/>
        </w:rPr>
        <w:t xml:space="preserve">coordinate </w:t>
      </w:r>
      <w:r w:rsidR="00E44991" w:rsidRPr="00193004">
        <w:rPr>
          <w:rFonts w:ascii="Times New Roman" w:eastAsia="宋体" w:hAnsi="Times New Roman" w:cs="Times New Roman"/>
          <w:kern w:val="0"/>
          <w:sz w:val="24"/>
          <w:szCs w:val="20"/>
        </w:rPr>
        <w:lastRenderedPageBreak/>
        <w:t xml:space="preserve">structures and </w:t>
      </w:r>
      <w:r w:rsidR="001944DD" w:rsidRPr="00193004">
        <w:rPr>
          <w:rFonts w:ascii="Times New Roman" w:eastAsia="宋体" w:hAnsi="Times New Roman" w:cs="Times New Roman"/>
          <w:kern w:val="0"/>
          <w:sz w:val="24"/>
          <w:szCs w:val="20"/>
        </w:rPr>
        <w:t>p-type chemical doping of oxygen molecules on MoS</w:t>
      </w:r>
      <w:r w:rsidR="001944DD" w:rsidRPr="00193004">
        <w:rPr>
          <w:rFonts w:ascii="Times New Roman" w:eastAsia="宋体" w:hAnsi="Times New Roman" w:cs="Times New Roman"/>
          <w:kern w:val="0"/>
          <w:sz w:val="24"/>
          <w:szCs w:val="20"/>
          <w:vertAlign w:val="subscript"/>
        </w:rPr>
        <w:t>2</w:t>
      </w:r>
      <w:r w:rsidR="00596831" w:rsidRPr="00193004">
        <w:rPr>
          <w:rFonts w:ascii="Times New Roman" w:eastAsia="宋体" w:hAnsi="Times New Roman" w:cs="Times New Roman"/>
          <w:kern w:val="0"/>
          <w:sz w:val="24"/>
          <w:szCs w:val="20"/>
        </w:rPr>
        <w:t xml:space="preserve"> </w:t>
      </w:r>
      <w:proofErr w:type="spellStart"/>
      <w:r w:rsidR="00596831" w:rsidRPr="00193004">
        <w:rPr>
          <w:rFonts w:ascii="Times New Roman" w:eastAsia="宋体" w:hAnsi="Times New Roman" w:cs="Times New Roman"/>
          <w:kern w:val="0"/>
          <w:sz w:val="24"/>
          <w:szCs w:val="20"/>
        </w:rPr>
        <w:t>nanoribbon</w:t>
      </w:r>
      <w:proofErr w:type="spellEnd"/>
      <w:r w:rsidR="00596831" w:rsidRPr="00193004">
        <w:rPr>
          <w:rFonts w:ascii="Times New Roman" w:eastAsia="宋体" w:hAnsi="Times New Roman" w:cs="Times New Roman"/>
          <w:kern w:val="0"/>
          <w:sz w:val="24"/>
          <w:szCs w:val="20"/>
        </w:rPr>
        <w:t xml:space="preserve"> arrays, which may </w:t>
      </w:r>
      <w:r w:rsidR="001944DD" w:rsidRPr="00193004">
        <w:rPr>
          <w:rFonts w:ascii="Times New Roman" w:eastAsia="宋体" w:hAnsi="Times New Roman" w:cs="Times New Roman"/>
          <w:kern w:val="0"/>
          <w:sz w:val="24"/>
          <w:szCs w:val="20"/>
        </w:rPr>
        <w:t>caus</w:t>
      </w:r>
      <w:r w:rsidR="00596831" w:rsidRPr="00193004">
        <w:rPr>
          <w:rFonts w:ascii="Times New Roman" w:eastAsia="宋体" w:hAnsi="Times New Roman" w:cs="Times New Roman"/>
          <w:kern w:val="0"/>
          <w:sz w:val="24"/>
          <w:szCs w:val="20"/>
        </w:rPr>
        <w:t>e</w:t>
      </w:r>
      <w:r w:rsidR="002B24E4">
        <w:rPr>
          <w:rFonts w:ascii="Times New Roman" w:eastAsia="宋体" w:hAnsi="Times New Roman" w:cs="Times New Roman"/>
          <w:kern w:val="0"/>
          <w:sz w:val="24"/>
          <w:szCs w:val="20"/>
        </w:rPr>
        <w:t xml:space="preserve"> </w:t>
      </w:r>
      <w:r w:rsidR="001944DD" w:rsidRPr="00193004">
        <w:rPr>
          <w:rFonts w:ascii="Times New Roman" w:eastAsia="宋体" w:hAnsi="Times New Roman" w:cs="Times New Roman"/>
          <w:kern w:val="0"/>
          <w:sz w:val="24"/>
          <w:szCs w:val="20"/>
        </w:rPr>
        <w:t>transition of n-type c</w:t>
      </w:r>
      <w:r w:rsidR="002B24E4">
        <w:rPr>
          <w:rFonts w:ascii="Times New Roman" w:eastAsia="宋体" w:hAnsi="Times New Roman" w:cs="Times New Roman"/>
          <w:kern w:val="0"/>
          <w:sz w:val="24"/>
          <w:szCs w:val="20"/>
        </w:rPr>
        <w:t xml:space="preserve">hannel to p-type channel or </w:t>
      </w:r>
      <w:r w:rsidR="001B5026">
        <w:rPr>
          <w:rFonts w:ascii="Times New Roman" w:eastAsia="宋体" w:hAnsi="Times New Roman" w:cs="Times New Roman"/>
          <w:kern w:val="0"/>
          <w:sz w:val="24"/>
          <w:szCs w:val="20"/>
        </w:rPr>
        <w:t xml:space="preserve">properties </w:t>
      </w:r>
      <w:r w:rsidR="001944DD" w:rsidRPr="00193004">
        <w:rPr>
          <w:rFonts w:ascii="Times New Roman" w:eastAsia="宋体" w:hAnsi="Times New Roman" w:cs="Times New Roman"/>
          <w:kern w:val="0"/>
          <w:sz w:val="24"/>
          <w:szCs w:val="20"/>
        </w:rPr>
        <w:t>similar</w:t>
      </w:r>
      <w:r w:rsidR="001B5026">
        <w:rPr>
          <w:rFonts w:ascii="Times New Roman" w:eastAsia="宋体" w:hAnsi="Times New Roman" w:cs="Times New Roman"/>
          <w:kern w:val="0"/>
          <w:sz w:val="24"/>
          <w:szCs w:val="20"/>
        </w:rPr>
        <w:t xml:space="preserve"> to</w:t>
      </w:r>
      <w:r w:rsidR="001944DD" w:rsidRPr="00193004">
        <w:rPr>
          <w:rFonts w:ascii="Times New Roman" w:eastAsia="宋体" w:hAnsi="Times New Roman" w:cs="Times New Roman"/>
          <w:kern w:val="0"/>
          <w:sz w:val="24"/>
          <w:szCs w:val="20"/>
        </w:rPr>
        <w:t xml:space="preserve"> </w:t>
      </w:r>
      <w:proofErr w:type="spellStart"/>
      <w:r w:rsidR="001944DD" w:rsidRPr="00193004">
        <w:rPr>
          <w:rFonts w:ascii="Times New Roman" w:eastAsia="宋体" w:hAnsi="Times New Roman" w:cs="Times New Roman"/>
          <w:kern w:val="0"/>
          <w:sz w:val="24"/>
          <w:szCs w:val="20"/>
        </w:rPr>
        <w:t>pn</w:t>
      </w:r>
      <w:proofErr w:type="spellEnd"/>
      <w:r w:rsidR="001944DD" w:rsidRPr="00193004">
        <w:rPr>
          <w:rFonts w:ascii="Times New Roman" w:eastAsia="宋体" w:hAnsi="Times New Roman" w:cs="Times New Roman"/>
          <w:kern w:val="0"/>
          <w:sz w:val="24"/>
          <w:szCs w:val="20"/>
        </w:rPr>
        <w:t xml:space="preserve"> junction. The proposed method </w:t>
      </w:r>
      <w:r w:rsidR="00F90041" w:rsidRPr="00193004">
        <w:rPr>
          <w:rFonts w:ascii="Times New Roman" w:eastAsia="宋体" w:hAnsi="Times New Roman" w:cs="Times New Roman"/>
          <w:kern w:val="0"/>
          <w:sz w:val="24"/>
          <w:szCs w:val="20"/>
        </w:rPr>
        <w:t>ha</w:t>
      </w:r>
      <w:r w:rsidR="00553141" w:rsidRPr="00193004">
        <w:rPr>
          <w:rFonts w:ascii="Times New Roman" w:eastAsia="宋体" w:hAnsi="Times New Roman" w:cs="Times New Roman"/>
          <w:kern w:val="0"/>
          <w:sz w:val="24"/>
          <w:szCs w:val="20"/>
        </w:rPr>
        <w:t>d</w:t>
      </w:r>
      <w:r w:rsidR="00F90041" w:rsidRPr="00193004">
        <w:rPr>
          <w:rFonts w:ascii="Times New Roman" w:eastAsia="宋体" w:hAnsi="Times New Roman" w:cs="Times New Roman"/>
          <w:kern w:val="0"/>
          <w:sz w:val="24"/>
          <w:szCs w:val="20"/>
        </w:rPr>
        <w:t xml:space="preserve"> advantages of simplicity, </w:t>
      </w:r>
      <w:proofErr w:type="spellStart"/>
      <w:r w:rsidR="00F90041" w:rsidRPr="00193004">
        <w:rPr>
          <w:rFonts w:ascii="Times New Roman" w:eastAsia="宋体" w:hAnsi="Times New Roman" w:cs="Times New Roman"/>
          <w:kern w:val="0"/>
          <w:sz w:val="24"/>
          <w:szCs w:val="20"/>
        </w:rPr>
        <w:t>maskless</w:t>
      </w:r>
      <w:proofErr w:type="spellEnd"/>
      <w:r w:rsidR="00F90041" w:rsidRPr="00193004">
        <w:rPr>
          <w:rFonts w:ascii="Times New Roman" w:eastAsia="宋体" w:hAnsi="Times New Roman" w:cs="Times New Roman"/>
          <w:kern w:val="0"/>
          <w:sz w:val="24"/>
          <w:szCs w:val="20"/>
        </w:rPr>
        <w:t xml:space="preserve">, strong controllability, high flexibility, and high precision, </w:t>
      </w:r>
      <w:r w:rsidR="00553141" w:rsidRPr="00193004">
        <w:rPr>
          <w:rFonts w:ascii="Times New Roman" w:eastAsia="宋体" w:hAnsi="Times New Roman" w:cs="Times New Roman"/>
          <w:kern w:val="0"/>
          <w:sz w:val="24"/>
          <w:szCs w:val="20"/>
        </w:rPr>
        <w:t xml:space="preserve">and also </w:t>
      </w:r>
      <w:r w:rsidR="001944DD" w:rsidRPr="00193004">
        <w:rPr>
          <w:rFonts w:ascii="Times New Roman" w:eastAsia="宋体" w:hAnsi="Times New Roman" w:cs="Times New Roman"/>
          <w:kern w:val="0"/>
          <w:sz w:val="24"/>
          <w:szCs w:val="20"/>
        </w:rPr>
        <w:t>indicate</w:t>
      </w:r>
      <w:r w:rsidR="00553141" w:rsidRPr="00193004">
        <w:rPr>
          <w:rFonts w:ascii="Times New Roman" w:eastAsia="宋体" w:hAnsi="Times New Roman" w:cs="Times New Roman"/>
          <w:kern w:val="0"/>
          <w:sz w:val="24"/>
          <w:szCs w:val="20"/>
        </w:rPr>
        <w:t>d</w:t>
      </w:r>
      <w:r w:rsidR="001944DD" w:rsidRPr="00193004">
        <w:rPr>
          <w:rFonts w:ascii="Times New Roman" w:eastAsia="宋体" w:hAnsi="Times New Roman" w:cs="Times New Roman"/>
          <w:kern w:val="0"/>
          <w:sz w:val="24"/>
          <w:szCs w:val="20"/>
        </w:rPr>
        <w:t xml:space="preserve"> the ability of femtosecond laser pulses to directly </w:t>
      </w:r>
      <w:r w:rsidR="006E24BE" w:rsidRPr="00193004">
        <w:rPr>
          <w:rFonts w:ascii="Times New Roman" w:eastAsia="宋体" w:hAnsi="Times New Roman" w:cs="Times New Roman"/>
          <w:kern w:val="0"/>
          <w:sz w:val="24"/>
          <w:szCs w:val="20"/>
        </w:rPr>
        <w:t>induce</w:t>
      </w:r>
      <w:r w:rsidR="001944DD" w:rsidRPr="00193004">
        <w:rPr>
          <w:rFonts w:ascii="Times New Roman" w:eastAsia="宋体" w:hAnsi="Times New Roman" w:cs="Times New Roman"/>
          <w:kern w:val="0"/>
          <w:sz w:val="24"/>
          <w:szCs w:val="20"/>
        </w:rPr>
        <w:t xml:space="preserve"> two-dimension </w:t>
      </w:r>
      <w:r w:rsidR="00596831" w:rsidRPr="00193004">
        <w:rPr>
          <w:rFonts w:ascii="Times New Roman" w:eastAsia="宋体" w:hAnsi="Times New Roman" w:cs="Times New Roman"/>
          <w:kern w:val="0"/>
          <w:sz w:val="24"/>
          <w:szCs w:val="20"/>
        </w:rPr>
        <w:t>micro/</w:t>
      </w:r>
      <w:r w:rsidR="001944DD" w:rsidRPr="00193004">
        <w:rPr>
          <w:rFonts w:ascii="Times New Roman" w:eastAsia="宋体" w:hAnsi="Times New Roman" w:cs="Times New Roman"/>
          <w:kern w:val="0"/>
          <w:sz w:val="24"/>
          <w:szCs w:val="20"/>
        </w:rPr>
        <w:t>nanostructures</w:t>
      </w:r>
      <w:r w:rsidR="00596831" w:rsidRPr="00193004">
        <w:rPr>
          <w:rFonts w:ascii="Times New Roman" w:eastAsia="宋体" w:hAnsi="Times New Roman" w:cs="Times New Roman"/>
          <w:kern w:val="0"/>
          <w:sz w:val="24"/>
          <w:szCs w:val="20"/>
        </w:rPr>
        <w:t>/patterns</w:t>
      </w:r>
      <w:r w:rsidR="001944DD" w:rsidRPr="00193004">
        <w:rPr>
          <w:rFonts w:ascii="Times New Roman" w:eastAsia="宋体" w:hAnsi="Times New Roman" w:cs="Times New Roman"/>
          <w:kern w:val="0"/>
          <w:sz w:val="24"/>
          <w:szCs w:val="20"/>
        </w:rPr>
        <w:t xml:space="preserve">, property changes of two-dimension </w:t>
      </w:r>
      <w:r w:rsidR="006E24BE" w:rsidRPr="00193004">
        <w:rPr>
          <w:rFonts w:ascii="Times New Roman" w:eastAsia="宋体" w:hAnsi="Times New Roman" w:cs="Times New Roman"/>
          <w:kern w:val="0"/>
          <w:sz w:val="24"/>
          <w:szCs w:val="20"/>
        </w:rPr>
        <w:t>mate</w:t>
      </w:r>
      <w:r w:rsidR="00553141" w:rsidRPr="00193004">
        <w:rPr>
          <w:rFonts w:ascii="Times New Roman" w:eastAsia="宋体" w:hAnsi="Times New Roman" w:cs="Times New Roman"/>
          <w:kern w:val="0"/>
          <w:sz w:val="24"/>
          <w:szCs w:val="20"/>
        </w:rPr>
        <w:t xml:space="preserve">rial, and new device </w:t>
      </w:r>
      <w:r w:rsidR="002B24E4">
        <w:rPr>
          <w:rFonts w:ascii="Times New Roman" w:eastAsia="宋体" w:hAnsi="Times New Roman" w:cs="Times New Roman"/>
          <w:kern w:val="0"/>
          <w:sz w:val="24"/>
          <w:szCs w:val="20"/>
        </w:rPr>
        <w:t>features</w:t>
      </w:r>
      <w:r w:rsidR="00553141" w:rsidRPr="00193004">
        <w:rPr>
          <w:rFonts w:ascii="Times New Roman" w:eastAsia="宋体" w:hAnsi="Times New Roman" w:cs="Times New Roman"/>
          <w:kern w:val="0"/>
          <w:sz w:val="24"/>
          <w:szCs w:val="20"/>
        </w:rPr>
        <w:t>.</w:t>
      </w:r>
    </w:p>
    <w:p w14:paraId="7DF396E3" w14:textId="77777777" w:rsidR="00DB6B0F" w:rsidRPr="00193004" w:rsidRDefault="00DB6B0F" w:rsidP="00DB6B0F">
      <w:pPr>
        <w:widowControl/>
        <w:spacing w:line="480" w:lineRule="auto"/>
        <w:rPr>
          <w:rFonts w:ascii="Times New Roman" w:eastAsia="宋体" w:hAnsi="Times New Roman" w:cs="Times New Roman"/>
          <w:b/>
          <w:kern w:val="0"/>
          <w:sz w:val="28"/>
          <w:szCs w:val="28"/>
          <w:lang w:eastAsia="en-US"/>
        </w:rPr>
      </w:pPr>
      <w:r w:rsidRPr="00193004">
        <w:rPr>
          <w:rFonts w:ascii="Times New Roman" w:eastAsia="宋体" w:hAnsi="Times New Roman" w:cs="Times New Roman"/>
          <w:b/>
          <w:kern w:val="0"/>
          <w:sz w:val="28"/>
          <w:szCs w:val="28"/>
          <w:lang w:eastAsia="en-US"/>
        </w:rPr>
        <w:t>RESULTS AND DISCUSSION</w:t>
      </w:r>
    </w:p>
    <w:p w14:paraId="04F07C74" w14:textId="269524CD" w:rsidR="00164B8F" w:rsidRPr="00193004" w:rsidRDefault="00DB6B0F" w:rsidP="00DB6B0F">
      <w:pPr>
        <w:spacing w:line="480" w:lineRule="auto"/>
        <w:rPr>
          <w:rFonts w:ascii="Times New Roman" w:eastAsia="宋体" w:hAnsi="Times New Roman" w:cs="Times New Roman"/>
          <w:kern w:val="0"/>
          <w:sz w:val="24"/>
          <w:szCs w:val="20"/>
        </w:rPr>
      </w:pPr>
      <w:r w:rsidRPr="00193004">
        <w:rPr>
          <w:rFonts w:ascii="Times New Roman" w:eastAsia="宋体" w:hAnsi="Times New Roman" w:cs="Times New Roman"/>
          <w:kern w:val="0"/>
          <w:sz w:val="24"/>
          <w:szCs w:val="20"/>
          <w:lang w:eastAsia="en-US"/>
        </w:rPr>
        <w:t xml:space="preserve">In this work, </w:t>
      </w:r>
      <w:r w:rsidR="00164B8F" w:rsidRPr="00193004">
        <w:rPr>
          <w:rFonts w:ascii="Times New Roman" w:eastAsia="宋体" w:hAnsi="Times New Roman" w:cs="Times New Roman"/>
          <w:kern w:val="0"/>
          <w:sz w:val="24"/>
          <w:szCs w:val="20"/>
          <w:lang w:eastAsia="en-US"/>
        </w:rPr>
        <w:t>multilayer MoS</w:t>
      </w:r>
      <w:r w:rsidR="00164B8F" w:rsidRPr="00193004">
        <w:rPr>
          <w:rFonts w:ascii="Times New Roman" w:eastAsia="宋体" w:hAnsi="Times New Roman" w:cs="Times New Roman"/>
          <w:kern w:val="0"/>
          <w:sz w:val="24"/>
          <w:szCs w:val="20"/>
          <w:vertAlign w:val="subscript"/>
          <w:lang w:eastAsia="en-US"/>
        </w:rPr>
        <w:t>2</w:t>
      </w:r>
      <w:r w:rsidR="00164B8F" w:rsidRPr="00193004">
        <w:rPr>
          <w:rFonts w:ascii="Times New Roman" w:eastAsia="宋体" w:hAnsi="Times New Roman" w:cs="Times New Roman"/>
          <w:kern w:val="0"/>
          <w:sz w:val="24"/>
          <w:szCs w:val="20"/>
          <w:lang w:eastAsia="en-US"/>
        </w:rPr>
        <w:t xml:space="preserve"> flakes </w:t>
      </w:r>
      <w:r w:rsidRPr="00193004">
        <w:rPr>
          <w:rFonts w:ascii="Times New Roman" w:eastAsia="宋体" w:hAnsi="Times New Roman" w:cs="Times New Roman"/>
          <w:kern w:val="0"/>
          <w:sz w:val="24"/>
          <w:szCs w:val="20"/>
          <w:lang w:eastAsia="en-US"/>
        </w:rPr>
        <w:t xml:space="preserve">were mechanically exfoliated from a natural crystal and </w:t>
      </w:r>
      <w:r w:rsidR="00164B8F" w:rsidRPr="00193004">
        <w:rPr>
          <w:rFonts w:ascii="Times New Roman" w:eastAsia="宋体" w:hAnsi="Times New Roman" w:cs="Times New Roman"/>
          <w:kern w:val="0"/>
          <w:sz w:val="24"/>
          <w:szCs w:val="20"/>
          <w:lang w:eastAsia="en-US"/>
        </w:rPr>
        <w:t xml:space="preserve">deposited </w:t>
      </w:r>
      <w:r w:rsidR="009870A0" w:rsidRPr="00193004">
        <w:rPr>
          <w:rFonts w:ascii="Times New Roman" w:eastAsia="宋体" w:hAnsi="Times New Roman" w:cs="Times New Roman"/>
          <w:kern w:val="0"/>
          <w:sz w:val="24"/>
          <w:szCs w:val="20"/>
          <w:lang w:eastAsia="en-US"/>
        </w:rPr>
        <w:t>on</w:t>
      </w:r>
      <w:r w:rsidR="009870A0" w:rsidRPr="00193004">
        <w:rPr>
          <w:rFonts w:ascii="Times New Roman" w:eastAsia="宋体" w:hAnsi="Times New Roman" w:cs="Times New Roman"/>
          <w:kern w:val="0"/>
          <w:sz w:val="24"/>
          <w:szCs w:val="20"/>
        </w:rPr>
        <w:t xml:space="preserve"> 300nm-SiO</w:t>
      </w:r>
      <w:r w:rsidR="009870A0" w:rsidRPr="00193004">
        <w:rPr>
          <w:rFonts w:ascii="Times New Roman" w:eastAsia="宋体" w:hAnsi="Times New Roman" w:cs="Times New Roman"/>
          <w:kern w:val="0"/>
          <w:sz w:val="24"/>
          <w:szCs w:val="20"/>
          <w:vertAlign w:val="subscript"/>
        </w:rPr>
        <w:t>2</w:t>
      </w:r>
      <w:r w:rsidR="009870A0" w:rsidRPr="00193004">
        <w:rPr>
          <w:rFonts w:ascii="Times New Roman" w:eastAsia="宋体" w:hAnsi="Times New Roman" w:cs="Times New Roman"/>
          <w:kern w:val="0"/>
          <w:sz w:val="24"/>
          <w:szCs w:val="20"/>
        </w:rPr>
        <w:t xml:space="preserve">/Si substrates. </w:t>
      </w:r>
      <w:r w:rsidR="00BF7662" w:rsidRPr="00193004">
        <w:rPr>
          <w:rFonts w:ascii="Times New Roman" w:eastAsia="宋体" w:hAnsi="Times New Roman" w:cs="Times New Roman"/>
          <w:kern w:val="0"/>
          <w:sz w:val="24"/>
          <w:szCs w:val="20"/>
        </w:rPr>
        <w:t xml:space="preserve">The </w:t>
      </w:r>
      <w:r w:rsidR="00B41466" w:rsidRPr="00193004">
        <w:rPr>
          <w:rFonts w:ascii="Times New Roman" w:eastAsia="宋体" w:hAnsi="Times New Roman" w:cs="Times New Roman"/>
          <w:kern w:val="0"/>
          <w:sz w:val="24"/>
          <w:szCs w:val="20"/>
        </w:rPr>
        <w:t xml:space="preserve">thickness of </w:t>
      </w:r>
      <w:r w:rsidR="00BF7662" w:rsidRPr="00193004">
        <w:rPr>
          <w:rFonts w:ascii="Times New Roman" w:eastAsia="宋体" w:hAnsi="Times New Roman" w:cs="Times New Roman"/>
          <w:kern w:val="0"/>
          <w:sz w:val="24"/>
          <w:szCs w:val="20"/>
        </w:rPr>
        <w:t>MoS</w:t>
      </w:r>
      <w:r w:rsidR="00BF7662" w:rsidRPr="00193004">
        <w:rPr>
          <w:rFonts w:ascii="Times New Roman" w:eastAsia="宋体" w:hAnsi="Times New Roman" w:cs="Times New Roman"/>
          <w:kern w:val="0"/>
          <w:sz w:val="24"/>
          <w:szCs w:val="20"/>
          <w:vertAlign w:val="subscript"/>
        </w:rPr>
        <w:t>2</w:t>
      </w:r>
      <w:r w:rsidR="00BF7662" w:rsidRPr="00193004">
        <w:rPr>
          <w:rFonts w:ascii="Times New Roman" w:eastAsia="宋体" w:hAnsi="Times New Roman" w:cs="Times New Roman"/>
          <w:kern w:val="0"/>
          <w:sz w:val="24"/>
          <w:szCs w:val="20"/>
        </w:rPr>
        <w:t xml:space="preserve"> flakes selected for experiments </w:t>
      </w:r>
      <w:r w:rsidR="00B41466" w:rsidRPr="00193004">
        <w:rPr>
          <w:rFonts w:ascii="Times New Roman" w:eastAsia="宋体" w:hAnsi="Times New Roman" w:cs="Times New Roman"/>
          <w:kern w:val="0"/>
          <w:sz w:val="24"/>
          <w:szCs w:val="20"/>
        </w:rPr>
        <w:t xml:space="preserve">was </w:t>
      </w:r>
      <w:r w:rsidR="002E28FA" w:rsidRPr="00193004">
        <w:rPr>
          <w:rFonts w:ascii="Times New Roman" w:eastAsia="宋体" w:hAnsi="Times New Roman" w:cs="Times New Roman" w:hint="eastAsia"/>
          <w:kern w:val="0"/>
          <w:sz w:val="24"/>
          <w:szCs w:val="20"/>
        </w:rPr>
        <w:t>several</w:t>
      </w:r>
      <w:r w:rsidR="002E28FA" w:rsidRPr="00193004">
        <w:rPr>
          <w:rFonts w:ascii="Times New Roman" w:eastAsia="宋体" w:hAnsi="Times New Roman" w:cs="Times New Roman"/>
          <w:kern w:val="0"/>
          <w:sz w:val="24"/>
          <w:szCs w:val="20"/>
        </w:rPr>
        <w:t xml:space="preserve"> to </w:t>
      </w:r>
      <w:r w:rsidR="002E28FA" w:rsidRPr="00193004">
        <w:rPr>
          <w:rFonts w:ascii="Times New Roman" w:eastAsia="宋体" w:hAnsi="Times New Roman" w:cs="Times New Roman" w:hint="eastAsia"/>
          <w:kern w:val="0"/>
          <w:sz w:val="24"/>
          <w:szCs w:val="20"/>
        </w:rPr>
        <w:t>d</w:t>
      </w:r>
      <w:r w:rsidR="002E28FA" w:rsidRPr="00193004">
        <w:rPr>
          <w:rFonts w:ascii="Times New Roman" w:eastAsia="宋体" w:hAnsi="Times New Roman" w:cs="Times New Roman"/>
          <w:kern w:val="0"/>
          <w:sz w:val="24"/>
          <w:szCs w:val="20"/>
        </w:rPr>
        <w:t>ozens of nanometers</w:t>
      </w:r>
      <w:r w:rsidR="00CD31FF" w:rsidRPr="00193004">
        <w:rPr>
          <w:rFonts w:ascii="Times New Roman" w:eastAsia="宋体" w:hAnsi="Times New Roman" w:cs="Times New Roman"/>
          <w:kern w:val="0"/>
          <w:sz w:val="24"/>
          <w:szCs w:val="20"/>
        </w:rPr>
        <w:t xml:space="preserve">. </w:t>
      </w:r>
      <w:r w:rsidR="00C81E00" w:rsidRPr="00193004">
        <w:rPr>
          <w:rFonts w:ascii="Times New Roman" w:eastAsia="宋体" w:hAnsi="Times New Roman" w:cs="Times New Roman"/>
          <w:kern w:val="0"/>
          <w:sz w:val="24"/>
          <w:szCs w:val="20"/>
        </w:rPr>
        <w:t xml:space="preserve">The schematic of our method </w:t>
      </w:r>
      <w:r w:rsidR="006524E9">
        <w:rPr>
          <w:rFonts w:ascii="Times New Roman" w:eastAsia="宋体" w:hAnsi="Times New Roman" w:cs="Times New Roman"/>
          <w:kern w:val="0"/>
          <w:sz w:val="24"/>
          <w:szCs w:val="20"/>
        </w:rPr>
        <w:t>of</w:t>
      </w:r>
      <w:r w:rsidR="00C81E00" w:rsidRPr="00193004">
        <w:rPr>
          <w:rFonts w:ascii="Times New Roman" w:eastAsia="宋体" w:hAnsi="Times New Roman" w:cs="Times New Roman"/>
          <w:kern w:val="0"/>
          <w:sz w:val="24"/>
          <w:szCs w:val="20"/>
        </w:rPr>
        <w:t xml:space="preserve"> </w:t>
      </w:r>
      <w:r w:rsidR="006524E9">
        <w:rPr>
          <w:rFonts w:ascii="Times New Roman" w:eastAsia="宋体" w:hAnsi="Times New Roman" w:cs="Times New Roman"/>
          <w:kern w:val="0"/>
          <w:sz w:val="24"/>
          <w:szCs w:val="20"/>
        </w:rPr>
        <w:t>fabricating</w:t>
      </w:r>
      <w:r w:rsidR="00AD28F5">
        <w:rPr>
          <w:rFonts w:ascii="Times New Roman" w:eastAsia="宋体" w:hAnsi="Times New Roman" w:cs="Times New Roman"/>
          <w:kern w:val="0"/>
          <w:sz w:val="24"/>
          <w:szCs w:val="20"/>
        </w:rPr>
        <w:t xml:space="preserve"> </w:t>
      </w:r>
      <w:r w:rsidR="00CB131F" w:rsidRPr="00193004">
        <w:rPr>
          <w:rFonts w:ascii="Times New Roman" w:eastAsia="宋体" w:hAnsi="Times New Roman" w:cs="Times New Roman"/>
          <w:kern w:val="0"/>
          <w:sz w:val="24"/>
          <w:szCs w:val="20"/>
        </w:rPr>
        <w:t>MoS</w:t>
      </w:r>
      <w:r w:rsidR="00CB131F" w:rsidRPr="00193004">
        <w:rPr>
          <w:rFonts w:ascii="Times New Roman" w:eastAsia="宋体" w:hAnsi="Times New Roman" w:cs="Times New Roman"/>
          <w:kern w:val="0"/>
          <w:sz w:val="24"/>
          <w:szCs w:val="20"/>
          <w:vertAlign w:val="subscript"/>
        </w:rPr>
        <w:t>2</w:t>
      </w:r>
      <w:r w:rsidR="00CB131F" w:rsidRPr="00193004">
        <w:rPr>
          <w:rFonts w:ascii="Times New Roman" w:eastAsia="宋体" w:hAnsi="Times New Roman" w:cs="Times New Roman"/>
          <w:kern w:val="0"/>
          <w:sz w:val="24"/>
          <w:szCs w:val="20"/>
        </w:rPr>
        <w:t xml:space="preserve"> </w:t>
      </w:r>
      <w:proofErr w:type="spellStart"/>
      <w:r w:rsidR="00CB131F" w:rsidRPr="00193004">
        <w:rPr>
          <w:rFonts w:ascii="Times New Roman" w:eastAsia="宋体" w:hAnsi="Times New Roman" w:cs="Times New Roman"/>
          <w:kern w:val="0"/>
          <w:sz w:val="24"/>
          <w:szCs w:val="20"/>
        </w:rPr>
        <w:t>nanoribbons</w:t>
      </w:r>
      <w:proofErr w:type="spellEnd"/>
      <w:r w:rsidR="00655391">
        <w:rPr>
          <w:rFonts w:ascii="Times New Roman" w:eastAsia="宋体" w:hAnsi="Times New Roman" w:cs="Times New Roman"/>
          <w:kern w:val="0"/>
          <w:sz w:val="24"/>
          <w:szCs w:val="20"/>
        </w:rPr>
        <w:t>/</w:t>
      </w:r>
      <w:r w:rsidR="00AD28F5">
        <w:rPr>
          <w:rFonts w:ascii="Times New Roman" w:eastAsia="宋体" w:hAnsi="Times New Roman" w:cs="Times New Roman"/>
          <w:kern w:val="0"/>
          <w:sz w:val="24"/>
          <w:szCs w:val="20"/>
        </w:rPr>
        <w:t>patterns</w:t>
      </w:r>
      <w:r w:rsidR="00950686" w:rsidRPr="00193004">
        <w:rPr>
          <w:rFonts w:ascii="Times New Roman" w:eastAsia="宋体" w:hAnsi="Times New Roman" w:cs="Times New Roman"/>
          <w:kern w:val="0"/>
          <w:sz w:val="24"/>
          <w:szCs w:val="20"/>
        </w:rPr>
        <w:t xml:space="preserve"> is shown in Figure 1a, which relies on the formation </w:t>
      </w:r>
      <w:r w:rsidR="00651C10" w:rsidRPr="00193004">
        <w:rPr>
          <w:rFonts w:ascii="Times New Roman" w:eastAsia="宋体" w:hAnsi="Times New Roman" w:cs="Times New Roman"/>
          <w:kern w:val="0"/>
          <w:sz w:val="24"/>
          <w:szCs w:val="20"/>
        </w:rPr>
        <w:t xml:space="preserve">of </w:t>
      </w:r>
      <w:r w:rsidR="004B375D">
        <w:rPr>
          <w:rFonts w:ascii="Times New Roman" w:eastAsia="宋体" w:hAnsi="Times New Roman" w:cs="Times New Roman"/>
          <w:kern w:val="0"/>
          <w:sz w:val="24"/>
          <w:szCs w:val="20"/>
        </w:rPr>
        <w:t>regular</w:t>
      </w:r>
      <w:r w:rsidR="00651C10" w:rsidRPr="00193004">
        <w:rPr>
          <w:rFonts w:ascii="Times New Roman" w:eastAsia="宋体" w:hAnsi="Times New Roman" w:cs="Times New Roman"/>
          <w:kern w:val="0"/>
          <w:sz w:val="24"/>
          <w:szCs w:val="20"/>
        </w:rPr>
        <w:t xml:space="preserve"> nanostructures</w:t>
      </w:r>
      <w:r w:rsidR="004B375D">
        <w:rPr>
          <w:rFonts w:ascii="Times New Roman" w:eastAsia="宋体" w:hAnsi="Times New Roman" w:cs="Times New Roman"/>
          <w:kern w:val="0"/>
          <w:sz w:val="24"/>
          <w:szCs w:val="20"/>
        </w:rPr>
        <w:t xml:space="preserve"> and the </w:t>
      </w:r>
      <w:r w:rsidR="007D7AD4">
        <w:rPr>
          <w:rFonts w:ascii="Times New Roman" w:eastAsia="宋体" w:hAnsi="Times New Roman" w:cs="Times New Roman"/>
          <w:kern w:val="0"/>
          <w:sz w:val="24"/>
          <w:szCs w:val="20"/>
        </w:rPr>
        <w:t>material removal</w:t>
      </w:r>
      <w:r w:rsidR="00651C10" w:rsidRPr="00193004">
        <w:rPr>
          <w:rFonts w:ascii="Times New Roman" w:eastAsia="宋体" w:hAnsi="Times New Roman" w:cs="Times New Roman"/>
          <w:kern w:val="0"/>
          <w:sz w:val="24"/>
          <w:szCs w:val="20"/>
        </w:rPr>
        <w:t xml:space="preserve"> by </w:t>
      </w:r>
      <w:r w:rsidR="001847E7">
        <w:rPr>
          <w:rFonts w:ascii="Times New Roman" w:eastAsia="宋体" w:hAnsi="Times New Roman" w:cs="Times New Roman"/>
          <w:kern w:val="0"/>
          <w:sz w:val="24"/>
          <w:szCs w:val="20"/>
        </w:rPr>
        <w:t>femtosecond</w:t>
      </w:r>
      <w:r w:rsidR="00651C10" w:rsidRPr="00193004">
        <w:rPr>
          <w:rFonts w:ascii="Times New Roman" w:eastAsia="宋体" w:hAnsi="Times New Roman" w:cs="Times New Roman"/>
          <w:kern w:val="0"/>
          <w:sz w:val="24"/>
          <w:szCs w:val="20"/>
        </w:rPr>
        <w:t xml:space="preserve"> laser </w:t>
      </w:r>
      <w:r w:rsidR="001847E7">
        <w:rPr>
          <w:rFonts w:ascii="Times New Roman" w:eastAsia="宋体" w:hAnsi="Times New Roman" w:cs="Times New Roman"/>
          <w:kern w:val="0"/>
          <w:sz w:val="24"/>
          <w:szCs w:val="20"/>
        </w:rPr>
        <w:t>pulse irradiation</w:t>
      </w:r>
      <w:r w:rsidR="00651C10" w:rsidRPr="00193004">
        <w:rPr>
          <w:rFonts w:ascii="Times New Roman" w:eastAsia="宋体" w:hAnsi="Times New Roman" w:cs="Times New Roman"/>
          <w:kern w:val="0"/>
          <w:sz w:val="24"/>
          <w:szCs w:val="20"/>
        </w:rPr>
        <w:t>.</w:t>
      </w:r>
      <w:r w:rsidR="00D43E8B" w:rsidRPr="00193004">
        <w:rPr>
          <w:rFonts w:ascii="Times New Roman" w:eastAsia="宋体" w:hAnsi="Times New Roman" w:cs="Times New Roman"/>
          <w:kern w:val="0"/>
          <w:sz w:val="24"/>
          <w:szCs w:val="20"/>
        </w:rPr>
        <w:t xml:space="preserve"> </w:t>
      </w:r>
      <w:r w:rsidR="00511F37">
        <w:rPr>
          <w:rFonts w:ascii="Times New Roman" w:eastAsia="宋体" w:hAnsi="Times New Roman" w:cs="Times New Roman"/>
          <w:kern w:val="0"/>
          <w:sz w:val="24"/>
          <w:szCs w:val="20"/>
        </w:rPr>
        <w:t>When f</w:t>
      </w:r>
      <w:r w:rsidR="006129A6" w:rsidRPr="00193004">
        <w:rPr>
          <w:rFonts w:ascii="Times New Roman" w:eastAsia="宋体" w:hAnsi="Times New Roman" w:cs="Times New Roman"/>
          <w:kern w:val="0"/>
          <w:sz w:val="24"/>
          <w:szCs w:val="20"/>
        </w:rPr>
        <w:t xml:space="preserve">emtosecond laser pulse beam </w:t>
      </w:r>
      <w:r w:rsidR="00511F37">
        <w:rPr>
          <w:rFonts w:ascii="Times New Roman" w:eastAsia="宋体" w:hAnsi="Times New Roman" w:cs="Times New Roman"/>
          <w:kern w:val="0"/>
          <w:sz w:val="24"/>
          <w:szCs w:val="20"/>
        </w:rPr>
        <w:t>is</w:t>
      </w:r>
      <w:r w:rsidR="006129A6" w:rsidRPr="00193004">
        <w:rPr>
          <w:rFonts w:ascii="Times New Roman" w:eastAsia="宋体" w:hAnsi="Times New Roman" w:cs="Times New Roman"/>
          <w:kern w:val="0"/>
          <w:sz w:val="24"/>
          <w:szCs w:val="20"/>
        </w:rPr>
        <w:t xml:space="preserve"> </w:t>
      </w:r>
      <w:r w:rsidR="003B7236" w:rsidRPr="00193004">
        <w:rPr>
          <w:rFonts w:ascii="Times New Roman" w:eastAsia="宋体" w:hAnsi="Times New Roman" w:cs="Times New Roman"/>
          <w:kern w:val="0"/>
          <w:sz w:val="24"/>
          <w:szCs w:val="20"/>
        </w:rPr>
        <w:t xml:space="preserve">focused and irradiated on </w:t>
      </w:r>
      <w:r w:rsidR="00511F37">
        <w:rPr>
          <w:rFonts w:ascii="Times New Roman" w:eastAsia="宋体" w:hAnsi="Times New Roman" w:cs="Times New Roman"/>
          <w:kern w:val="0"/>
          <w:sz w:val="24"/>
          <w:szCs w:val="20"/>
        </w:rPr>
        <w:t>material</w:t>
      </w:r>
      <w:r w:rsidR="00511F37" w:rsidRPr="00511F37">
        <w:rPr>
          <w:rFonts w:ascii="Times New Roman" w:eastAsia="宋体" w:hAnsi="Times New Roman" w:cs="Times New Roman"/>
          <w:kern w:val="0"/>
          <w:sz w:val="24"/>
          <w:szCs w:val="20"/>
        </w:rPr>
        <w:t xml:space="preserve"> </w:t>
      </w:r>
      <w:r w:rsidR="00511F37" w:rsidRPr="00193004">
        <w:rPr>
          <w:rFonts w:ascii="Times New Roman" w:eastAsia="宋体" w:hAnsi="Times New Roman" w:cs="Times New Roman"/>
          <w:kern w:val="0"/>
          <w:sz w:val="24"/>
          <w:szCs w:val="20"/>
        </w:rPr>
        <w:t>surface</w:t>
      </w:r>
      <w:r w:rsidR="003B7236" w:rsidRPr="00193004">
        <w:rPr>
          <w:rFonts w:ascii="Times New Roman" w:eastAsia="宋体" w:hAnsi="Times New Roman" w:cs="Times New Roman"/>
          <w:kern w:val="0"/>
          <w:sz w:val="24"/>
          <w:szCs w:val="20"/>
        </w:rPr>
        <w:t>,</w:t>
      </w:r>
      <w:r w:rsidR="00217A0A" w:rsidRPr="00193004">
        <w:rPr>
          <w:rFonts w:ascii="Times New Roman" w:eastAsia="宋体" w:hAnsi="Times New Roman" w:cs="Times New Roman"/>
          <w:kern w:val="0"/>
          <w:sz w:val="24"/>
          <w:szCs w:val="20"/>
        </w:rPr>
        <w:t xml:space="preserve"> </w:t>
      </w:r>
      <w:r w:rsidR="002B529F" w:rsidRPr="00E5327D">
        <w:rPr>
          <w:rFonts w:ascii="Times New Roman" w:eastAsia="宋体" w:hAnsi="Times New Roman" w:cs="Times New Roman"/>
          <w:kern w:val="0"/>
          <w:sz w:val="24"/>
          <w:szCs w:val="20"/>
        </w:rPr>
        <w:t xml:space="preserve">surface </w:t>
      </w:r>
      <w:proofErr w:type="spellStart"/>
      <w:r w:rsidR="002B529F" w:rsidRPr="00E5327D">
        <w:rPr>
          <w:rFonts w:ascii="Times New Roman" w:eastAsia="宋体" w:hAnsi="Times New Roman" w:cs="Times New Roman"/>
          <w:kern w:val="0"/>
          <w:sz w:val="24"/>
          <w:szCs w:val="20"/>
        </w:rPr>
        <w:t>plasmons</w:t>
      </w:r>
      <w:proofErr w:type="spellEnd"/>
      <w:r w:rsidR="002B529F" w:rsidRPr="00E5327D">
        <w:rPr>
          <w:rFonts w:ascii="Times New Roman" w:eastAsia="宋体" w:hAnsi="Times New Roman" w:cs="Times New Roman"/>
          <w:kern w:val="0"/>
          <w:sz w:val="24"/>
          <w:szCs w:val="20"/>
        </w:rPr>
        <w:t xml:space="preserve"> (SPs)</w:t>
      </w:r>
      <w:r w:rsidR="002B529F" w:rsidRPr="00193004">
        <w:rPr>
          <w:rFonts w:ascii="Times New Roman" w:eastAsia="宋体" w:hAnsi="Times New Roman" w:cs="Times New Roman"/>
          <w:kern w:val="0"/>
          <w:sz w:val="24"/>
          <w:szCs w:val="20"/>
        </w:rPr>
        <w:t xml:space="preserve"> </w:t>
      </w:r>
      <w:r w:rsidR="00511F37">
        <w:rPr>
          <w:rFonts w:ascii="Times New Roman" w:eastAsia="宋体" w:hAnsi="Times New Roman" w:cs="Times New Roman"/>
          <w:kern w:val="0"/>
          <w:sz w:val="24"/>
          <w:szCs w:val="20"/>
        </w:rPr>
        <w:t>can be</w:t>
      </w:r>
      <w:r w:rsidR="002B529F" w:rsidRPr="00193004">
        <w:rPr>
          <w:rFonts w:ascii="Times New Roman" w:eastAsia="宋体" w:hAnsi="Times New Roman" w:cs="Times New Roman"/>
          <w:kern w:val="0"/>
          <w:sz w:val="24"/>
          <w:szCs w:val="20"/>
        </w:rPr>
        <w:t xml:space="preserve"> induced on </w:t>
      </w:r>
      <w:r w:rsidR="00996AB4">
        <w:rPr>
          <w:rFonts w:ascii="Times New Roman" w:eastAsia="宋体" w:hAnsi="Times New Roman" w:cs="Times New Roman"/>
          <w:kern w:val="0"/>
          <w:sz w:val="24"/>
          <w:szCs w:val="20"/>
        </w:rPr>
        <w:t xml:space="preserve">the </w:t>
      </w:r>
      <w:r w:rsidR="00511F37">
        <w:rPr>
          <w:rFonts w:ascii="Times New Roman" w:eastAsia="宋体" w:hAnsi="Times New Roman" w:cs="Times New Roman"/>
          <w:kern w:val="0"/>
          <w:sz w:val="24"/>
          <w:szCs w:val="20"/>
        </w:rPr>
        <w:t>material</w:t>
      </w:r>
      <w:r w:rsidR="002B529F" w:rsidRPr="00193004">
        <w:rPr>
          <w:rFonts w:ascii="Times New Roman" w:eastAsia="宋体" w:hAnsi="Times New Roman" w:cs="Times New Roman"/>
          <w:kern w:val="0"/>
          <w:sz w:val="24"/>
          <w:szCs w:val="20"/>
        </w:rPr>
        <w:t xml:space="preserve"> surface, </w:t>
      </w:r>
      <w:r w:rsidR="00612C7B" w:rsidRPr="00193004">
        <w:rPr>
          <w:rFonts w:ascii="Times New Roman" w:eastAsia="宋体" w:hAnsi="Times New Roman" w:cs="Times New Roman"/>
          <w:kern w:val="0"/>
          <w:sz w:val="24"/>
          <w:szCs w:val="20"/>
        </w:rPr>
        <w:t xml:space="preserve">interference of which with incident laser field </w:t>
      </w:r>
      <w:r w:rsidR="00B77524">
        <w:rPr>
          <w:rFonts w:ascii="Times New Roman" w:eastAsia="宋体" w:hAnsi="Times New Roman" w:cs="Times New Roman"/>
          <w:kern w:val="0"/>
          <w:sz w:val="24"/>
          <w:szCs w:val="20"/>
        </w:rPr>
        <w:t xml:space="preserve">can </w:t>
      </w:r>
      <w:r w:rsidR="00612C7B" w:rsidRPr="00193004">
        <w:rPr>
          <w:rFonts w:ascii="Times New Roman" w:eastAsia="宋体" w:hAnsi="Times New Roman" w:cs="Times New Roman"/>
          <w:kern w:val="0"/>
          <w:sz w:val="24"/>
          <w:szCs w:val="20"/>
        </w:rPr>
        <w:t>le</w:t>
      </w:r>
      <w:r w:rsidR="00B77524">
        <w:rPr>
          <w:rFonts w:ascii="Times New Roman" w:eastAsia="宋体" w:hAnsi="Times New Roman" w:cs="Times New Roman"/>
          <w:kern w:val="0"/>
          <w:sz w:val="24"/>
          <w:szCs w:val="20"/>
        </w:rPr>
        <w:t>a</w:t>
      </w:r>
      <w:r w:rsidR="00612C7B" w:rsidRPr="00193004">
        <w:rPr>
          <w:rFonts w:ascii="Times New Roman" w:eastAsia="宋体" w:hAnsi="Times New Roman" w:cs="Times New Roman"/>
          <w:kern w:val="0"/>
          <w:sz w:val="24"/>
          <w:szCs w:val="20"/>
        </w:rPr>
        <w:t xml:space="preserve">d to the </w:t>
      </w:r>
      <w:r w:rsidR="00383B31" w:rsidRPr="00193004">
        <w:rPr>
          <w:rFonts w:ascii="Times New Roman" w:eastAsia="宋体" w:hAnsi="Times New Roman" w:cs="Times New Roman"/>
          <w:kern w:val="0"/>
          <w:sz w:val="24"/>
          <w:szCs w:val="20"/>
        </w:rPr>
        <w:t xml:space="preserve">formation of </w:t>
      </w:r>
      <w:r w:rsidR="00612C7B" w:rsidRPr="00193004">
        <w:rPr>
          <w:rFonts w:ascii="Times New Roman" w:eastAsia="宋体" w:hAnsi="Times New Roman" w:cs="Times New Roman"/>
          <w:kern w:val="0"/>
          <w:sz w:val="24"/>
          <w:szCs w:val="20"/>
        </w:rPr>
        <w:t xml:space="preserve">initial </w:t>
      </w:r>
      <w:r w:rsidR="00383B31" w:rsidRPr="00193004">
        <w:rPr>
          <w:rFonts w:ascii="Times New Roman" w:eastAsia="宋体" w:hAnsi="Times New Roman" w:cs="Times New Roman"/>
          <w:kern w:val="0"/>
          <w:sz w:val="24"/>
          <w:szCs w:val="20"/>
        </w:rPr>
        <w:t xml:space="preserve">grating structures on </w:t>
      </w:r>
      <w:r w:rsidR="00F13682">
        <w:rPr>
          <w:rFonts w:ascii="Times New Roman" w:eastAsia="宋体" w:hAnsi="Times New Roman" w:cs="Times New Roman"/>
          <w:kern w:val="0"/>
          <w:sz w:val="24"/>
          <w:szCs w:val="20"/>
        </w:rPr>
        <w:t>material</w:t>
      </w:r>
      <w:r w:rsidR="00787D89" w:rsidRPr="00193004">
        <w:rPr>
          <w:rFonts w:ascii="Times New Roman" w:eastAsia="宋体" w:hAnsi="Times New Roman" w:cs="Times New Roman"/>
          <w:kern w:val="0"/>
          <w:sz w:val="24"/>
          <w:szCs w:val="20"/>
        </w:rPr>
        <w:t xml:space="preserve">, then </w:t>
      </w:r>
      <w:r w:rsidR="00867138" w:rsidRPr="00193004">
        <w:rPr>
          <w:rFonts w:ascii="Times New Roman" w:eastAsia="宋体" w:hAnsi="Times New Roman" w:cs="Times New Roman"/>
          <w:kern w:val="0"/>
          <w:sz w:val="24"/>
          <w:szCs w:val="20"/>
        </w:rPr>
        <w:t>these initia</w:t>
      </w:r>
      <w:r w:rsidR="00F6597A" w:rsidRPr="00193004">
        <w:rPr>
          <w:rFonts w:ascii="Times New Roman" w:eastAsia="宋体" w:hAnsi="Times New Roman" w:cs="Times New Roman"/>
          <w:kern w:val="0"/>
          <w:sz w:val="24"/>
          <w:szCs w:val="20"/>
        </w:rPr>
        <w:t xml:space="preserve">l grating </w:t>
      </w:r>
      <w:r w:rsidR="00996AB4">
        <w:rPr>
          <w:rFonts w:ascii="Times New Roman" w:eastAsia="宋体" w:hAnsi="Times New Roman" w:cs="Times New Roman"/>
          <w:kern w:val="0"/>
          <w:sz w:val="24"/>
          <w:szCs w:val="20"/>
        </w:rPr>
        <w:t xml:space="preserve">structures </w:t>
      </w:r>
      <w:r w:rsidR="00B77524">
        <w:rPr>
          <w:rFonts w:ascii="Times New Roman" w:eastAsia="宋体" w:hAnsi="Times New Roman" w:cs="Times New Roman"/>
          <w:kern w:val="0"/>
          <w:sz w:val="24"/>
          <w:szCs w:val="20"/>
        </w:rPr>
        <w:t xml:space="preserve">can </w:t>
      </w:r>
      <w:r w:rsidR="00996AB4" w:rsidRPr="00193004">
        <w:rPr>
          <w:rFonts w:ascii="Times New Roman" w:eastAsia="宋体" w:hAnsi="Times New Roman" w:cs="Times New Roman"/>
          <w:kern w:val="0"/>
          <w:sz w:val="24"/>
          <w:szCs w:val="20"/>
        </w:rPr>
        <w:t>assist</w:t>
      </w:r>
      <w:r w:rsidR="00867138" w:rsidRPr="00193004">
        <w:rPr>
          <w:rFonts w:ascii="Times New Roman" w:eastAsia="宋体" w:hAnsi="Times New Roman" w:cs="Times New Roman"/>
          <w:kern w:val="0"/>
          <w:sz w:val="24"/>
          <w:szCs w:val="20"/>
        </w:rPr>
        <w:t xml:space="preserve"> the coupling of SPs</w:t>
      </w:r>
      <w:r w:rsidR="00F6597A" w:rsidRPr="00193004">
        <w:rPr>
          <w:rFonts w:ascii="Times New Roman" w:eastAsia="宋体" w:hAnsi="Times New Roman" w:cs="Times New Roman"/>
          <w:kern w:val="0"/>
          <w:sz w:val="24"/>
          <w:szCs w:val="20"/>
        </w:rPr>
        <w:t xml:space="preserve"> and incident laser field, leading to </w:t>
      </w:r>
      <w:r w:rsidR="00E22DDF" w:rsidRPr="00193004">
        <w:rPr>
          <w:rFonts w:ascii="Times New Roman" w:eastAsia="宋体" w:hAnsi="Times New Roman" w:cs="Times New Roman"/>
          <w:kern w:val="0"/>
          <w:sz w:val="24"/>
          <w:szCs w:val="20"/>
        </w:rPr>
        <w:t xml:space="preserve">the further formation of </w:t>
      </w:r>
      <w:r w:rsidR="00B53840" w:rsidRPr="00193004">
        <w:rPr>
          <w:rFonts w:ascii="Times New Roman" w:eastAsia="宋体" w:hAnsi="Times New Roman" w:cs="Times New Roman"/>
          <w:kern w:val="0"/>
          <w:sz w:val="24"/>
          <w:szCs w:val="20"/>
        </w:rPr>
        <w:t xml:space="preserve">final </w:t>
      </w:r>
      <w:r w:rsidR="00E22DDF" w:rsidRPr="00193004">
        <w:rPr>
          <w:rFonts w:ascii="Times New Roman" w:eastAsia="宋体" w:hAnsi="Times New Roman" w:cs="Times New Roman"/>
          <w:kern w:val="0"/>
          <w:sz w:val="24"/>
          <w:szCs w:val="20"/>
        </w:rPr>
        <w:t xml:space="preserve">grating structures with </w:t>
      </w:r>
      <w:r w:rsidR="00B53840" w:rsidRPr="00193004">
        <w:rPr>
          <w:rFonts w:ascii="Times New Roman" w:eastAsia="宋体" w:hAnsi="Times New Roman" w:cs="Times New Roman"/>
          <w:kern w:val="0"/>
          <w:sz w:val="24"/>
          <w:szCs w:val="20"/>
        </w:rPr>
        <w:t>deep</w:t>
      </w:r>
      <w:r w:rsidR="005243AF" w:rsidRPr="00193004">
        <w:rPr>
          <w:rFonts w:ascii="Times New Roman" w:eastAsia="宋体" w:hAnsi="Times New Roman" w:cs="Times New Roman"/>
          <w:kern w:val="0"/>
          <w:sz w:val="24"/>
          <w:szCs w:val="20"/>
        </w:rPr>
        <w:t>er</w:t>
      </w:r>
      <w:r w:rsidR="002F6135" w:rsidRPr="00193004">
        <w:rPr>
          <w:rFonts w:ascii="Times New Roman" w:eastAsia="宋体" w:hAnsi="Times New Roman" w:cs="Times New Roman"/>
          <w:kern w:val="0"/>
          <w:sz w:val="24"/>
          <w:szCs w:val="20"/>
        </w:rPr>
        <w:t xml:space="preserve"> gaps.</w:t>
      </w:r>
      <w:hyperlink w:anchor="_ENREF_41" w:tooltip="Huang, 2009 #35" w:history="1">
        <w:r w:rsidR="0093017B">
          <w:rPr>
            <w:rFonts w:ascii="Times New Roman" w:eastAsia="宋体" w:hAnsi="Times New Roman" w:cs="Times New Roman"/>
            <w:kern w:val="0"/>
            <w:sz w:val="24"/>
            <w:szCs w:val="20"/>
          </w:rPr>
          <w:fldChar w:fldCharType="begin"/>
        </w:r>
        <w:r w:rsidR="0093017B">
          <w:rPr>
            <w:rFonts w:ascii="Times New Roman" w:eastAsia="宋体" w:hAnsi="Times New Roman" w:cs="Times New Roman"/>
            <w:kern w:val="0"/>
            <w:sz w:val="24"/>
            <w:szCs w:val="20"/>
          </w:rPr>
          <w:instrText xml:space="preserve"> ADDIN EN.CITE &lt;EndNote&gt;&lt;Cite&gt;&lt;Author&gt;Huang&lt;/Author&gt;&lt;Year&gt;2009&lt;/Year&gt;&lt;RecNum&gt;35&lt;/RecNum&gt;&lt;DisplayText&gt;&lt;style face="superscript"&gt;41&lt;/style&gt;&lt;/DisplayText&gt;&lt;record&gt;&lt;rec-number&gt;35&lt;/rec-number&gt;&lt;foreign-keys&gt;&lt;key app="EN" db-id="d5wrwa9efewz2pe5eexxpvsowap5sz2trede"&gt;35&lt;/key&gt;&lt;/foreign-keys&gt;&lt;ref-type name="Journal Article"&gt;17&lt;/ref-type&gt;&lt;contributors&gt;&lt;authors&gt;&lt;author&gt;Huang, Min&lt;/author&gt;&lt;author&gt;Zhao, Fuli&lt;/author&gt;&lt;author&gt;Cheng, Ya&lt;/author&gt;&lt;author&gt;Xu, Ningsheng&lt;/author&gt;&lt;author&gt;Xu, Zhizhan&lt;/author&gt;&lt;/authors&gt;&lt;/contributors&gt;&lt;titles&gt;&lt;title&gt;Origin of Laser-Induced Near-Subwavelength Ripples: Interference between Surface Plasmons and Incident Laser&lt;/title&gt;&lt;secondary-title&gt;ACS Nano&lt;/secondary-title&gt;&lt;/titles&gt;&lt;periodical&gt;&lt;full-title&gt;ACS Nano&lt;/full-title&gt;&lt;/periodical&gt;&lt;pages&gt;4062-4070&lt;/pages&gt;&lt;volume&gt;3&lt;/volume&gt;&lt;number&gt;12&lt;/number&gt;&lt;dates&gt;&lt;year&gt;2009&lt;/year&gt;&lt;pub-dates&gt;&lt;date&gt;2009/12/22&lt;/date&gt;&lt;/pub-dates&gt;&lt;/dates&gt;&lt;publisher&gt;American Chemical Society&lt;/publisher&gt;&lt;isbn&gt;1936-0851&lt;/isbn&gt;&lt;urls&gt;&lt;related-urls&gt;&lt;url&gt;https://doi.org/10.1021/nn900654v&lt;/url&gt;&lt;/related-urls&gt;&lt;/urls&gt;&lt;electronic-resource-num&gt;10.1021/nn900654v&lt;/electronic-resource-num&gt;&lt;/record&gt;&lt;/Cite&gt;&lt;/EndNote&gt;</w:instrText>
        </w:r>
        <w:r w:rsidR="0093017B">
          <w:rPr>
            <w:rFonts w:ascii="Times New Roman" w:eastAsia="宋体" w:hAnsi="Times New Roman" w:cs="Times New Roman"/>
            <w:kern w:val="0"/>
            <w:sz w:val="24"/>
            <w:szCs w:val="20"/>
          </w:rPr>
          <w:fldChar w:fldCharType="separate"/>
        </w:r>
        <w:r w:rsidR="0093017B" w:rsidRPr="00F13682">
          <w:rPr>
            <w:rFonts w:ascii="Times New Roman" w:eastAsia="宋体" w:hAnsi="Times New Roman" w:cs="Times New Roman"/>
            <w:noProof/>
            <w:kern w:val="0"/>
            <w:sz w:val="24"/>
            <w:szCs w:val="20"/>
            <w:vertAlign w:val="superscript"/>
          </w:rPr>
          <w:t>41</w:t>
        </w:r>
        <w:r w:rsidR="0093017B">
          <w:rPr>
            <w:rFonts w:ascii="Times New Roman" w:eastAsia="宋体" w:hAnsi="Times New Roman" w:cs="Times New Roman"/>
            <w:kern w:val="0"/>
            <w:sz w:val="24"/>
            <w:szCs w:val="20"/>
          </w:rPr>
          <w:fldChar w:fldCharType="end"/>
        </w:r>
      </w:hyperlink>
      <w:r w:rsidR="002F6135" w:rsidRPr="00193004">
        <w:rPr>
          <w:rFonts w:ascii="Times New Roman" w:eastAsia="宋体" w:hAnsi="Times New Roman" w:cs="Times New Roman"/>
          <w:kern w:val="0"/>
          <w:sz w:val="24"/>
          <w:szCs w:val="20"/>
        </w:rPr>
        <w:t xml:space="preserve"> </w:t>
      </w:r>
      <w:r w:rsidR="00172C27" w:rsidRPr="00193004">
        <w:rPr>
          <w:rFonts w:ascii="Times New Roman" w:eastAsia="宋体" w:hAnsi="Times New Roman" w:cs="Times New Roman"/>
          <w:kern w:val="0"/>
          <w:sz w:val="24"/>
          <w:szCs w:val="20"/>
        </w:rPr>
        <w:t xml:space="preserve">The depth of </w:t>
      </w:r>
      <w:r w:rsidR="00630B0D" w:rsidRPr="00193004">
        <w:rPr>
          <w:rFonts w:ascii="Times New Roman" w:eastAsia="宋体" w:hAnsi="Times New Roman" w:cs="Times New Roman"/>
          <w:kern w:val="0"/>
          <w:sz w:val="24"/>
          <w:szCs w:val="20"/>
        </w:rPr>
        <w:t xml:space="preserve">gaps of laser induced grating structures </w:t>
      </w:r>
      <w:r w:rsidR="004C1F83">
        <w:rPr>
          <w:rFonts w:ascii="Times New Roman" w:eastAsia="宋体" w:hAnsi="Times New Roman" w:cs="Times New Roman"/>
          <w:kern w:val="0"/>
          <w:sz w:val="24"/>
          <w:szCs w:val="20"/>
        </w:rPr>
        <w:t>is</w:t>
      </w:r>
      <w:r w:rsidR="00630B0D" w:rsidRPr="00193004">
        <w:rPr>
          <w:rFonts w:ascii="Times New Roman" w:eastAsia="宋体" w:hAnsi="Times New Roman" w:cs="Times New Roman"/>
          <w:kern w:val="0"/>
          <w:sz w:val="24"/>
          <w:szCs w:val="20"/>
        </w:rPr>
        <w:t xml:space="preserve"> </w:t>
      </w:r>
      <w:r w:rsidR="00311A41">
        <w:rPr>
          <w:rFonts w:ascii="Times New Roman" w:eastAsia="宋体" w:hAnsi="Times New Roman" w:cs="Times New Roman"/>
          <w:kern w:val="0"/>
          <w:sz w:val="24"/>
          <w:szCs w:val="20"/>
        </w:rPr>
        <w:t xml:space="preserve">influenced by </w:t>
      </w:r>
      <w:r w:rsidR="00630B0D" w:rsidRPr="00193004">
        <w:rPr>
          <w:rFonts w:ascii="Times New Roman" w:eastAsia="宋体" w:hAnsi="Times New Roman" w:cs="Times New Roman"/>
          <w:kern w:val="0"/>
          <w:sz w:val="24"/>
          <w:szCs w:val="20"/>
        </w:rPr>
        <w:t xml:space="preserve">the number </w:t>
      </w:r>
      <w:r w:rsidR="00CB1AD6">
        <w:rPr>
          <w:rFonts w:ascii="Times New Roman" w:eastAsia="宋体" w:hAnsi="Times New Roman" w:cs="Times New Roman"/>
          <w:kern w:val="0"/>
          <w:sz w:val="24"/>
          <w:szCs w:val="20"/>
        </w:rPr>
        <w:t xml:space="preserve">and energy </w:t>
      </w:r>
      <w:r w:rsidR="00630B0D" w:rsidRPr="00193004">
        <w:rPr>
          <w:rFonts w:ascii="Times New Roman" w:eastAsia="宋体" w:hAnsi="Times New Roman" w:cs="Times New Roman"/>
          <w:kern w:val="0"/>
          <w:sz w:val="24"/>
          <w:szCs w:val="20"/>
        </w:rPr>
        <w:t>of ultra</w:t>
      </w:r>
      <w:r w:rsidR="00BF37EC">
        <w:rPr>
          <w:rFonts w:ascii="Times New Roman" w:eastAsia="宋体" w:hAnsi="Times New Roman" w:cs="Times New Roman"/>
          <w:kern w:val="0"/>
          <w:sz w:val="24"/>
          <w:szCs w:val="20"/>
        </w:rPr>
        <w:t>fast</w:t>
      </w:r>
      <w:r w:rsidR="00630B0D" w:rsidRPr="00193004">
        <w:rPr>
          <w:rFonts w:ascii="Times New Roman" w:eastAsia="宋体" w:hAnsi="Times New Roman" w:cs="Times New Roman"/>
          <w:kern w:val="0"/>
          <w:sz w:val="24"/>
          <w:szCs w:val="20"/>
        </w:rPr>
        <w:t xml:space="preserve"> laser </w:t>
      </w:r>
      <w:r w:rsidR="00CB1AD6">
        <w:rPr>
          <w:rFonts w:ascii="Times New Roman" w:eastAsia="宋体" w:hAnsi="Times New Roman" w:cs="Times New Roman"/>
          <w:kern w:val="0"/>
          <w:sz w:val="24"/>
          <w:szCs w:val="20"/>
        </w:rPr>
        <w:t>pulses on unit area of material</w:t>
      </w:r>
      <w:r w:rsidR="00F46428">
        <w:rPr>
          <w:rFonts w:ascii="Times New Roman" w:eastAsia="宋体" w:hAnsi="Times New Roman" w:cs="Times New Roman"/>
          <w:kern w:val="0"/>
          <w:sz w:val="24"/>
          <w:szCs w:val="20"/>
        </w:rPr>
        <w:t xml:space="preserve">, and can be </w:t>
      </w:r>
      <w:r w:rsidR="00596841">
        <w:rPr>
          <w:rFonts w:ascii="Times New Roman" w:eastAsia="宋体" w:hAnsi="Times New Roman" w:cs="Times New Roman"/>
          <w:kern w:val="0"/>
          <w:sz w:val="24"/>
          <w:szCs w:val="20"/>
        </w:rPr>
        <w:t xml:space="preserve">on a </w:t>
      </w:r>
      <w:r w:rsidR="00F46428" w:rsidRPr="00F46428">
        <w:rPr>
          <w:rFonts w:ascii="Times New Roman" w:eastAsia="宋体" w:hAnsi="Times New Roman" w:cs="Times New Roman"/>
          <w:kern w:val="0"/>
          <w:sz w:val="24"/>
          <w:szCs w:val="20"/>
        </w:rPr>
        <w:t>micrometer scale</w:t>
      </w:r>
      <w:r w:rsidR="00CB1AD6">
        <w:rPr>
          <w:rFonts w:ascii="Times New Roman" w:eastAsia="宋体" w:hAnsi="Times New Roman" w:cs="Times New Roman"/>
          <w:kern w:val="0"/>
          <w:sz w:val="24"/>
          <w:szCs w:val="20"/>
        </w:rPr>
        <w:t>.</w:t>
      </w:r>
      <w:r w:rsidR="00B2110D">
        <w:rPr>
          <w:rFonts w:ascii="Times New Roman" w:eastAsia="宋体" w:hAnsi="Times New Roman" w:cs="Times New Roman"/>
          <w:kern w:val="0"/>
          <w:sz w:val="24"/>
          <w:szCs w:val="20"/>
        </w:rPr>
        <w:fldChar w:fldCharType="begin">
          <w:fldData xml:space="preserve">PEVuZE5vdGU+PENpdGU+PEF1dGhvcj5TaHVhbmdzaHVhbmc8L0F1dGhvcj48WWVhcj4yMDExPC9Z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</w:fldData>
        </w:fldChar>
      </w:r>
      <w:r w:rsidR="00B2110D">
        <w:rPr>
          <w:rFonts w:ascii="Times New Roman" w:eastAsia="宋体" w:hAnsi="Times New Roman" w:cs="Times New Roman"/>
          <w:kern w:val="0"/>
          <w:sz w:val="24"/>
          <w:szCs w:val="20"/>
        </w:rPr>
        <w:instrText xml:space="preserve"> ADDIN EN.CITE </w:instrText>
      </w:r>
      <w:r w:rsidR="00B2110D">
        <w:rPr>
          <w:rFonts w:ascii="Times New Roman" w:eastAsia="宋体" w:hAnsi="Times New Roman" w:cs="Times New Roman"/>
          <w:kern w:val="0"/>
          <w:sz w:val="24"/>
          <w:szCs w:val="20"/>
        </w:rPr>
        <w:fldChar w:fldCharType="begin">
          <w:fldData xml:space="preserve">PEVuZE5vdGU+PENpdGU+PEF1dGhvcj5TaHVhbmdzaHVhbmc8L0F1dGhvcj48WWVhcj4yMDExPC9Z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</w:fldData>
        </w:fldChar>
      </w:r>
      <w:r w:rsidR="00B2110D">
        <w:rPr>
          <w:rFonts w:ascii="Times New Roman" w:eastAsia="宋体" w:hAnsi="Times New Roman" w:cs="Times New Roman"/>
          <w:kern w:val="0"/>
          <w:sz w:val="24"/>
          <w:szCs w:val="20"/>
        </w:rPr>
        <w:instrText xml:space="preserve"> ADDIN EN.CITE.DATA </w:instrText>
      </w:r>
      <w:r w:rsidR="00B2110D">
        <w:rPr>
          <w:rFonts w:ascii="Times New Roman" w:eastAsia="宋体" w:hAnsi="Times New Roman" w:cs="Times New Roman"/>
          <w:kern w:val="0"/>
          <w:sz w:val="24"/>
          <w:szCs w:val="20"/>
        </w:rPr>
      </w:r>
      <w:r w:rsidR="00B2110D">
        <w:rPr>
          <w:rFonts w:ascii="Times New Roman" w:eastAsia="宋体" w:hAnsi="Times New Roman" w:cs="Times New Roman"/>
          <w:kern w:val="0"/>
          <w:sz w:val="24"/>
          <w:szCs w:val="20"/>
        </w:rPr>
        <w:fldChar w:fldCharType="end"/>
      </w:r>
      <w:r w:rsidR="00B2110D">
        <w:rPr>
          <w:rFonts w:ascii="Times New Roman" w:eastAsia="宋体" w:hAnsi="Times New Roman" w:cs="Times New Roman"/>
          <w:kern w:val="0"/>
          <w:sz w:val="24"/>
          <w:szCs w:val="20"/>
        </w:rPr>
      </w:r>
      <w:r w:rsidR="00B2110D">
        <w:rPr>
          <w:rFonts w:ascii="Times New Roman" w:eastAsia="宋体" w:hAnsi="Times New Roman" w:cs="Times New Roman"/>
          <w:kern w:val="0"/>
          <w:sz w:val="24"/>
          <w:szCs w:val="20"/>
        </w:rPr>
        <w:fldChar w:fldCharType="separate"/>
      </w:r>
      <w:hyperlink w:anchor="_ENREF_40" w:tooltip="Jiang, 2018 #65" w:history="1">
        <w:r w:rsidR="0093017B" w:rsidRPr="00B2110D">
          <w:rPr>
            <w:rFonts w:ascii="Times New Roman" w:eastAsia="宋体" w:hAnsi="Times New Roman" w:cs="Times New Roman"/>
            <w:noProof/>
            <w:kern w:val="0"/>
            <w:sz w:val="24"/>
            <w:szCs w:val="20"/>
            <w:vertAlign w:val="superscript"/>
          </w:rPr>
          <w:t>40</w:t>
        </w:r>
      </w:hyperlink>
      <w:r w:rsidR="00B2110D" w:rsidRPr="00B2110D">
        <w:rPr>
          <w:rFonts w:ascii="Times New Roman" w:eastAsia="宋体" w:hAnsi="Times New Roman" w:cs="Times New Roman"/>
          <w:noProof/>
          <w:kern w:val="0"/>
          <w:sz w:val="24"/>
          <w:szCs w:val="20"/>
          <w:vertAlign w:val="superscript"/>
        </w:rPr>
        <w:t xml:space="preserve">, </w:t>
      </w:r>
      <w:hyperlink w:anchor="_ENREF_42" w:tooltip="Shuangshuang, 2011 #37" w:history="1">
        <w:r w:rsidR="0093017B" w:rsidRPr="00B2110D">
          <w:rPr>
            <w:rFonts w:ascii="Times New Roman" w:eastAsia="宋体" w:hAnsi="Times New Roman" w:cs="Times New Roman"/>
            <w:noProof/>
            <w:kern w:val="0"/>
            <w:sz w:val="24"/>
            <w:szCs w:val="20"/>
            <w:vertAlign w:val="superscript"/>
          </w:rPr>
          <w:t>42-43</w:t>
        </w:r>
      </w:hyperlink>
      <w:r w:rsidR="00B2110D">
        <w:rPr>
          <w:rFonts w:ascii="Times New Roman" w:eastAsia="宋体" w:hAnsi="Times New Roman" w:cs="Times New Roman"/>
          <w:kern w:val="0"/>
          <w:sz w:val="24"/>
          <w:szCs w:val="20"/>
        </w:rPr>
        <w:fldChar w:fldCharType="end"/>
      </w:r>
      <w:hyperlink w:anchor="_ENREF_40" w:tooltip="Jiang, 2018 #65" w:history="1"/>
      <w:r w:rsidR="00630B0D" w:rsidRPr="00193004">
        <w:rPr>
          <w:rFonts w:ascii="Times New Roman" w:eastAsia="宋体" w:hAnsi="Times New Roman" w:cs="Times New Roman"/>
          <w:kern w:val="0"/>
          <w:sz w:val="24"/>
          <w:szCs w:val="20"/>
        </w:rPr>
        <w:t xml:space="preserve"> </w:t>
      </w:r>
      <w:r w:rsidR="00CB1AD6">
        <w:rPr>
          <w:rFonts w:ascii="Times New Roman" w:eastAsia="宋体" w:hAnsi="Times New Roman" w:cs="Times New Roman"/>
          <w:kern w:val="0"/>
          <w:sz w:val="24"/>
          <w:szCs w:val="20"/>
        </w:rPr>
        <w:t>T</w:t>
      </w:r>
      <w:r w:rsidR="00F530A0" w:rsidRPr="00193004">
        <w:rPr>
          <w:rFonts w:ascii="Times New Roman" w:eastAsia="宋体" w:hAnsi="Times New Roman" w:cs="Times New Roman"/>
          <w:kern w:val="0"/>
          <w:sz w:val="24"/>
          <w:szCs w:val="20"/>
        </w:rPr>
        <w:t>he MoS</w:t>
      </w:r>
      <w:r w:rsidR="00F530A0" w:rsidRPr="00193004">
        <w:rPr>
          <w:rFonts w:ascii="Times New Roman" w:eastAsia="宋体" w:hAnsi="Times New Roman" w:cs="Times New Roman"/>
          <w:kern w:val="0"/>
          <w:sz w:val="24"/>
          <w:szCs w:val="20"/>
          <w:vertAlign w:val="subscript"/>
        </w:rPr>
        <w:t>2</w:t>
      </w:r>
      <w:r w:rsidR="00F530A0" w:rsidRPr="00193004">
        <w:rPr>
          <w:rFonts w:ascii="Times New Roman" w:eastAsia="宋体" w:hAnsi="Times New Roman" w:cs="Times New Roman"/>
          <w:kern w:val="0"/>
          <w:sz w:val="24"/>
          <w:szCs w:val="20"/>
        </w:rPr>
        <w:t xml:space="preserve"> </w:t>
      </w:r>
      <w:r w:rsidR="00E60C68" w:rsidRPr="00193004">
        <w:rPr>
          <w:rFonts w:ascii="Times New Roman" w:eastAsia="宋体" w:hAnsi="Times New Roman" w:cs="Times New Roman"/>
          <w:kern w:val="0"/>
          <w:sz w:val="24"/>
          <w:szCs w:val="20"/>
        </w:rPr>
        <w:t xml:space="preserve">used </w:t>
      </w:r>
      <w:r w:rsidR="005659D6">
        <w:rPr>
          <w:rFonts w:ascii="Times New Roman" w:eastAsia="宋体" w:hAnsi="Times New Roman" w:cs="Times New Roman"/>
          <w:kern w:val="0"/>
          <w:sz w:val="24"/>
          <w:szCs w:val="20"/>
        </w:rPr>
        <w:t xml:space="preserve">in our </w:t>
      </w:r>
      <w:r w:rsidR="00E364B0">
        <w:rPr>
          <w:rFonts w:ascii="Times New Roman" w:eastAsia="宋体" w:hAnsi="Times New Roman" w:cs="Times New Roman"/>
          <w:kern w:val="0"/>
          <w:sz w:val="24"/>
          <w:szCs w:val="20"/>
        </w:rPr>
        <w:t>experiment</w:t>
      </w:r>
      <w:r w:rsidR="005659D6">
        <w:rPr>
          <w:rFonts w:ascii="Times New Roman" w:eastAsia="宋体" w:hAnsi="Times New Roman" w:cs="Times New Roman"/>
          <w:kern w:val="0"/>
          <w:sz w:val="24"/>
          <w:szCs w:val="20"/>
        </w:rPr>
        <w:t xml:space="preserve"> </w:t>
      </w:r>
      <w:r w:rsidR="00F530A0" w:rsidRPr="00193004">
        <w:rPr>
          <w:rFonts w:ascii="Times New Roman" w:eastAsia="宋体" w:hAnsi="Times New Roman" w:cs="Times New Roman"/>
          <w:kern w:val="0"/>
          <w:sz w:val="24"/>
          <w:szCs w:val="20"/>
        </w:rPr>
        <w:t xml:space="preserve">was </w:t>
      </w:r>
      <w:proofErr w:type="spellStart"/>
      <w:r w:rsidR="005659D6">
        <w:rPr>
          <w:rFonts w:ascii="Times New Roman" w:eastAsia="宋体" w:hAnsi="Times New Roman" w:cs="Times New Roman"/>
          <w:kern w:val="0"/>
          <w:sz w:val="24"/>
          <w:szCs w:val="20"/>
        </w:rPr>
        <w:t>nano</w:t>
      </w:r>
      <w:proofErr w:type="spellEnd"/>
      <w:r w:rsidR="005659D6">
        <w:rPr>
          <w:rFonts w:ascii="Times New Roman" w:eastAsia="宋体" w:hAnsi="Times New Roman" w:cs="Times New Roman"/>
          <w:kern w:val="0"/>
          <w:sz w:val="24"/>
          <w:szCs w:val="20"/>
        </w:rPr>
        <w:t xml:space="preserve">-scale </w:t>
      </w:r>
      <w:r w:rsidR="00F530A0" w:rsidRPr="00193004">
        <w:rPr>
          <w:rFonts w:ascii="Times New Roman" w:eastAsia="宋体" w:hAnsi="Times New Roman" w:cs="Times New Roman"/>
          <w:kern w:val="0"/>
          <w:sz w:val="24"/>
          <w:szCs w:val="20"/>
        </w:rPr>
        <w:t>thin flake</w:t>
      </w:r>
      <w:r w:rsidR="00172C27" w:rsidRPr="00193004">
        <w:rPr>
          <w:rFonts w:ascii="Times New Roman" w:eastAsia="宋体" w:hAnsi="Times New Roman" w:cs="Times New Roman"/>
          <w:kern w:val="0"/>
          <w:sz w:val="24"/>
          <w:szCs w:val="20"/>
        </w:rPr>
        <w:t xml:space="preserve">, </w:t>
      </w:r>
      <w:r w:rsidR="00630B0D" w:rsidRPr="00193004">
        <w:rPr>
          <w:rFonts w:ascii="Times New Roman" w:eastAsia="宋体" w:hAnsi="Times New Roman" w:cs="Times New Roman"/>
          <w:kern w:val="0"/>
          <w:sz w:val="24"/>
          <w:szCs w:val="20"/>
        </w:rPr>
        <w:t xml:space="preserve">therefore </w:t>
      </w:r>
      <w:r w:rsidR="00060605">
        <w:rPr>
          <w:rFonts w:ascii="Times New Roman" w:eastAsia="宋体" w:hAnsi="Times New Roman" w:cs="Times New Roman"/>
          <w:kern w:val="0"/>
          <w:sz w:val="24"/>
          <w:szCs w:val="20"/>
        </w:rPr>
        <w:t xml:space="preserve">controlling </w:t>
      </w:r>
      <w:r w:rsidR="00CE3E12" w:rsidRPr="00193004">
        <w:rPr>
          <w:rFonts w:ascii="Times New Roman" w:eastAsia="宋体" w:hAnsi="Times New Roman" w:cs="Times New Roman"/>
          <w:kern w:val="0"/>
          <w:sz w:val="24"/>
          <w:szCs w:val="20"/>
        </w:rPr>
        <w:t xml:space="preserve">scan speed of laser beam </w:t>
      </w:r>
      <w:r w:rsidR="00CE3E12" w:rsidRPr="00193004">
        <w:rPr>
          <w:rFonts w:ascii="Times New Roman" w:eastAsia="宋体" w:hAnsi="Times New Roman" w:cs="Times New Roman"/>
          <w:kern w:val="0"/>
          <w:sz w:val="24"/>
          <w:szCs w:val="20"/>
        </w:rPr>
        <w:lastRenderedPageBreak/>
        <w:t>enough slow</w:t>
      </w:r>
      <w:r w:rsidR="000E58AE" w:rsidRPr="00193004">
        <w:rPr>
          <w:rFonts w:ascii="Times New Roman" w:eastAsia="宋体" w:hAnsi="Times New Roman" w:cs="Times New Roman"/>
          <w:kern w:val="0"/>
          <w:sz w:val="24"/>
          <w:szCs w:val="20"/>
        </w:rPr>
        <w:t xml:space="preserve"> (laser pulse number on unit area of MoS</w:t>
      </w:r>
      <w:r w:rsidR="000E58AE" w:rsidRPr="00193004">
        <w:rPr>
          <w:rFonts w:ascii="Times New Roman" w:eastAsia="宋体" w:hAnsi="Times New Roman" w:cs="Times New Roman"/>
          <w:kern w:val="0"/>
          <w:sz w:val="24"/>
          <w:szCs w:val="20"/>
          <w:vertAlign w:val="subscript"/>
        </w:rPr>
        <w:t>2</w:t>
      </w:r>
      <w:r w:rsidR="000E58AE" w:rsidRPr="00193004">
        <w:rPr>
          <w:rFonts w:ascii="Times New Roman" w:eastAsia="宋体" w:hAnsi="Times New Roman" w:cs="Times New Roman"/>
          <w:kern w:val="0"/>
          <w:sz w:val="24"/>
          <w:szCs w:val="20"/>
        </w:rPr>
        <w:t xml:space="preserve"> enough</w:t>
      </w:r>
      <w:r w:rsidR="00186D74">
        <w:rPr>
          <w:rFonts w:ascii="Times New Roman" w:eastAsia="宋体" w:hAnsi="Times New Roman" w:cs="Times New Roman"/>
          <w:kern w:val="0"/>
          <w:sz w:val="24"/>
          <w:szCs w:val="20"/>
        </w:rPr>
        <w:t xml:space="preserve"> large</w:t>
      </w:r>
      <w:r w:rsidR="000E58AE" w:rsidRPr="00193004">
        <w:rPr>
          <w:rFonts w:ascii="Times New Roman" w:eastAsia="宋体" w:hAnsi="Times New Roman" w:cs="Times New Roman"/>
          <w:kern w:val="0"/>
          <w:sz w:val="24"/>
          <w:szCs w:val="20"/>
        </w:rPr>
        <w:t>)</w:t>
      </w:r>
      <w:r w:rsidR="00CE3E12" w:rsidRPr="00193004">
        <w:rPr>
          <w:rFonts w:ascii="Times New Roman" w:eastAsia="宋体" w:hAnsi="Times New Roman" w:cs="Times New Roman"/>
          <w:kern w:val="0"/>
          <w:sz w:val="24"/>
          <w:szCs w:val="20"/>
        </w:rPr>
        <w:t xml:space="preserve"> can </w:t>
      </w:r>
      <w:r w:rsidR="00BD5F50" w:rsidRPr="00193004">
        <w:rPr>
          <w:rFonts w:ascii="Times New Roman" w:eastAsia="宋体" w:hAnsi="Times New Roman" w:cs="Times New Roman"/>
          <w:kern w:val="0"/>
          <w:sz w:val="24"/>
          <w:szCs w:val="20"/>
        </w:rPr>
        <w:t xml:space="preserve">control the gaps </w:t>
      </w:r>
      <w:r w:rsidR="00CF6045" w:rsidRPr="00193004">
        <w:rPr>
          <w:rFonts w:ascii="Times New Roman" w:eastAsia="宋体" w:hAnsi="Times New Roman" w:cs="Times New Roman"/>
          <w:kern w:val="0"/>
          <w:sz w:val="24"/>
          <w:szCs w:val="20"/>
        </w:rPr>
        <w:t xml:space="preserve">penetrating </w:t>
      </w:r>
      <w:r w:rsidR="00C52D31">
        <w:rPr>
          <w:rFonts w:ascii="Times New Roman" w:eastAsia="宋体" w:hAnsi="Times New Roman" w:cs="Times New Roman"/>
          <w:kern w:val="0"/>
          <w:sz w:val="24"/>
          <w:szCs w:val="20"/>
        </w:rPr>
        <w:t xml:space="preserve">the </w:t>
      </w:r>
      <w:r w:rsidR="00CF6045" w:rsidRPr="00193004">
        <w:rPr>
          <w:rFonts w:ascii="Times New Roman" w:eastAsia="宋体" w:hAnsi="Times New Roman" w:cs="Times New Roman"/>
          <w:kern w:val="0"/>
          <w:sz w:val="24"/>
          <w:szCs w:val="20"/>
        </w:rPr>
        <w:t xml:space="preserve">whole </w:t>
      </w:r>
      <w:r w:rsidR="00A260B6" w:rsidRPr="00193004">
        <w:rPr>
          <w:rFonts w:ascii="Times New Roman" w:eastAsia="宋体" w:hAnsi="Times New Roman" w:cs="Times New Roman"/>
          <w:kern w:val="0"/>
          <w:sz w:val="24"/>
          <w:szCs w:val="20"/>
        </w:rPr>
        <w:t>MoS</w:t>
      </w:r>
      <w:r w:rsidR="00A260B6" w:rsidRPr="00193004">
        <w:rPr>
          <w:rFonts w:ascii="Times New Roman" w:eastAsia="宋体" w:hAnsi="Times New Roman" w:cs="Times New Roman"/>
          <w:kern w:val="0"/>
          <w:sz w:val="24"/>
          <w:szCs w:val="20"/>
          <w:vertAlign w:val="subscript"/>
        </w:rPr>
        <w:t>2</w:t>
      </w:r>
      <w:r w:rsidR="00A260B6" w:rsidRPr="00193004">
        <w:rPr>
          <w:rFonts w:ascii="Times New Roman" w:eastAsia="宋体" w:hAnsi="Times New Roman" w:cs="Times New Roman"/>
          <w:kern w:val="0"/>
          <w:sz w:val="24"/>
          <w:szCs w:val="20"/>
        </w:rPr>
        <w:t xml:space="preserve"> </w:t>
      </w:r>
      <w:r w:rsidR="00186D74" w:rsidRPr="00193004">
        <w:rPr>
          <w:rFonts w:ascii="Times New Roman" w:eastAsia="宋体" w:hAnsi="Times New Roman" w:cs="Times New Roman"/>
          <w:kern w:val="0"/>
          <w:sz w:val="24"/>
          <w:szCs w:val="20"/>
        </w:rPr>
        <w:t xml:space="preserve">thin </w:t>
      </w:r>
      <w:r w:rsidR="00A260B6" w:rsidRPr="00193004">
        <w:rPr>
          <w:rFonts w:ascii="Times New Roman" w:eastAsia="宋体" w:hAnsi="Times New Roman" w:cs="Times New Roman"/>
          <w:kern w:val="0"/>
          <w:sz w:val="24"/>
          <w:szCs w:val="20"/>
        </w:rPr>
        <w:t xml:space="preserve">flake, </w:t>
      </w:r>
      <w:r w:rsidR="00186D74">
        <w:rPr>
          <w:rFonts w:ascii="Times New Roman" w:eastAsia="宋体" w:hAnsi="Times New Roman" w:cs="Times New Roman"/>
          <w:kern w:val="0"/>
          <w:sz w:val="24"/>
          <w:szCs w:val="20"/>
        </w:rPr>
        <w:t xml:space="preserve">enabling </w:t>
      </w:r>
      <w:r w:rsidR="00454743" w:rsidRPr="00193004">
        <w:rPr>
          <w:rFonts w:ascii="Times New Roman" w:eastAsia="宋体" w:hAnsi="Times New Roman" w:cs="Times New Roman"/>
          <w:kern w:val="0"/>
          <w:sz w:val="24"/>
          <w:szCs w:val="20"/>
        </w:rPr>
        <w:t xml:space="preserve">surface </w:t>
      </w:r>
      <w:proofErr w:type="spellStart"/>
      <w:r w:rsidR="00E00A44" w:rsidRPr="00193004">
        <w:rPr>
          <w:rFonts w:ascii="Times New Roman" w:eastAsia="宋体" w:hAnsi="Times New Roman" w:cs="Times New Roman"/>
          <w:kern w:val="0"/>
          <w:sz w:val="24"/>
          <w:szCs w:val="20"/>
        </w:rPr>
        <w:t>nano</w:t>
      </w:r>
      <w:r w:rsidR="00454743" w:rsidRPr="00193004">
        <w:rPr>
          <w:rFonts w:ascii="Times New Roman" w:eastAsia="宋体" w:hAnsi="Times New Roman" w:cs="Times New Roman"/>
          <w:kern w:val="0"/>
          <w:sz w:val="24"/>
          <w:szCs w:val="20"/>
        </w:rPr>
        <w:t>gratings</w:t>
      </w:r>
      <w:proofErr w:type="spellEnd"/>
      <w:r w:rsidR="00454743" w:rsidRPr="00193004">
        <w:rPr>
          <w:rFonts w:ascii="Times New Roman" w:eastAsia="宋体" w:hAnsi="Times New Roman" w:cs="Times New Roman"/>
          <w:kern w:val="0"/>
          <w:sz w:val="24"/>
          <w:szCs w:val="20"/>
        </w:rPr>
        <w:t xml:space="preserve"> to become </w:t>
      </w:r>
      <w:r w:rsidR="00E00A44" w:rsidRPr="00193004">
        <w:rPr>
          <w:rFonts w:ascii="Times New Roman" w:eastAsia="宋体" w:hAnsi="Times New Roman" w:cs="Times New Roman"/>
          <w:kern w:val="0"/>
          <w:sz w:val="24"/>
          <w:szCs w:val="20"/>
        </w:rPr>
        <w:t>independent</w:t>
      </w:r>
      <w:r w:rsidR="0078191D" w:rsidRPr="00193004">
        <w:rPr>
          <w:rFonts w:ascii="Times New Roman" w:eastAsia="宋体" w:hAnsi="Times New Roman" w:cs="Times New Roman"/>
          <w:kern w:val="0"/>
          <w:sz w:val="24"/>
          <w:szCs w:val="20"/>
        </w:rPr>
        <w:t xml:space="preserve"> </w:t>
      </w:r>
      <w:proofErr w:type="spellStart"/>
      <w:r w:rsidR="003C7C24" w:rsidRPr="00193004">
        <w:rPr>
          <w:rFonts w:ascii="Times New Roman" w:eastAsia="宋体" w:hAnsi="Times New Roman" w:cs="Times New Roman"/>
          <w:kern w:val="0"/>
          <w:sz w:val="24"/>
          <w:szCs w:val="20"/>
        </w:rPr>
        <w:t>nanoribbons</w:t>
      </w:r>
      <w:proofErr w:type="spellEnd"/>
      <w:r w:rsidR="003C7C24" w:rsidRPr="00193004">
        <w:rPr>
          <w:rFonts w:ascii="Times New Roman" w:eastAsia="宋体" w:hAnsi="Times New Roman" w:cs="Times New Roman"/>
          <w:kern w:val="0"/>
          <w:sz w:val="24"/>
          <w:szCs w:val="20"/>
        </w:rPr>
        <w:t xml:space="preserve">. </w:t>
      </w:r>
      <w:r w:rsidR="008E2DD8" w:rsidRPr="00193004">
        <w:rPr>
          <w:rFonts w:ascii="Times New Roman" w:eastAsia="宋体" w:hAnsi="Times New Roman" w:cs="Times New Roman"/>
          <w:kern w:val="0"/>
          <w:sz w:val="24"/>
          <w:szCs w:val="20"/>
        </w:rPr>
        <w:t xml:space="preserve">Figure 1b shows the optical </w:t>
      </w:r>
      <w:r w:rsidR="00D7020F" w:rsidRPr="00193004">
        <w:rPr>
          <w:rFonts w:ascii="Times New Roman" w:eastAsia="宋体" w:hAnsi="Times New Roman" w:cs="Times New Roman"/>
          <w:kern w:val="0"/>
          <w:sz w:val="24"/>
          <w:szCs w:val="20"/>
        </w:rPr>
        <w:t>comparison</w:t>
      </w:r>
      <w:r w:rsidR="00D7020F" w:rsidRPr="00193004">
        <w:rPr>
          <w:rFonts w:ascii="Times New Roman" w:eastAsia="宋体" w:hAnsi="Times New Roman" w:cs="Times New Roman" w:hint="eastAsia"/>
          <w:kern w:val="0"/>
          <w:sz w:val="24"/>
          <w:szCs w:val="20"/>
        </w:rPr>
        <w:t xml:space="preserve"> of </w:t>
      </w:r>
      <w:r w:rsidR="00D7020F" w:rsidRPr="00193004">
        <w:rPr>
          <w:rFonts w:ascii="Times New Roman" w:eastAsia="宋体" w:hAnsi="Times New Roman" w:cs="Times New Roman"/>
          <w:kern w:val="0"/>
          <w:sz w:val="24"/>
          <w:szCs w:val="20"/>
        </w:rPr>
        <w:t>pristine</w:t>
      </w:r>
      <w:r w:rsidR="00D7020F" w:rsidRPr="00193004">
        <w:rPr>
          <w:rFonts w:ascii="Times New Roman" w:eastAsia="宋体" w:hAnsi="Times New Roman" w:cs="Times New Roman" w:hint="eastAsia"/>
          <w:kern w:val="0"/>
          <w:sz w:val="24"/>
          <w:szCs w:val="20"/>
        </w:rPr>
        <w:t xml:space="preserve"> </w:t>
      </w:r>
      <w:r w:rsidR="003B0FEE" w:rsidRPr="00193004">
        <w:rPr>
          <w:rFonts w:ascii="Times New Roman" w:eastAsia="宋体" w:hAnsi="Times New Roman" w:cs="Times New Roman"/>
          <w:kern w:val="0"/>
          <w:sz w:val="24"/>
          <w:szCs w:val="20"/>
        </w:rPr>
        <w:t>MoS</w:t>
      </w:r>
      <w:r w:rsidR="003B0FEE" w:rsidRPr="00193004">
        <w:rPr>
          <w:rFonts w:ascii="Times New Roman" w:eastAsia="宋体" w:hAnsi="Times New Roman" w:cs="Times New Roman"/>
          <w:kern w:val="0"/>
          <w:sz w:val="24"/>
          <w:szCs w:val="20"/>
          <w:vertAlign w:val="subscript"/>
        </w:rPr>
        <w:t>2</w:t>
      </w:r>
      <w:r w:rsidR="003B0FEE" w:rsidRPr="00193004">
        <w:rPr>
          <w:rFonts w:ascii="Times New Roman" w:eastAsia="宋体" w:hAnsi="Times New Roman" w:cs="Times New Roman"/>
          <w:kern w:val="0"/>
          <w:sz w:val="24"/>
          <w:szCs w:val="20"/>
        </w:rPr>
        <w:t xml:space="preserve"> </w:t>
      </w:r>
      <w:r w:rsidR="003403E9">
        <w:rPr>
          <w:rFonts w:ascii="Times New Roman" w:eastAsia="宋体" w:hAnsi="Times New Roman" w:cs="Times New Roman"/>
          <w:kern w:val="0"/>
          <w:sz w:val="24"/>
          <w:szCs w:val="20"/>
        </w:rPr>
        <w:t>with</w:t>
      </w:r>
      <w:r w:rsidR="004216C8">
        <w:rPr>
          <w:rFonts w:ascii="Times New Roman" w:eastAsia="宋体" w:hAnsi="Times New Roman" w:cs="Times New Roman"/>
          <w:kern w:val="0"/>
          <w:sz w:val="24"/>
          <w:szCs w:val="20"/>
        </w:rPr>
        <w:t xml:space="preserve"> femtosecond laser-processed</w:t>
      </w:r>
      <w:r w:rsidR="003B0FEE" w:rsidRPr="00193004">
        <w:rPr>
          <w:rFonts w:ascii="Times New Roman" w:eastAsia="宋体" w:hAnsi="Times New Roman" w:cs="Times New Roman"/>
          <w:kern w:val="0"/>
          <w:sz w:val="24"/>
          <w:szCs w:val="20"/>
        </w:rPr>
        <w:t xml:space="preserve"> (FL</w:t>
      </w:r>
      <w:r w:rsidR="004216C8">
        <w:rPr>
          <w:rFonts w:ascii="Times New Roman" w:eastAsia="宋体" w:hAnsi="Times New Roman" w:cs="Times New Roman"/>
          <w:kern w:val="0"/>
          <w:sz w:val="24"/>
          <w:szCs w:val="20"/>
        </w:rPr>
        <w:t>P</w:t>
      </w:r>
      <w:r w:rsidR="003B0FEE" w:rsidRPr="00193004">
        <w:rPr>
          <w:rFonts w:ascii="Times New Roman" w:eastAsia="宋体" w:hAnsi="Times New Roman" w:cs="Times New Roman"/>
          <w:kern w:val="0"/>
          <w:sz w:val="24"/>
          <w:szCs w:val="20"/>
        </w:rPr>
        <w:t>-) MoS</w:t>
      </w:r>
      <w:r w:rsidR="003B0FEE" w:rsidRPr="00193004">
        <w:rPr>
          <w:rFonts w:ascii="Times New Roman" w:eastAsia="宋体" w:hAnsi="Times New Roman" w:cs="Times New Roman"/>
          <w:kern w:val="0"/>
          <w:sz w:val="24"/>
          <w:szCs w:val="20"/>
          <w:vertAlign w:val="subscript"/>
        </w:rPr>
        <w:t>2</w:t>
      </w:r>
      <w:r w:rsidR="0055064E" w:rsidRPr="00193004">
        <w:rPr>
          <w:rFonts w:ascii="Times New Roman" w:eastAsia="宋体" w:hAnsi="Times New Roman" w:cs="Times New Roman"/>
          <w:kern w:val="0"/>
          <w:sz w:val="24"/>
          <w:szCs w:val="20"/>
        </w:rPr>
        <w:t xml:space="preserve">, which </w:t>
      </w:r>
      <w:r w:rsidR="00B37922" w:rsidRPr="00193004">
        <w:rPr>
          <w:rFonts w:ascii="Times New Roman" w:eastAsia="宋体" w:hAnsi="Times New Roman" w:cs="Times New Roman"/>
          <w:kern w:val="0"/>
          <w:sz w:val="24"/>
          <w:szCs w:val="20"/>
        </w:rPr>
        <w:t>showed</w:t>
      </w:r>
      <w:r w:rsidR="00CF31F6" w:rsidRPr="00193004">
        <w:rPr>
          <w:rFonts w:ascii="Times New Roman" w:eastAsia="宋体" w:hAnsi="Times New Roman" w:cs="Times New Roman"/>
          <w:kern w:val="0"/>
          <w:sz w:val="24"/>
          <w:szCs w:val="20"/>
        </w:rPr>
        <w:t xml:space="preserve"> </w:t>
      </w:r>
      <w:r w:rsidR="00B45632" w:rsidRPr="00193004">
        <w:rPr>
          <w:rFonts w:ascii="Times New Roman" w:eastAsia="宋体" w:hAnsi="Times New Roman" w:cs="Times New Roman"/>
          <w:kern w:val="0"/>
          <w:sz w:val="24"/>
          <w:szCs w:val="20"/>
        </w:rPr>
        <w:t xml:space="preserve">obviously </w:t>
      </w:r>
      <w:r w:rsidR="003403E9" w:rsidRPr="00193004">
        <w:rPr>
          <w:rFonts w:ascii="Times New Roman" w:eastAsia="宋体" w:hAnsi="Times New Roman" w:cs="Times New Roman"/>
          <w:kern w:val="0"/>
          <w:sz w:val="24"/>
          <w:szCs w:val="20"/>
        </w:rPr>
        <w:t xml:space="preserve">optical </w:t>
      </w:r>
      <w:r w:rsidR="005F024A" w:rsidRPr="00193004">
        <w:rPr>
          <w:rFonts w:ascii="Times New Roman" w:eastAsia="宋体" w:hAnsi="Times New Roman" w:cs="Times New Roman"/>
          <w:kern w:val="0"/>
          <w:sz w:val="24"/>
          <w:szCs w:val="20"/>
        </w:rPr>
        <w:t>color change of MoS</w:t>
      </w:r>
      <w:r w:rsidR="005F024A" w:rsidRPr="00193004">
        <w:rPr>
          <w:rFonts w:ascii="Times New Roman" w:eastAsia="宋体" w:hAnsi="Times New Roman" w:cs="Times New Roman"/>
          <w:kern w:val="0"/>
          <w:sz w:val="24"/>
          <w:szCs w:val="20"/>
          <w:vertAlign w:val="subscript"/>
        </w:rPr>
        <w:t>2</w:t>
      </w:r>
      <w:r w:rsidR="005F024A" w:rsidRPr="00193004">
        <w:rPr>
          <w:rFonts w:ascii="Times New Roman" w:eastAsia="宋体" w:hAnsi="Times New Roman" w:cs="Times New Roman"/>
          <w:kern w:val="0"/>
          <w:sz w:val="24"/>
          <w:szCs w:val="20"/>
        </w:rPr>
        <w:t xml:space="preserve"> flake after femtosecond laser irradiation</w:t>
      </w:r>
      <w:r w:rsidR="002B6664" w:rsidRPr="00193004">
        <w:rPr>
          <w:rFonts w:ascii="Times New Roman" w:eastAsia="宋体" w:hAnsi="Times New Roman" w:cs="Times New Roman"/>
          <w:kern w:val="0"/>
          <w:sz w:val="24"/>
          <w:szCs w:val="20"/>
        </w:rPr>
        <w:t xml:space="preserve">, indicating the change </w:t>
      </w:r>
      <w:r w:rsidR="001C372A">
        <w:rPr>
          <w:rFonts w:ascii="Times New Roman" w:eastAsia="宋体" w:hAnsi="Times New Roman" w:cs="Times New Roman"/>
          <w:kern w:val="0"/>
          <w:sz w:val="24"/>
          <w:szCs w:val="20"/>
        </w:rPr>
        <w:t>in</w:t>
      </w:r>
      <w:r w:rsidR="002B6664" w:rsidRPr="00193004">
        <w:rPr>
          <w:rFonts w:ascii="Times New Roman" w:eastAsia="宋体" w:hAnsi="Times New Roman" w:cs="Times New Roman"/>
          <w:kern w:val="0"/>
          <w:sz w:val="24"/>
          <w:szCs w:val="20"/>
        </w:rPr>
        <w:t xml:space="preserve"> thickness or surface roughness. </w:t>
      </w:r>
      <w:r w:rsidR="004216C8">
        <w:rPr>
          <w:rFonts w:ascii="Times New Roman" w:eastAsia="宋体" w:hAnsi="Times New Roman" w:cs="Times New Roman"/>
          <w:kern w:val="0"/>
          <w:sz w:val="24"/>
          <w:szCs w:val="20"/>
        </w:rPr>
        <w:t xml:space="preserve">Figure 1c shows </w:t>
      </w:r>
      <w:r w:rsidR="00FF28AE">
        <w:rPr>
          <w:rFonts w:ascii="Times New Roman" w:eastAsia="宋体" w:hAnsi="Times New Roman" w:cs="Times New Roman"/>
          <w:kern w:val="0"/>
          <w:sz w:val="24"/>
          <w:szCs w:val="20"/>
        </w:rPr>
        <w:t xml:space="preserve">the </w:t>
      </w:r>
      <w:r w:rsidR="006A09D8" w:rsidRPr="00193004">
        <w:rPr>
          <w:rFonts w:ascii="Times New Roman" w:eastAsia="宋体" w:hAnsi="Times New Roman" w:cs="Times New Roman"/>
          <w:kern w:val="0"/>
          <w:sz w:val="24"/>
          <w:szCs w:val="20"/>
        </w:rPr>
        <w:t xml:space="preserve">atomic force </w:t>
      </w:r>
      <w:r w:rsidR="00FF28AE">
        <w:rPr>
          <w:rFonts w:ascii="Times New Roman" w:eastAsia="宋体" w:hAnsi="Times New Roman" w:cs="Times New Roman"/>
          <w:kern w:val="0"/>
          <w:sz w:val="24"/>
          <w:szCs w:val="20"/>
        </w:rPr>
        <w:t xml:space="preserve">microscope (AFM) </w:t>
      </w:r>
      <w:r w:rsidR="00E60932">
        <w:rPr>
          <w:rFonts w:ascii="Times New Roman" w:eastAsia="宋体" w:hAnsi="Times New Roman" w:cs="Times New Roman"/>
          <w:kern w:val="0"/>
          <w:sz w:val="24"/>
          <w:szCs w:val="20"/>
        </w:rPr>
        <w:t xml:space="preserve">results </w:t>
      </w:r>
      <w:r w:rsidR="006A09D8" w:rsidRPr="00193004">
        <w:rPr>
          <w:rFonts w:ascii="Times New Roman" w:eastAsia="宋体" w:hAnsi="Times New Roman" w:cs="Times New Roman"/>
          <w:kern w:val="0"/>
          <w:sz w:val="24"/>
          <w:szCs w:val="20"/>
        </w:rPr>
        <w:t>of MoS</w:t>
      </w:r>
      <w:r w:rsidR="006A09D8" w:rsidRPr="00193004">
        <w:rPr>
          <w:rFonts w:ascii="Times New Roman" w:eastAsia="宋体" w:hAnsi="Times New Roman" w:cs="Times New Roman"/>
          <w:kern w:val="0"/>
          <w:sz w:val="24"/>
          <w:szCs w:val="20"/>
          <w:vertAlign w:val="subscript"/>
        </w:rPr>
        <w:t>2</w:t>
      </w:r>
      <w:r w:rsidR="006A09D8" w:rsidRPr="00193004">
        <w:rPr>
          <w:rFonts w:ascii="Times New Roman" w:eastAsia="宋体" w:hAnsi="Times New Roman" w:cs="Times New Roman"/>
          <w:kern w:val="0"/>
          <w:sz w:val="24"/>
          <w:szCs w:val="20"/>
        </w:rPr>
        <w:t xml:space="preserve"> flake in Figure 1b, </w:t>
      </w:r>
      <w:r w:rsidR="00FE58BD">
        <w:rPr>
          <w:rFonts w:ascii="Times New Roman" w:eastAsia="宋体" w:hAnsi="Times New Roman" w:cs="Times New Roman"/>
          <w:kern w:val="0"/>
          <w:sz w:val="24"/>
          <w:szCs w:val="20"/>
        </w:rPr>
        <w:t xml:space="preserve">which </w:t>
      </w:r>
      <w:r w:rsidR="00E60932">
        <w:rPr>
          <w:rFonts w:ascii="Times New Roman" w:eastAsia="宋体" w:hAnsi="Times New Roman" w:cs="Times New Roman"/>
          <w:kern w:val="0"/>
          <w:sz w:val="24"/>
          <w:szCs w:val="20"/>
        </w:rPr>
        <w:t>indicates</w:t>
      </w:r>
      <w:r w:rsidR="000A537A" w:rsidRPr="00193004">
        <w:rPr>
          <w:rFonts w:ascii="Times New Roman" w:eastAsia="宋体" w:hAnsi="Times New Roman" w:cs="Times New Roman"/>
          <w:kern w:val="0"/>
          <w:sz w:val="24"/>
          <w:szCs w:val="20"/>
        </w:rPr>
        <w:t xml:space="preserve"> </w:t>
      </w:r>
      <w:r w:rsidR="00245FC9">
        <w:rPr>
          <w:rFonts w:ascii="Times New Roman" w:eastAsia="宋体" w:hAnsi="Times New Roman" w:cs="Times New Roman"/>
          <w:kern w:val="0"/>
          <w:sz w:val="24"/>
          <w:szCs w:val="20"/>
        </w:rPr>
        <w:t>a</w:t>
      </w:r>
      <w:r w:rsidR="001E24FA" w:rsidRPr="00193004">
        <w:rPr>
          <w:rFonts w:ascii="Times New Roman" w:eastAsia="宋体" w:hAnsi="Times New Roman" w:cs="Times New Roman"/>
          <w:kern w:val="0"/>
          <w:sz w:val="24"/>
          <w:szCs w:val="20"/>
        </w:rPr>
        <w:t xml:space="preserve"> reduction of outline height </w:t>
      </w:r>
      <w:r w:rsidR="000A537A" w:rsidRPr="00193004">
        <w:rPr>
          <w:rFonts w:ascii="Times New Roman" w:eastAsia="宋体" w:hAnsi="Times New Roman" w:cs="Times New Roman"/>
          <w:kern w:val="0"/>
          <w:sz w:val="24"/>
          <w:szCs w:val="20"/>
        </w:rPr>
        <w:t xml:space="preserve">of </w:t>
      </w:r>
      <w:r w:rsidR="00FE58BD">
        <w:rPr>
          <w:rFonts w:ascii="Times New Roman" w:eastAsia="宋体" w:hAnsi="Times New Roman" w:cs="Times New Roman"/>
          <w:kern w:val="0"/>
          <w:sz w:val="24"/>
          <w:szCs w:val="20"/>
        </w:rPr>
        <w:t>FLP-</w:t>
      </w:r>
      <w:r w:rsidR="000A537A" w:rsidRPr="00193004">
        <w:rPr>
          <w:rFonts w:ascii="Times New Roman" w:eastAsia="宋体" w:hAnsi="Times New Roman" w:cs="Times New Roman"/>
          <w:kern w:val="0"/>
          <w:sz w:val="24"/>
          <w:szCs w:val="20"/>
        </w:rPr>
        <w:t>MoS</w:t>
      </w:r>
      <w:r w:rsidR="000A537A" w:rsidRPr="00193004">
        <w:rPr>
          <w:rFonts w:ascii="Times New Roman" w:eastAsia="宋体" w:hAnsi="Times New Roman" w:cs="Times New Roman"/>
          <w:kern w:val="0"/>
          <w:sz w:val="24"/>
          <w:szCs w:val="20"/>
          <w:vertAlign w:val="subscript"/>
        </w:rPr>
        <w:t>2</w:t>
      </w:r>
      <w:r w:rsidR="000A537A" w:rsidRPr="00193004">
        <w:rPr>
          <w:rFonts w:ascii="Times New Roman" w:eastAsia="宋体" w:hAnsi="Times New Roman" w:cs="Times New Roman"/>
          <w:kern w:val="0"/>
          <w:sz w:val="24"/>
          <w:szCs w:val="20"/>
        </w:rPr>
        <w:t xml:space="preserve"> flake, </w:t>
      </w:r>
      <w:r w:rsidR="00245FC9">
        <w:rPr>
          <w:rFonts w:ascii="Times New Roman" w:eastAsia="宋体" w:hAnsi="Times New Roman" w:cs="Times New Roman"/>
          <w:kern w:val="0"/>
          <w:sz w:val="24"/>
          <w:szCs w:val="20"/>
        </w:rPr>
        <w:t xml:space="preserve">suggesting </w:t>
      </w:r>
      <w:r w:rsidR="000A537A" w:rsidRPr="00193004">
        <w:rPr>
          <w:rFonts w:ascii="Times New Roman" w:eastAsia="宋体" w:hAnsi="Times New Roman" w:cs="Times New Roman"/>
          <w:kern w:val="0"/>
          <w:sz w:val="24"/>
          <w:szCs w:val="20"/>
        </w:rPr>
        <w:t xml:space="preserve">the thinning effect </w:t>
      </w:r>
      <w:r w:rsidR="00FE58BD">
        <w:rPr>
          <w:rFonts w:ascii="Times New Roman" w:eastAsia="宋体" w:hAnsi="Times New Roman" w:cs="Times New Roman"/>
          <w:kern w:val="0"/>
          <w:sz w:val="24"/>
          <w:szCs w:val="20"/>
        </w:rPr>
        <w:t>on</w:t>
      </w:r>
      <w:r w:rsidR="000A537A" w:rsidRPr="00193004">
        <w:rPr>
          <w:rFonts w:ascii="Times New Roman" w:eastAsia="宋体" w:hAnsi="Times New Roman" w:cs="Times New Roman"/>
          <w:kern w:val="0"/>
          <w:sz w:val="24"/>
          <w:szCs w:val="20"/>
        </w:rPr>
        <w:t xml:space="preserve"> MoS</w:t>
      </w:r>
      <w:r w:rsidR="000A537A" w:rsidRPr="00193004">
        <w:rPr>
          <w:rFonts w:ascii="Times New Roman" w:eastAsia="宋体" w:hAnsi="Times New Roman" w:cs="Times New Roman"/>
          <w:kern w:val="0"/>
          <w:sz w:val="24"/>
          <w:szCs w:val="20"/>
          <w:vertAlign w:val="subscript"/>
        </w:rPr>
        <w:t>2</w:t>
      </w:r>
      <w:r w:rsidR="000A537A" w:rsidRPr="00193004">
        <w:rPr>
          <w:rFonts w:ascii="Times New Roman" w:eastAsia="宋体" w:hAnsi="Times New Roman" w:cs="Times New Roman"/>
          <w:kern w:val="0"/>
          <w:sz w:val="24"/>
          <w:szCs w:val="20"/>
        </w:rPr>
        <w:t xml:space="preserve"> </w:t>
      </w:r>
      <w:r w:rsidR="00323557" w:rsidRPr="00193004">
        <w:rPr>
          <w:rFonts w:ascii="Times New Roman" w:eastAsia="宋体" w:hAnsi="Times New Roman" w:cs="Times New Roman"/>
          <w:kern w:val="0"/>
          <w:sz w:val="24"/>
          <w:szCs w:val="20"/>
        </w:rPr>
        <w:t>by</w:t>
      </w:r>
      <w:r w:rsidR="000A537A" w:rsidRPr="00193004">
        <w:rPr>
          <w:rFonts w:ascii="Times New Roman" w:eastAsia="宋体" w:hAnsi="Times New Roman" w:cs="Times New Roman"/>
          <w:kern w:val="0"/>
          <w:sz w:val="24"/>
          <w:szCs w:val="20"/>
        </w:rPr>
        <w:t xml:space="preserve"> femtosecond laser irradiation</w:t>
      </w:r>
      <w:r w:rsidR="00323557" w:rsidRPr="00193004">
        <w:rPr>
          <w:rFonts w:ascii="Times New Roman" w:eastAsia="宋体" w:hAnsi="Times New Roman" w:cs="Times New Roman"/>
          <w:kern w:val="0"/>
          <w:sz w:val="24"/>
          <w:szCs w:val="20"/>
        </w:rPr>
        <w:t xml:space="preserve">. Figure 1d shows the </w:t>
      </w:r>
      <w:r w:rsidR="00D30A1E">
        <w:rPr>
          <w:rFonts w:ascii="Times New Roman" w:eastAsia="宋体" w:hAnsi="Times New Roman" w:cs="Times New Roman"/>
          <w:kern w:val="0"/>
          <w:sz w:val="24"/>
          <w:szCs w:val="20"/>
        </w:rPr>
        <w:t>high resolution AFM image of FLP</w:t>
      </w:r>
      <w:r w:rsidR="00323557" w:rsidRPr="00193004">
        <w:rPr>
          <w:rFonts w:ascii="Times New Roman" w:eastAsia="宋体" w:hAnsi="Times New Roman" w:cs="Times New Roman"/>
          <w:kern w:val="0"/>
          <w:sz w:val="24"/>
          <w:szCs w:val="20"/>
        </w:rPr>
        <w:t>-MoS</w:t>
      </w:r>
      <w:r w:rsidR="00323557" w:rsidRPr="00193004">
        <w:rPr>
          <w:rFonts w:ascii="Times New Roman" w:eastAsia="宋体" w:hAnsi="Times New Roman" w:cs="Times New Roman"/>
          <w:kern w:val="0"/>
          <w:sz w:val="24"/>
          <w:szCs w:val="20"/>
          <w:vertAlign w:val="subscript"/>
        </w:rPr>
        <w:t>2</w:t>
      </w:r>
      <w:r w:rsidR="00323557" w:rsidRPr="00193004">
        <w:rPr>
          <w:rFonts w:ascii="Times New Roman" w:eastAsia="宋体" w:hAnsi="Times New Roman" w:cs="Times New Roman"/>
          <w:kern w:val="0"/>
          <w:sz w:val="24"/>
          <w:szCs w:val="20"/>
        </w:rPr>
        <w:t xml:space="preserve">, </w:t>
      </w:r>
      <w:r w:rsidR="00171EA6" w:rsidRPr="00193004">
        <w:rPr>
          <w:rFonts w:ascii="Times New Roman" w:eastAsia="宋体" w:hAnsi="Times New Roman" w:cs="Times New Roman"/>
          <w:kern w:val="0"/>
          <w:sz w:val="24"/>
          <w:szCs w:val="20"/>
        </w:rPr>
        <w:t xml:space="preserve">which </w:t>
      </w:r>
      <w:r w:rsidR="00CB71FB" w:rsidRPr="00193004">
        <w:rPr>
          <w:rFonts w:ascii="Times New Roman" w:eastAsia="宋体" w:hAnsi="Times New Roman" w:cs="Times New Roman"/>
          <w:kern w:val="0"/>
          <w:sz w:val="24"/>
          <w:szCs w:val="20"/>
        </w:rPr>
        <w:t>indicated</w:t>
      </w:r>
      <w:r w:rsidR="00171EA6" w:rsidRPr="00193004">
        <w:rPr>
          <w:rFonts w:ascii="Times New Roman" w:eastAsia="宋体" w:hAnsi="Times New Roman" w:cs="Times New Roman"/>
          <w:kern w:val="0"/>
          <w:sz w:val="24"/>
          <w:szCs w:val="20"/>
        </w:rPr>
        <w:t xml:space="preserve"> the formation of MoS</w:t>
      </w:r>
      <w:r w:rsidR="00171EA6" w:rsidRPr="00193004">
        <w:rPr>
          <w:rFonts w:ascii="Times New Roman" w:eastAsia="宋体" w:hAnsi="Times New Roman" w:cs="Times New Roman"/>
          <w:kern w:val="0"/>
          <w:sz w:val="24"/>
          <w:szCs w:val="20"/>
          <w:vertAlign w:val="subscript"/>
        </w:rPr>
        <w:t>2</w:t>
      </w:r>
      <w:r w:rsidR="00171EA6" w:rsidRPr="00193004">
        <w:rPr>
          <w:rFonts w:ascii="Times New Roman" w:eastAsia="宋体" w:hAnsi="Times New Roman" w:cs="Times New Roman"/>
          <w:kern w:val="0"/>
          <w:sz w:val="24"/>
          <w:szCs w:val="20"/>
        </w:rPr>
        <w:t xml:space="preserve"> grating structures</w:t>
      </w:r>
      <w:r w:rsidR="00CB71FB" w:rsidRPr="00193004">
        <w:rPr>
          <w:rFonts w:ascii="Times New Roman" w:eastAsia="宋体" w:hAnsi="Times New Roman" w:cs="Times New Roman"/>
          <w:kern w:val="0"/>
          <w:sz w:val="24"/>
          <w:szCs w:val="20"/>
        </w:rPr>
        <w:t>.</w:t>
      </w:r>
    </w:p>
    <w:p w14:paraId="18E31688" w14:textId="77777777" w:rsidR="00164B8F" w:rsidRDefault="00610E3B" w:rsidP="00CF6138">
      <w:pPr>
        <w:spacing w:line="480" w:lineRule="auto"/>
        <w:jc w:val="center"/>
        <w:rPr>
          <w:rFonts w:ascii="Times New Roman" w:eastAsia="宋体" w:hAnsi="Times New Roman" w:cs="Times New Roman"/>
          <w:kern w:val="0"/>
          <w:sz w:val="24"/>
          <w:szCs w:val="20"/>
        </w:rPr>
      </w:pPr>
      <w:r w:rsidRPr="00193004">
        <w:rPr>
          <w:rFonts w:ascii="Times New Roman" w:eastAsia="宋体" w:hAnsi="Times New Roman" w:cs="Times New Roman"/>
          <w:noProof/>
          <w:kern w:val="0"/>
          <w:sz w:val="24"/>
          <w:szCs w:val="20"/>
        </w:rPr>
        <w:drawing>
          <wp:inline distT="0" distB="0" distL="0" distR="0" wp14:anchorId="04CE3549" wp14:editId="7E25280C">
            <wp:extent cx="4500000" cy="2935558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1.tif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0000" cy="2935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E4EDD" w14:textId="449AA4E0" w:rsidR="00F12171" w:rsidRPr="00707ADA" w:rsidRDefault="00F12171" w:rsidP="00F12171">
      <w:pPr>
        <w:spacing w:line="480" w:lineRule="auto"/>
        <w:rPr>
          <w:rFonts w:ascii="Times New Roman" w:eastAsia="宋体" w:hAnsi="Times New Roman" w:cs="Times New Roman"/>
          <w:kern w:val="0"/>
          <w:szCs w:val="21"/>
        </w:rPr>
      </w:pPr>
      <w:proofErr w:type="gramStart"/>
      <w:r w:rsidRPr="00F12171">
        <w:rPr>
          <w:rFonts w:ascii="Times New Roman" w:eastAsia="宋体" w:hAnsi="Times New Roman" w:cs="Times New Roman" w:hint="eastAsia"/>
          <w:kern w:val="0"/>
          <w:szCs w:val="21"/>
        </w:rPr>
        <w:t>F</w:t>
      </w:r>
      <w:r w:rsidRPr="00F12171">
        <w:rPr>
          <w:rFonts w:ascii="Times New Roman" w:eastAsia="宋体" w:hAnsi="Times New Roman" w:cs="Times New Roman"/>
          <w:kern w:val="0"/>
          <w:szCs w:val="21"/>
        </w:rPr>
        <w:t>igure 1.</w:t>
      </w:r>
      <w:proofErr w:type="gramEnd"/>
      <w:r w:rsidRPr="00F12171">
        <w:rPr>
          <w:rFonts w:ascii="Times New Roman" w:eastAsia="宋体" w:hAnsi="Times New Roman" w:cs="Times New Roman"/>
          <w:kern w:val="0"/>
          <w:szCs w:val="21"/>
        </w:rPr>
        <w:t xml:space="preserve"> </w:t>
      </w:r>
      <w:proofErr w:type="gramStart"/>
      <w:r w:rsidR="00FA7009" w:rsidRPr="00FA7009">
        <w:rPr>
          <w:rFonts w:ascii="Times New Roman" w:eastAsia="宋体" w:hAnsi="Times New Roman" w:cs="Times New Roman"/>
          <w:kern w:val="0"/>
          <w:szCs w:val="21"/>
        </w:rPr>
        <w:t>Principle and preliminary characterization</w:t>
      </w:r>
      <w:r w:rsidR="00FA7009">
        <w:rPr>
          <w:rFonts w:ascii="Times New Roman" w:eastAsia="宋体" w:hAnsi="Times New Roman" w:cs="Times New Roman"/>
          <w:kern w:val="0"/>
          <w:szCs w:val="21"/>
        </w:rPr>
        <w:t xml:space="preserve"> of </w:t>
      </w:r>
      <w:r w:rsidR="003A1E2D">
        <w:rPr>
          <w:rFonts w:ascii="Times New Roman" w:eastAsia="宋体" w:hAnsi="Times New Roman" w:cs="Times New Roman"/>
          <w:kern w:val="0"/>
          <w:szCs w:val="21"/>
        </w:rPr>
        <w:t>this method.</w:t>
      </w:r>
      <w:proofErr w:type="gramEnd"/>
      <w:r w:rsidR="003A1E2D">
        <w:rPr>
          <w:rFonts w:ascii="Times New Roman" w:eastAsia="宋体" w:hAnsi="Times New Roman" w:cs="Times New Roman"/>
          <w:kern w:val="0"/>
          <w:szCs w:val="21"/>
        </w:rPr>
        <w:t xml:space="preserve"> a) </w:t>
      </w:r>
      <w:r w:rsidR="00E64D71" w:rsidRPr="00E64D71">
        <w:rPr>
          <w:rFonts w:ascii="Times New Roman" w:eastAsia="宋体" w:hAnsi="Times New Roman" w:cs="Times New Roman"/>
          <w:kern w:val="0"/>
          <w:szCs w:val="21"/>
        </w:rPr>
        <w:t>Schematic</w:t>
      </w:r>
      <w:r w:rsidR="003C6D81" w:rsidRPr="003C6D81">
        <w:rPr>
          <w:rFonts w:ascii="Times New Roman" w:eastAsia="宋体" w:hAnsi="Times New Roman" w:cs="Times New Roman"/>
          <w:kern w:val="0"/>
          <w:szCs w:val="21"/>
        </w:rPr>
        <w:t xml:space="preserve"> </w:t>
      </w:r>
      <w:r w:rsidR="00E64D71" w:rsidRPr="00E64D71">
        <w:rPr>
          <w:rFonts w:ascii="Times New Roman" w:eastAsia="宋体" w:hAnsi="Times New Roman" w:cs="Times New Roman"/>
          <w:kern w:val="0"/>
          <w:szCs w:val="21"/>
        </w:rPr>
        <w:t xml:space="preserve">of </w:t>
      </w:r>
      <w:r w:rsidR="003C6D81">
        <w:rPr>
          <w:rFonts w:ascii="Times New Roman" w:eastAsia="宋体" w:hAnsi="Times New Roman" w:cs="Times New Roman"/>
          <w:kern w:val="0"/>
          <w:szCs w:val="21"/>
        </w:rPr>
        <w:t>femtosecond laser direct wiring processing to induce MoS</w:t>
      </w:r>
      <w:r w:rsidR="003C6D81" w:rsidRPr="003C6D81">
        <w:rPr>
          <w:rFonts w:ascii="Times New Roman" w:eastAsia="宋体" w:hAnsi="Times New Roman" w:cs="Times New Roman"/>
          <w:kern w:val="0"/>
          <w:szCs w:val="21"/>
          <w:vertAlign w:val="subscript"/>
        </w:rPr>
        <w:t>2</w:t>
      </w:r>
      <w:r w:rsidR="003C6D81">
        <w:rPr>
          <w:rFonts w:ascii="Times New Roman" w:eastAsia="宋体" w:hAnsi="Times New Roman" w:cs="Times New Roman"/>
          <w:kern w:val="0"/>
          <w:szCs w:val="21"/>
        </w:rPr>
        <w:t xml:space="preserve"> </w:t>
      </w:r>
      <w:proofErr w:type="spellStart"/>
      <w:r w:rsidR="003C6D81">
        <w:rPr>
          <w:rFonts w:ascii="Times New Roman" w:eastAsia="宋体" w:hAnsi="Times New Roman" w:cs="Times New Roman"/>
          <w:kern w:val="0"/>
          <w:szCs w:val="21"/>
        </w:rPr>
        <w:t>nanoribbons</w:t>
      </w:r>
      <w:proofErr w:type="spellEnd"/>
      <w:r w:rsidR="003C6D81">
        <w:rPr>
          <w:rFonts w:ascii="Times New Roman" w:eastAsia="宋体" w:hAnsi="Times New Roman" w:cs="Times New Roman"/>
          <w:kern w:val="0"/>
          <w:szCs w:val="21"/>
        </w:rPr>
        <w:t xml:space="preserve"> array.</w:t>
      </w:r>
      <w:r w:rsidR="003A1E2D">
        <w:rPr>
          <w:rFonts w:ascii="Times New Roman" w:eastAsia="宋体" w:hAnsi="Times New Roman" w:cs="Times New Roman"/>
          <w:kern w:val="0"/>
          <w:szCs w:val="21"/>
        </w:rPr>
        <w:t xml:space="preserve"> b) </w:t>
      </w:r>
      <w:r w:rsidR="00396D5C" w:rsidRPr="003A1E2D">
        <w:rPr>
          <w:rFonts w:ascii="Times New Roman" w:eastAsia="宋体" w:hAnsi="Times New Roman" w:cs="Times New Roman"/>
          <w:kern w:val="0"/>
          <w:szCs w:val="21"/>
        </w:rPr>
        <w:t>Optical</w:t>
      </w:r>
      <w:r w:rsidR="003A1E2D" w:rsidRPr="003A1E2D">
        <w:rPr>
          <w:rFonts w:ascii="Times New Roman" w:eastAsia="宋体" w:hAnsi="Times New Roman" w:cs="Times New Roman"/>
          <w:kern w:val="0"/>
          <w:szCs w:val="21"/>
        </w:rPr>
        <w:t xml:space="preserve"> comparison of pristine MoS</w:t>
      </w:r>
      <w:r w:rsidR="003A1E2D" w:rsidRPr="00396D5C">
        <w:rPr>
          <w:rFonts w:ascii="Times New Roman" w:eastAsia="宋体" w:hAnsi="Times New Roman" w:cs="Times New Roman"/>
          <w:kern w:val="0"/>
          <w:szCs w:val="21"/>
          <w:vertAlign w:val="subscript"/>
        </w:rPr>
        <w:t>2</w:t>
      </w:r>
      <w:r w:rsidR="003A1E2D" w:rsidRPr="003A1E2D">
        <w:rPr>
          <w:rFonts w:ascii="Times New Roman" w:eastAsia="宋体" w:hAnsi="Times New Roman" w:cs="Times New Roman"/>
          <w:kern w:val="0"/>
          <w:szCs w:val="21"/>
        </w:rPr>
        <w:t xml:space="preserve"> (upper part) </w:t>
      </w:r>
      <w:r w:rsidR="004F45B9">
        <w:rPr>
          <w:rFonts w:ascii="Times New Roman" w:eastAsia="宋体" w:hAnsi="Times New Roman" w:cs="Times New Roman"/>
          <w:kern w:val="0"/>
          <w:szCs w:val="21"/>
        </w:rPr>
        <w:t>with</w:t>
      </w:r>
      <w:r w:rsidR="003A1E2D" w:rsidRPr="003A1E2D">
        <w:rPr>
          <w:rFonts w:ascii="Times New Roman" w:eastAsia="宋体" w:hAnsi="Times New Roman" w:cs="Times New Roman"/>
          <w:kern w:val="0"/>
          <w:szCs w:val="21"/>
        </w:rPr>
        <w:t xml:space="preserve"> </w:t>
      </w:r>
      <w:r w:rsidR="00396D5C">
        <w:rPr>
          <w:rFonts w:ascii="Times New Roman" w:eastAsia="宋体" w:hAnsi="Times New Roman" w:cs="Times New Roman"/>
          <w:kern w:val="0"/>
          <w:szCs w:val="21"/>
        </w:rPr>
        <w:t>FLP-</w:t>
      </w:r>
      <w:r w:rsidR="003A1E2D" w:rsidRPr="003A1E2D">
        <w:rPr>
          <w:rFonts w:ascii="Times New Roman" w:eastAsia="宋体" w:hAnsi="Times New Roman" w:cs="Times New Roman"/>
          <w:kern w:val="0"/>
          <w:szCs w:val="21"/>
        </w:rPr>
        <w:t>MoS</w:t>
      </w:r>
      <w:r w:rsidR="003A1E2D" w:rsidRPr="00396D5C">
        <w:rPr>
          <w:rFonts w:ascii="Times New Roman" w:eastAsia="宋体" w:hAnsi="Times New Roman" w:cs="Times New Roman"/>
          <w:kern w:val="0"/>
          <w:szCs w:val="21"/>
          <w:vertAlign w:val="subscript"/>
        </w:rPr>
        <w:t>2</w:t>
      </w:r>
      <w:r w:rsidR="003A1E2D" w:rsidRPr="003A1E2D">
        <w:rPr>
          <w:rFonts w:ascii="Times New Roman" w:eastAsia="宋体" w:hAnsi="Times New Roman" w:cs="Times New Roman"/>
          <w:kern w:val="0"/>
          <w:szCs w:val="21"/>
        </w:rPr>
        <w:t xml:space="preserve"> (lower part)</w:t>
      </w:r>
      <w:r w:rsidR="00707ADA">
        <w:rPr>
          <w:rFonts w:ascii="Times New Roman" w:eastAsia="宋体" w:hAnsi="Times New Roman" w:cs="Times New Roman"/>
          <w:kern w:val="0"/>
          <w:szCs w:val="21"/>
        </w:rPr>
        <w:t xml:space="preserve">. c) AFM and </w:t>
      </w:r>
      <w:r w:rsidR="004B2C9C">
        <w:rPr>
          <w:rFonts w:ascii="Times New Roman" w:eastAsia="宋体" w:hAnsi="Times New Roman" w:cs="Times New Roman"/>
          <w:kern w:val="0"/>
          <w:szCs w:val="21"/>
        </w:rPr>
        <w:t xml:space="preserve">d) </w:t>
      </w:r>
      <w:r w:rsidR="00707ADA">
        <w:rPr>
          <w:rFonts w:ascii="Times New Roman" w:eastAsia="宋体" w:hAnsi="Times New Roman" w:cs="Times New Roman"/>
          <w:kern w:val="0"/>
          <w:szCs w:val="21"/>
        </w:rPr>
        <w:t xml:space="preserve">high resolution AFM of </w:t>
      </w:r>
      <w:r w:rsidR="004F45B9">
        <w:rPr>
          <w:rFonts w:ascii="Times New Roman" w:eastAsia="宋体" w:hAnsi="Times New Roman" w:cs="Times New Roman"/>
          <w:kern w:val="0"/>
          <w:szCs w:val="21"/>
        </w:rPr>
        <w:t xml:space="preserve">the </w:t>
      </w:r>
      <w:r w:rsidR="00707ADA" w:rsidRPr="00707ADA">
        <w:rPr>
          <w:rFonts w:ascii="Times New Roman" w:eastAsia="宋体" w:hAnsi="Times New Roman" w:cs="Times New Roman"/>
          <w:kern w:val="0"/>
          <w:szCs w:val="21"/>
        </w:rPr>
        <w:t>FLP-MoS</w:t>
      </w:r>
      <w:r w:rsidR="00707ADA" w:rsidRPr="00707ADA">
        <w:rPr>
          <w:rFonts w:ascii="Times New Roman" w:eastAsia="宋体" w:hAnsi="Times New Roman" w:cs="Times New Roman"/>
          <w:kern w:val="0"/>
          <w:szCs w:val="21"/>
          <w:vertAlign w:val="subscript"/>
        </w:rPr>
        <w:t>2</w:t>
      </w:r>
      <w:r w:rsidR="00707ADA">
        <w:rPr>
          <w:rFonts w:ascii="Times New Roman" w:eastAsia="宋体" w:hAnsi="Times New Roman" w:cs="Times New Roman"/>
          <w:kern w:val="0"/>
          <w:szCs w:val="21"/>
        </w:rPr>
        <w:t xml:space="preserve"> flake.</w:t>
      </w:r>
    </w:p>
    <w:p w14:paraId="5AE40F36" w14:textId="41991574" w:rsidR="00164B8F" w:rsidRPr="001D1C37" w:rsidRDefault="00E46461" w:rsidP="003636AD">
      <w:pPr>
        <w:spacing w:line="480" w:lineRule="auto"/>
        <w:ind w:firstLine="480"/>
        <w:rPr>
          <w:rFonts w:ascii="Times New Roman" w:eastAsia="宋体" w:hAnsi="Times New Roman" w:cs="Times New Roman"/>
          <w:strike/>
          <w:kern w:val="0"/>
          <w:sz w:val="24"/>
          <w:szCs w:val="20"/>
        </w:rPr>
      </w:pPr>
      <w:r w:rsidRPr="00193004">
        <w:rPr>
          <w:rFonts w:ascii="Times New Roman" w:eastAsia="宋体" w:hAnsi="Times New Roman" w:cs="Times New Roman"/>
          <w:kern w:val="0"/>
          <w:sz w:val="24"/>
          <w:szCs w:val="20"/>
        </w:rPr>
        <w:t>To fu</w:t>
      </w:r>
      <w:r w:rsidR="00606DD0">
        <w:rPr>
          <w:rFonts w:ascii="Times New Roman" w:eastAsia="宋体" w:hAnsi="Times New Roman" w:cs="Times New Roman"/>
          <w:kern w:val="0"/>
          <w:sz w:val="24"/>
          <w:szCs w:val="20"/>
        </w:rPr>
        <w:t>rther</w:t>
      </w:r>
      <w:r w:rsidRPr="00193004">
        <w:rPr>
          <w:rFonts w:ascii="Times New Roman" w:eastAsia="宋体" w:hAnsi="Times New Roman" w:cs="Times New Roman"/>
          <w:kern w:val="0"/>
          <w:sz w:val="24"/>
          <w:szCs w:val="20"/>
        </w:rPr>
        <w:t xml:space="preserve"> investigate the </w:t>
      </w:r>
      <w:r w:rsidR="00D95F56" w:rsidRPr="00193004">
        <w:rPr>
          <w:rFonts w:ascii="Times New Roman" w:eastAsia="宋体" w:hAnsi="Times New Roman" w:cs="Times New Roman"/>
          <w:kern w:val="0"/>
          <w:sz w:val="24"/>
          <w:szCs w:val="20"/>
        </w:rPr>
        <w:t>FL</w:t>
      </w:r>
      <w:r w:rsidR="00D95F56">
        <w:rPr>
          <w:rFonts w:ascii="Times New Roman" w:eastAsia="宋体" w:hAnsi="Times New Roman" w:cs="Times New Roman"/>
          <w:kern w:val="0"/>
          <w:sz w:val="24"/>
          <w:szCs w:val="20"/>
        </w:rPr>
        <w:t>P</w:t>
      </w:r>
      <w:r w:rsidR="00D95F56" w:rsidRPr="00193004">
        <w:rPr>
          <w:rFonts w:ascii="Times New Roman" w:eastAsia="宋体" w:hAnsi="Times New Roman" w:cs="Times New Roman"/>
          <w:kern w:val="0"/>
          <w:sz w:val="24"/>
          <w:szCs w:val="20"/>
        </w:rPr>
        <w:t>-MoS</w:t>
      </w:r>
      <w:r w:rsidR="00D95F56" w:rsidRPr="00193004">
        <w:rPr>
          <w:rFonts w:ascii="Times New Roman" w:eastAsia="宋体" w:hAnsi="Times New Roman" w:cs="Times New Roman"/>
          <w:kern w:val="0"/>
          <w:sz w:val="24"/>
          <w:szCs w:val="20"/>
          <w:vertAlign w:val="subscript"/>
        </w:rPr>
        <w:t>2</w:t>
      </w:r>
      <w:r w:rsidR="00D95F56">
        <w:rPr>
          <w:rFonts w:ascii="Times New Roman" w:eastAsia="宋体" w:hAnsi="Times New Roman" w:cs="Times New Roman"/>
          <w:kern w:val="0"/>
          <w:sz w:val="24"/>
          <w:szCs w:val="20"/>
        </w:rPr>
        <w:t xml:space="preserve"> </w:t>
      </w:r>
      <w:r w:rsidR="003C5175" w:rsidRPr="00193004">
        <w:rPr>
          <w:rFonts w:ascii="Times New Roman" w:eastAsia="宋体" w:hAnsi="Times New Roman" w:cs="Times New Roman"/>
          <w:kern w:val="0"/>
          <w:sz w:val="24"/>
          <w:szCs w:val="20"/>
        </w:rPr>
        <w:t>micro</w:t>
      </w:r>
      <w:r w:rsidR="003C5175" w:rsidRPr="00193004">
        <w:rPr>
          <w:rFonts w:ascii="Times New Roman" w:eastAsia="宋体" w:hAnsi="Times New Roman" w:cs="Times New Roman" w:hint="eastAsia"/>
          <w:kern w:val="0"/>
          <w:sz w:val="24"/>
          <w:szCs w:val="20"/>
        </w:rPr>
        <w:t>/</w:t>
      </w:r>
      <w:r w:rsidR="00D95F56">
        <w:rPr>
          <w:rFonts w:ascii="Times New Roman" w:eastAsia="宋体" w:hAnsi="Times New Roman" w:cs="Times New Roman"/>
          <w:kern w:val="0"/>
          <w:sz w:val="24"/>
          <w:szCs w:val="20"/>
        </w:rPr>
        <w:t>nano</w:t>
      </w:r>
      <w:r w:rsidR="003C5175" w:rsidRPr="00193004">
        <w:rPr>
          <w:rFonts w:ascii="Times New Roman" w:eastAsia="宋体" w:hAnsi="Times New Roman" w:cs="Times New Roman"/>
          <w:kern w:val="0"/>
          <w:sz w:val="24"/>
          <w:szCs w:val="20"/>
        </w:rPr>
        <w:t>structures</w:t>
      </w:r>
      <w:r w:rsidR="002018CF" w:rsidRPr="00193004">
        <w:rPr>
          <w:rFonts w:ascii="Times New Roman" w:eastAsia="宋体" w:hAnsi="Times New Roman" w:cs="Times New Roman"/>
          <w:kern w:val="0"/>
          <w:sz w:val="24"/>
          <w:szCs w:val="20"/>
        </w:rPr>
        <w:t xml:space="preserve">, </w:t>
      </w:r>
      <w:r w:rsidR="00812BD8" w:rsidRPr="00193004">
        <w:rPr>
          <w:rFonts w:ascii="Times New Roman" w:eastAsia="宋体" w:hAnsi="Times New Roman" w:cs="Times New Roman"/>
          <w:kern w:val="0"/>
          <w:sz w:val="24"/>
          <w:szCs w:val="20"/>
        </w:rPr>
        <w:t xml:space="preserve">scanning electron </w:t>
      </w:r>
      <w:r w:rsidR="00812BD8" w:rsidRPr="00193004">
        <w:rPr>
          <w:rFonts w:ascii="Times New Roman" w:eastAsia="宋体" w:hAnsi="Times New Roman" w:cs="Times New Roman"/>
          <w:kern w:val="0"/>
          <w:sz w:val="24"/>
          <w:szCs w:val="20"/>
        </w:rPr>
        <w:lastRenderedPageBreak/>
        <w:t xml:space="preserve">microscope (SEM) was </w:t>
      </w:r>
      <w:r w:rsidR="00041EEF" w:rsidRPr="00193004">
        <w:rPr>
          <w:rFonts w:ascii="Times New Roman" w:eastAsia="宋体" w:hAnsi="Times New Roman" w:cs="Times New Roman"/>
          <w:kern w:val="0"/>
          <w:sz w:val="24"/>
          <w:szCs w:val="20"/>
        </w:rPr>
        <w:t xml:space="preserve">carried out </w:t>
      </w:r>
      <w:r w:rsidR="001E332D" w:rsidRPr="00193004">
        <w:rPr>
          <w:rFonts w:ascii="Times New Roman" w:eastAsia="宋体" w:hAnsi="Times New Roman" w:cs="Times New Roman"/>
          <w:kern w:val="0"/>
          <w:sz w:val="24"/>
          <w:szCs w:val="20"/>
        </w:rPr>
        <w:t xml:space="preserve">to characterize </w:t>
      </w:r>
      <w:r w:rsidR="003C5175" w:rsidRPr="00193004">
        <w:rPr>
          <w:rFonts w:ascii="Times New Roman" w:eastAsia="宋体" w:hAnsi="Times New Roman" w:cs="Times New Roman"/>
          <w:kern w:val="0"/>
          <w:sz w:val="24"/>
          <w:szCs w:val="20"/>
        </w:rPr>
        <w:t>its</w:t>
      </w:r>
      <w:r w:rsidR="005505F5" w:rsidRPr="00193004">
        <w:rPr>
          <w:rFonts w:ascii="Times New Roman" w:eastAsia="宋体" w:hAnsi="Times New Roman" w:cs="Times New Roman"/>
          <w:kern w:val="0"/>
          <w:sz w:val="24"/>
          <w:szCs w:val="20"/>
        </w:rPr>
        <w:t xml:space="preserve"> physical morphology</w:t>
      </w:r>
      <w:r w:rsidR="00041EEF" w:rsidRPr="00193004">
        <w:rPr>
          <w:rFonts w:ascii="Times New Roman" w:eastAsia="宋体" w:hAnsi="Times New Roman" w:cs="Times New Roman"/>
          <w:kern w:val="0"/>
          <w:sz w:val="24"/>
          <w:szCs w:val="20"/>
        </w:rPr>
        <w:t xml:space="preserve">, as shown in Figure 2. Figure 2a-e show </w:t>
      </w:r>
      <w:r w:rsidR="00602B5B">
        <w:rPr>
          <w:rFonts w:ascii="Times New Roman" w:eastAsia="宋体" w:hAnsi="Times New Roman" w:cs="Times New Roman"/>
          <w:kern w:val="0"/>
          <w:sz w:val="24"/>
          <w:szCs w:val="20"/>
        </w:rPr>
        <w:t>regular</w:t>
      </w:r>
      <w:r w:rsidR="003C1117">
        <w:rPr>
          <w:rFonts w:ascii="Times New Roman" w:eastAsia="宋体" w:hAnsi="Times New Roman" w:cs="Times New Roman"/>
          <w:kern w:val="0"/>
          <w:sz w:val="24"/>
          <w:szCs w:val="20"/>
        </w:rPr>
        <w:t xml:space="preserve"> </w:t>
      </w:r>
      <w:r w:rsidR="00F67700" w:rsidRPr="00193004">
        <w:rPr>
          <w:rFonts w:ascii="Times New Roman" w:eastAsia="宋体" w:hAnsi="Times New Roman" w:cs="Times New Roman"/>
          <w:kern w:val="0"/>
          <w:sz w:val="24"/>
          <w:szCs w:val="20"/>
        </w:rPr>
        <w:t>MoS</w:t>
      </w:r>
      <w:r w:rsidR="00F67700" w:rsidRPr="00193004">
        <w:rPr>
          <w:rFonts w:ascii="Times New Roman" w:eastAsia="宋体" w:hAnsi="Times New Roman" w:cs="Times New Roman"/>
          <w:kern w:val="0"/>
          <w:sz w:val="24"/>
          <w:szCs w:val="20"/>
          <w:vertAlign w:val="subscript"/>
        </w:rPr>
        <w:t>2</w:t>
      </w:r>
      <w:r w:rsidR="001E0D09" w:rsidRPr="00193004">
        <w:rPr>
          <w:rFonts w:ascii="Times New Roman" w:eastAsia="宋体" w:hAnsi="Times New Roman" w:cs="Times New Roman"/>
          <w:kern w:val="0"/>
          <w:sz w:val="24"/>
          <w:szCs w:val="20"/>
        </w:rPr>
        <w:t xml:space="preserve"> </w:t>
      </w:r>
      <w:proofErr w:type="spellStart"/>
      <w:r w:rsidR="001E0D09" w:rsidRPr="00193004">
        <w:rPr>
          <w:rFonts w:ascii="Times New Roman" w:eastAsia="宋体" w:hAnsi="Times New Roman" w:cs="Times New Roman"/>
          <w:kern w:val="0"/>
          <w:sz w:val="24"/>
          <w:szCs w:val="20"/>
        </w:rPr>
        <w:t>nanoribbon</w:t>
      </w:r>
      <w:proofErr w:type="spellEnd"/>
      <w:r w:rsidR="001E0D09" w:rsidRPr="00193004">
        <w:rPr>
          <w:rFonts w:ascii="Times New Roman" w:eastAsia="宋体" w:hAnsi="Times New Roman" w:cs="Times New Roman"/>
          <w:kern w:val="0"/>
          <w:sz w:val="24"/>
          <w:szCs w:val="20"/>
        </w:rPr>
        <w:t xml:space="preserve"> arrays</w:t>
      </w:r>
      <w:r w:rsidR="003636AD" w:rsidRPr="00193004">
        <w:rPr>
          <w:rFonts w:ascii="Times New Roman" w:eastAsia="宋体" w:hAnsi="Times New Roman" w:cs="Times New Roman"/>
          <w:kern w:val="0"/>
          <w:sz w:val="24"/>
          <w:szCs w:val="20"/>
        </w:rPr>
        <w:t xml:space="preserve"> with different ribbon width</w:t>
      </w:r>
      <w:r w:rsidR="00EA4085" w:rsidRPr="00193004">
        <w:rPr>
          <w:rFonts w:ascii="Times New Roman" w:eastAsia="宋体" w:hAnsi="Times New Roman" w:cs="Times New Roman"/>
          <w:kern w:val="0"/>
          <w:sz w:val="24"/>
          <w:szCs w:val="20"/>
        </w:rPr>
        <w:t>s</w:t>
      </w:r>
      <w:r w:rsidR="003636AD" w:rsidRPr="00193004">
        <w:rPr>
          <w:rFonts w:ascii="Times New Roman" w:eastAsia="宋体" w:hAnsi="Times New Roman" w:cs="Times New Roman"/>
          <w:kern w:val="0"/>
          <w:sz w:val="24"/>
          <w:szCs w:val="20"/>
        </w:rPr>
        <w:t xml:space="preserve"> of </w:t>
      </w:r>
      <w:r w:rsidR="00EA4085" w:rsidRPr="00193004">
        <w:rPr>
          <w:rFonts w:ascii="Times New Roman" w:eastAsia="宋体" w:hAnsi="Times New Roman" w:cs="Times New Roman"/>
          <w:kern w:val="0"/>
          <w:sz w:val="24"/>
          <w:szCs w:val="20"/>
        </w:rPr>
        <w:t xml:space="preserve">approximate 179, 152, 116, 98, and 77 nm, respectively. </w:t>
      </w:r>
      <w:r w:rsidR="001E7037" w:rsidRPr="007801C1">
        <w:rPr>
          <w:rFonts w:ascii="Times New Roman" w:eastAsia="宋体" w:hAnsi="Times New Roman" w:cs="Times New Roman"/>
          <w:kern w:val="0"/>
          <w:sz w:val="24"/>
          <w:szCs w:val="20"/>
        </w:rPr>
        <w:t xml:space="preserve">Figure 2f shows </w:t>
      </w:r>
      <w:r w:rsidR="00E35B4A" w:rsidRPr="007801C1">
        <w:rPr>
          <w:rFonts w:ascii="Times New Roman" w:eastAsia="宋体" w:hAnsi="Times New Roman" w:cs="Times New Roman"/>
          <w:kern w:val="0"/>
          <w:sz w:val="24"/>
          <w:szCs w:val="20"/>
        </w:rPr>
        <w:t>two</w:t>
      </w:r>
      <w:r w:rsidR="001E7037" w:rsidRPr="007801C1">
        <w:rPr>
          <w:rFonts w:ascii="Times New Roman" w:eastAsia="宋体" w:hAnsi="Times New Roman" w:cs="Times New Roman"/>
          <w:kern w:val="0"/>
          <w:sz w:val="24"/>
          <w:szCs w:val="20"/>
        </w:rPr>
        <w:t xml:space="preserve"> independent MoS</w:t>
      </w:r>
      <w:r w:rsidR="001E7037" w:rsidRPr="007801C1">
        <w:rPr>
          <w:rFonts w:ascii="Times New Roman" w:eastAsia="宋体" w:hAnsi="Times New Roman" w:cs="Times New Roman"/>
          <w:kern w:val="0"/>
          <w:sz w:val="24"/>
          <w:szCs w:val="20"/>
          <w:vertAlign w:val="subscript"/>
        </w:rPr>
        <w:t>2</w:t>
      </w:r>
      <w:r w:rsidR="001E7037" w:rsidRPr="007801C1">
        <w:rPr>
          <w:rFonts w:ascii="Times New Roman" w:eastAsia="宋体" w:hAnsi="Times New Roman" w:cs="Times New Roman"/>
          <w:kern w:val="0"/>
          <w:sz w:val="24"/>
          <w:szCs w:val="20"/>
        </w:rPr>
        <w:t xml:space="preserve"> </w:t>
      </w:r>
      <w:proofErr w:type="spellStart"/>
      <w:r w:rsidR="001E7037" w:rsidRPr="007801C1">
        <w:rPr>
          <w:rFonts w:ascii="Times New Roman" w:eastAsia="宋体" w:hAnsi="Times New Roman" w:cs="Times New Roman"/>
          <w:kern w:val="0"/>
          <w:sz w:val="24"/>
          <w:szCs w:val="20"/>
        </w:rPr>
        <w:t>nanoribbon</w:t>
      </w:r>
      <w:r w:rsidR="00E35B4A" w:rsidRPr="007801C1">
        <w:rPr>
          <w:rFonts w:ascii="Times New Roman" w:eastAsia="宋体" w:hAnsi="Times New Roman" w:cs="Times New Roman"/>
          <w:kern w:val="0"/>
          <w:sz w:val="24"/>
          <w:szCs w:val="20"/>
        </w:rPr>
        <w:t>s</w:t>
      </w:r>
      <w:proofErr w:type="spellEnd"/>
      <w:r w:rsidR="001E7037" w:rsidRPr="007801C1">
        <w:rPr>
          <w:rFonts w:ascii="Times New Roman" w:eastAsia="宋体" w:hAnsi="Times New Roman" w:cs="Times New Roman"/>
          <w:kern w:val="0"/>
          <w:sz w:val="24"/>
          <w:szCs w:val="20"/>
        </w:rPr>
        <w:t xml:space="preserve"> with </w:t>
      </w:r>
      <w:r w:rsidR="00E35B4A" w:rsidRPr="007801C1">
        <w:rPr>
          <w:rFonts w:ascii="Times New Roman" w:eastAsia="宋体" w:hAnsi="Times New Roman" w:cs="Times New Roman"/>
          <w:kern w:val="0"/>
          <w:sz w:val="24"/>
          <w:szCs w:val="20"/>
        </w:rPr>
        <w:t>small</w:t>
      </w:r>
      <w:r w:rsidR="00E35B4A" w:rsidRPr="007801C1">
        <w:rPr>
          <w:rFonts w:ascii="Times New Roman" w:eastAsia="宋体" w:hAnsi="Times New Roman" w:cs="Times New Roman" w:hint="eastAsia"/>
          <w:kern w:val="0"/>
          <w:sz w:val="24"/>
          <w:szCs w:val="20"/>
        </w:rPr>
        <w:t xml:space="preserve"> and</w:t>
      </w:r>
      <w:r w:rsidR="00E35B4A" w:rsidRPr="007801C1">
        <w:rPr>
          <w:rFonts w:ascii="Times New Roman" w:eastAsia="宋体" w:hAnsi="Times New Roman" w:cs="Times New Roman"/>
          <w:kern w:val="0"/>
          <w:sz w:val="24"/>
          <w:szCs w:val="20"/>
        </w:rPr>
        <w:t xml:space="preserve"> big </w:t>
      </w:r>
      <w:r w:rsidR="001E7037" w:rsidRPr="007801C1">
        <w:rPr>
          <w:rFonts w:ascii="Times New Roman" w:eastAsia="宋体" w:hAnsi="Times New Roman" w:cs="Times New Roman"/>
          <w:kern w:val="0"/>
          <w:sz w:val="24"/>
          <w:szCs w:val="20"/>
        </w:rPr>
        <w:t xml:space="preserve">width of </w:t>
      </w:r>
      <w:r w:rsidR="00E35B4A" w:rsidRPr="007801C1">
        <w:rPr>
          <w:rFonts w:ascii="Times New Roman" w:eastAsia="宋体" w:hAnsi="Times New Roman" w:cs="Times New Roman"/>
          <w:kern w:val="0"/>
          <w:sz w:val="24"/>
          <w:szCs w:val="20"/>
        </w:rPr>
        <w:t>56</w:t>
      </w:r>
      <w:r w:rsidR="007C04D9" w:rsidRPr="007801C1">
        <w:rPr>
          <w:rFonts w:ascii="Times New Roman" w:eastAsia="宋体" w:hAnsi="Times New Roman" w:cs="Times New Roman"/>
          <w:kern w:val="0"/>
          <w:sz w:val="24"/>
          <w:szCs w:val="20"/>
        </w:rPr>
        <w:t xml:space="preserve"> </w:t>
      </w:r>
      <w:r w:rsidR="00E35B4A" w:rsidRPr="007801C1">
        <w:rPr>
          <w:rFonts w:ascii="Times New Roman" w:eastAsia="宋体" w:hAnsi="Times New Roman" w:cs="Times New Roman"/>
          <w:kern w:val="0"/>
          <w:sz w:val="24"/>
          <w:szCs w:val="20"/>
        </w:rPr>
        <w:t xml:space="preserve">and </w:t>
      </w:r>
      <w:r w:rsidR="007C04D9" w:rsidRPr="007801C1">
        <w:rPr>
          <w:rFonts w:ascii="Times New Roman" w:eastAsia="宋体" w:hAnsi="Times New Roman" w:cs="Times New Roman"/>
          <w:kern w:val="0"/>
          <w:sz w:val="24"/>
          <w:szCs w:val="20"/>
        </w:rPr>
        <w:t xml:space="preserve">420 </w:t>
      </w:r>
      <w:r w:rsidR="007801C1" w:rsidRPr="007801C1">
        <w:rPr>
          <w:rFonts w:ascii="Times New Roman" w:eastAsia="宋体" w:hAnsi="Times New Roman" w:cs="Times New Roman"/>
          <w:kern w:val="0"/>
          <w:sz w:val="24"/>
          <w:szCs w:val="20"/>
        </w:rPr>
        <w:t>nm, respectively</w:t>
      </w:r>
      <w:r w:rsidR="007C04D9" w:rsidRPr="007801C1">
        <w:rPr>
          <w:rFonts w:ascii="Times New Roman" w:eastAsia="宋体" w:hAnsi="Times New Roman" w:cs="Times New Roman"/>
          <w:kern w:val="0"/>
          <w:sz w:val="24"/>
          <w:szCs w:val="20"/>
        </w:rPr>
        <w:t>.</w:t>
      </w:r>
      <w:r w:rsidR="001E7037" w:rsidRPr="007801C1">
        <w:rPr>
          <w:rFonts w:ascii="Times New Roman" w:eastAsia="宋体" w:hAnsi="Times New Roman" w:cs="Times New Roman"/>
          <w:kern w:val="0"/>
          <w:sz w:val="24"/>
          <w:szCs w:val="20"/>
        </w:rPr>
        <w:t xml:space="preserve"> Figure 2</w:t>
      </w:r>
      <w:r w:rsidR="00541D4A" w:rsidRPr="007801C1">
        <w:rPr>
          <w:rFonts w:ascii="Times New Roman" w:eastAsia="宋体" w:hAnsi="Times New Roman" w:cs="Times New Roman"/>
          <w:kern w:val="0"/>
          <w:sz w:val="24"/>
          <w:szCs w:val="20"/>
        </w:rPr>
        <w:t>g and h show two kind of MoS</w:t>
      </w:r>
      <w:r w:rsidR="00541D4A" w:rsidRPr="007801C1">
        <w:rPr>
          <w:rFonts w:ascii="Times New Roman" w:eastAsia="宋体" w:hAnsi="Times New Roman" w:cs="Times New Roman"/>
          <w:kern w:val="0"/>
          <w:sz w:val="24"/>
          <w:szCs w:val="20"/>
          <w:vertAlign w:val="subscript"/>
        </w:rPr>
        <w:t>2</w:t>
      </w:r>
      <w:r w:rsidR="00541D4A" w:rsidRPr="007801C1">
        <w:rPr>
          <w:rFonts w:ascii="Times New Roman" w:eastAsia="宋体" w:hAnsi="Times New Roman" w:cs="Times New Roman"/>
          <w:kern w:val="0"/>
          <w:sz w:val="24"/>
          <w:szCs w:val="20"/>
        </w:rPr>
        <w:t xml:space="preserve"> patterned structures</w:t>
      </w:r>
      <w:r w:rsidR="007C04D9" w:rsidRPr="007801C1">
        <w:rPr>
          <w:rFonts w:ascii="Times New Roman" w:eastAsia="宋体" w:hAnsi="Times New Roman" w:cs="Times New Roman"/>
          <w:kern w:val="0"/>
          <w:sz w:val="24"/>
          <w:szCs w:val="20"/>
        </w:rPr>
        <w:t xml:space="preserve"> </w:t>
      </w:r>
      <w:r w:rsidR="00AD6902">
        <w:rPr>
          <w:rFonts w:ascii="Times New Roman" w:eastAsia="宋体" w:hAnsi="Times New Roman" w:cs="Times New Roman"/>
          <w:kern w:val="0"/>
          <w:sz w:val="24"/>
          <w:szCs w:val="20"/>
        </w:rPr>
        <w:t>obtained through material removal</w:t>
      </w:r>
      <w:r w:rsidR="007C04D9" w:rsidRPr="007801C1">
        <w:rPr>
          <w:rFonts w:ascii="Times New Roman" w:eastAsia="宋体" w:hAnsi="Times New Roman" w:cs="Times New Roman"/>
          <w:kern w:val="0"/>
          <w:sz w:val="24"/>
          <w:szCs w:val="20"/>
        </w:rPr>
        <w:t xml:space="preserve"> by </w:t>
      </w:r>
      <w:r w:rsidR="007801C1" w:rsidRPr="007801C1">
        <w:rPr>
          <w:rFonts w:ascii="Times New Roman" w:eastAsia="宋体" w:hAnsi="Times New Roman" w:cs="Times New Roman"/>
          <w:kern w:val="0"/>
          <w:sz w:val="24"/>
          <w:szCs w:val="20"/>
        </w:rPr>
        <w:t>femtosecond</w:t>
      </w:r>
      <w:r w:rsidR="007C04D9" w:rsidRPr="007801C1">
        <w:rPr>
          <w:rFonts w:ascii="Times New Roman" w:eastAsia="宋体" w:hAnsi="Times New Roman" w:cs="Times New Roman"/>
          <w:kern w:val="0"/>
          <w:sz w:val="24"/>
          <w:szCs w:val="20"/>
        </w:rPr>
        <w:t xml:space="preserve"> laser direct writing</w:t>
      </w:r>
      <w:r w:rsidR="00541D4A" w:rsidRPr="007801C1">
        <w:rPr>
          <w:rFonts w:ascii="Times New Roman" w:eastAsia="宋体" w:hAnsi="Times New Roman" w:cs="Times New Roman"/>
          <w:kern w:val="0"/>
          <w:sz w:val="24"/>
          <w:szCs w:val="20"/>
        </w:rPr>
        <w:t xml:space="preserve">, which were </w:t>
      </w:r>
      <w:r w:rsidR="00BB3B50" w:rsidRPr="007801C1">
        <w:rPr>
          <w:rFonts w:ascii="Times New Roman" w:eastAsia="宋体" w:hAnsi="Times New Roman" w:cs="Times New Roman"/>
          <w:kern w:val="0"/>
          <w:sz w:val="24"/>
          <w:szCs w:val="20"/>
        </w:rPr>
        <w:t xml:space="preserve">a </w:t>
      </w:r>
      <w:r w:rsidR="007801C1" w:rsidRPr="007801C1">
        <w:rPr>
          <w:rFonts w:ascii="Times New Roman" w:eastAsia="宋体" w:hAnsi="Times New Roman" w:cs="Times New Roman"/>
          <w:kern w:val="0"/>
          <w:sz w:val="24"/>
          <w:szCs w:val="20"/>
        </w:rPr>
        <w:t xml:space="preserve">labyrinth array </w:t>
      </w:r>
      <w:r w:rsidR="00334AE4" w:rsidRPr="007801C1">
        <w:rPr>
          <w:rFonts w:ascii="Times New Roman" w:eastAsia="宋体" w:hAnsi="Times New Roman" w:cs="Times New Roman"/>
          <w:kern w:val="0"/>
          <w:sz w:val="24"/>
          <w:szCs w:val="20"/>
        </w:rPr>
        <w:t xml:space="preserve">and </w:t>
      </w:r>
      <w:r w:rsidR="007B0BD0" w:rsidRPr="007801C1">
        <w:rPr>
          <w:rFonts w:ascii="Times New Roman" w:eastAsia="宋体" w:hAnsi="Times New Roman" w:cs="Times New Roman"/>
          <w:kern w:val="0"/>
          <w:sz w:val="24"/>
          <w:szCs w:val="20"/>
        </w:rPr>
        <w:t>a</w:t>
      </w:r>
      <w:r w:rsidR="007801C1" w:rsidRPr="007801C1">
        <w:rPr>
          <w:rFonts w:ascii="Times New Roman" w:eastAsia="宋体" w:hAnsi="Times New Roman" w:cs="Times New Roman"/>
          <w:kern w:val="0"/>
          <w:sz w:val="24"/>
          <w:szCs w:val="20"/>
        </w:rPr>
        <w:t xml:space="preserve"> cross structure</w:t>
      </w:r>
      <w:r w:rsidR="007801C1">
        <w:rPr>
          <w:rFonts w:ascii="Times New Roman" w:eastAsia="宋体" w:hAnsi="Times New Roman" w:cs="Times New Roman"/>
          <w:kern w:val="0"/>
          <w:sz w:val="24"/>
          <w:szCs w:val="20"/>
        </w:rPr>
        <w:t xml:space="preserve">, indicating the </w:t>
      </w:r>
      <w:r w:rsidR="00EB4D71">
        <w:rPr>
          <w:rFonts w:ascii="Times New Roman" w:eastAsia="宋体" w:hAnsi="Times New Roman" w:cs="Times New Roman"/>
          <w:kern w:val="0"/>
          <w:sz w:val="24"/>
          <w:szCs w:val="20"/>
        </w:rPr>
        <w:t>f</w:t>
      </w:r>
      <w:r w:rsidR="00EB4D71" w:rsidRPr="00EB4D71">
        <w:rPr>
          <w:rFonts w:ascii="Times New Roman" w:eastAsia="宋体" w:hAnsi="Times New Roman" w:cs="Times New Roman"/>
          <w:kern w:val="0"/>
          <w:sz w:val="24"/>
          <w:szCs w:val="20"/>
        </w:rPr>
        <w:t>lexible processing capability</w:t>
      </w:r>
      <w:r w:rsidR="000D4489">
        <w:rPr>
          <w:rFonts w:ascii="Times New Roman" w:eastAsia="宋体" w:hAnsi="Times New Roman" w:cs="Times New Roman"/>
          <w:kern w:val="0"/>
          <w:sz w:val="24"/>
          <w:szCs w:val="20"/>
        </w:rPr>
        <w:t xml:space="preserve"> of femtosecond las</w:t>
      </w:r>
      <w:r w:rsidR="008B2236">
        <w:rPr>
          <w:rFonts w:ascii="Times New Roman" w:eastAsia="宋体" w:hAnsi="Times New Roman" w:cs="Times New Roman"/>
          <w:kern w:val="0"/>
          <w:sz w:val="24"/>
          <w:szCs w:val="20"/>
        </w:rPr>
        <w:t xml:space="preserve">er </w:t>
      </w:r>
      <w:r w:rsidR="000D4489">
        <w:rPr>
          <w:rFonts w:ascii="Times New Roman" w:eastAsia="宋体" w:hAnsi="Times New Roman" w:cs="Times New Roman"/>
          <w:kern w:val="0"/>
          <w:sz w:val="24"/>
          <w:szCs w:val="20"/>
        </w:rPr>
        <w:t xml:space="preserve">for </w:t>
      </w:r>
      <w:r w:rsidR="000D4489" w:rsidRPr="000D4489">
        <w:rPr>
          <w:rFonts w:ascii="Times New Roman" w:eastAsia="宋体" w:hAnsi="Times New Roman" w:cs="Times New Roman"/>
          <w:kern w:val="0"/>
          <w:sz w:val="24"/>
          <w:szCs w:val="20"/>
        </w:rPr>
        <w:t>arbitrary</w:t>
      </w:r>
      <w:r w:rsidR="000D4489">
        <w:rPr>
          <w:rFonts w:ascii="Times New Roman" w:eastAsia="宋体" w:hAnsi="Times New Roman" w:cs="Times New Roman"/>
          <w:kern w:val="0"/>
          <w:sz w:val="24"/>
          <w:szCs w:val="20"/>
        </w:rPr>
        <w:t xml:space="preserve"> </w:t>
      </w:r>
      <w:r w:rsidR="008B2236">
        <w:rPr>
          <w:rFonts w:ascii="Times New Roman" w:eastAsia="宋体" w:hAnsi="Times New Roman" w:cs="Times New Roman"/>
          <w:kern w:val="0"/>
          <w:sz w:val="24"/>
          <w:szCs w:val="20"/>
        </w:rPr>
        <w:t>patterns</w:t>
      </w:r>
      <w:r w:rsidR="000D4489">
        <w:rPr>
          <w:rFonts w:ascii="Times New Roman" w:eastAsia="宋体" w:hAnsi="Times New Roman" w:cs="Times New Roman"/>
          <w:kern w:val="0"/>
          <w:sz w:val="24"/>
          <w:szCs w:val="20"/>
        </w:rPr>
        <w:t>.</w:t>
      </w:r>
    </w:p>
    <w:p w14:paraId="7A28601B" w14:textId="77777777" w:rsidR="008659CC" w:rsidRDefault="003620A5" w:rsidP="00CF6138">
      <w:pPr>
        <w:spacing w:line="480" w:lineRule="auto"/>
        <w:jc w:val="center"/>
        <w:rPr>
          <w:rFonts w:ascii="Times New Roman" w:eastAsia="宋体" w:hAnsi="Times New Roman" w:cs="Times New Roman"/>
          <w:kern w:val="0"/>
          <w:sz w:val="24"/>
          <w:szCs w:val="20"/>
          <w:lang w:eastAsia="en-US"/>
        </w:rPr>
      </w:pPr>
      <w:r w:rsidRPr="00193004">
        <w:rPr>
          <w:rFonts w:ascii="Times New Roman" w:eastAsia="宋体" w:hAnsi="Times New Roman" w:cs="Times New Roman"/>
          <w:noProof/>
          <w:kern w:val="0"/>
          <w:sz w:val="24"/>
          <w:szCs w:val="20"/>
        </w:rPr>
        <w:drawing>
          <wp:inline distT="0" distB="0" distL="0" distR="0" wp14:anchorId="608F2641" wp14:editId="0676B747">
            <wp:extent cx="5263947" cy="213671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2.tif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0465" cy="214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0D0DC" w14:textId="4ACE1B55" w:rsidR="00575138" w:rsidRPr="00963FE2" w:rsidRDefault="00575138" w:rsidP="00575138">
      <w:pPr>
        <w:spacing w:line="480" w:lineRule="auto"/>
        <w:rPr>
          <w:rFonts w:ascii="Times New Roman" w:eastAsia="宋体" w:hAnsi="Times New Roman" w:cs="Times New Roman"/>
          <w:kern w:val="0"/>
          <w:szCs w:val="21"/>
        </w:rPr>
      </w:pPr>
      <w:proofErr w:type="gramStart"/>
      <w:r w:rsidRPr="00963FE2">
        <w:rPr>
          <w:rFonts w:ascii="Times New Roman" w:eastAsia="宋体" w:hAnsi="Times New Roman" w:cs="Times New Roman" w:hint="eastAsia"/>
          <w:kern w:val="0"/>
          <w:szCs w:val="21"/>
        </w:rPr>
        <w:t>F</w:t>
      </w:r>
      <w:r w:rsidRPr="00963FE2">
        <w:rPr>
          <w:rFonts w:ascii="Times New Roman" w:eastAsia="宋体" w:hAnsi="Times New Roman" w:cs="Times New Roman"/>
          <w:kern w:val="0"/>
          <w:szCs w:val="21"/>
        </w:rPr>
        <w:t>igure 2.</w:t>
      </w:r>
      <w:proofErr w:type="gramEnd"/>
      <w:r w:rsidRPr="00963FE2">
        <w:rPr>
          <w:rFonts w:ascii="Times New Roman" w:eastAsia="宋体" w:hAnsi="Times New Roman" w:cs="Times New Roman"/>
          <w:kern w:val="0"/>
          <w:szCs w:val="21"/>
        </w:rPr>
        <w:t xml:space="preserve"> </w:t>
      </w:r>
      <w:proofErr w:type="gramStart"/>
      <w:r w:rsidRPr="00963FE2">
        <w:rPr>
          <w:rFonts w:ascii="Times New Roman" w:eastAsia="宋体" w:hAnsi="Times New Roman" w:cs="Times New Roman"/>
          <w:kern w:val="0"/>
          <w:szCs w:val="21"/>
        </w:rPr>
        <w:t>FLP-MoS</w:t>
      </w:r>
      <w:r w:rsidRPr="00963FE2">
        <w:rPr>
          <w:rFonts w:ascii="Times New Roman" w:eastAsia="宋体" w:hAnsi="Times New Roman" w:cs="Times New Roman"/>
          <w:kern w:val="0"/>
          <w:szCs w:val="21"/>
          <w:vertAlign w:val="subscript"/>
        </w:rPr>
        <w:t>2</w:t>
      </w:r>
      <w:r w:rsidRPr="00963FE2">
        <w:rPr>
          <w:rFonts w:ascii="Times New Roman" w:eastAsia="宋体" w:hAnsi="Times New Roman" w:cs="Times New Roman"/>
          <w:kern w:val="0"/>
          <w:szCs w:val="21"/>
        </w:rPr>
        <w:t xml:space="preserve"> micro/nanostructures and patterns.</w:t>
      </w:r>
      <w:proofErr w:type="gramEnd"/>
      <w:r w:rsidRPr="00963FE2">
        <w:rPr>
          <w:rFonts w:ascii="Times New Roman" w:eastAsia="宋体" w:hAnsi="Times New Roman" w:cs="Times New Roman"/>
          <w:kern w:val="0"/>
          <w:szCs w:val="21"/>
        </w:rPr>
        <w:t xml:space="preserve"> </w:t>
      </w:r>
      <w:proofErr w:type="gramStart"/>
      <w:r w:rsidRPr="00963FE2">
        <w:rPr>
          <w:rFonts w:ascii="Times New Roman" w:eastAsia="宋体" w:hAnsi="Times New Roman" w:cs="Times New Roman"/>
          <w:kern w:val="0"/>
          <w:szCs w:val="21"/>
        </w:rPr>
        <w:t xml:space="preserve">a-e) </w:t>
      </w:r>
      <w:r w:rsidR="003D6152" w:rsidRPr="00963FE2">
        <w:rPr>
          <w:rFonts w:ascii="Times New Roman" w:eastAsia="宋体" w:hAnsi="Times New Roman" w:cs="Times New Roman"/>
          <w:kern w:val="0"/>
          <w:szCs w:val="21"/>
        </w:rPr>
        <w:t xml:space="preserve">SEM images of </w:t>
      </w:r>
      <w:r w:rsidR="00FC77BF">
        <w:rPr>
          <w:rFonts w:ascii="Times New Roman" w:eastAsia="宋体" w:hAnsi="Times New Roman" w:cs="Times New Roman"/>
          <w:kern w:val="0"/>
          <w:szCs w:val="21"/>
        </w:rPr>
        <w:t>regular</w:t>
      </w:r>
      <w:r w:rsidRPr="00963FE2">
        <w:rPr>
          <w:rFonts w:ascii="Times New Roman" w:eastAsia="宋体" w:hAnsi="Times New Roman" w:cs="Times New Roman"/>
          <w:kern w:val="0"/>
          <w:szCs w:val="21"/>
        </w:rPr>
        <w:t xml:space="preserve"> MoS</w:t>
      </w:r>
      <w:r w:rsidRPr="00963FE2">
        <w:rPr>
          <w:rFonts w:ascii="Times New Roman" w:eastAsia="宋体" w:hAnsi="Times New Roman" w:cs="Times New Roman"/>
          <w:kern w:val="0"/>
          <w:szCs w:val="21"/>
          <w:vertAlign w:val="subscript"/>
        </w:rPr>
        <w:t>2</w:t>
      </w:r>
      <w:r w:rsidRPr="00963FE2">
        <w:rPr>
          <w:rFonts w:ascii="Times New Roman" w:eastAsia="宋体" w:hAnsi="Times New Roman" w:cs="Times New Roman"/>
          <w:kern w:val="0"/>
          <w:szCs w:val="21"/>
        </w:rPr>
        <w:t xml:space="preserve"> </w:t>
      </w:r>
      <w:proofErr w:type="spellStart"/>
      <w:r w:rsidRPr="00963FE2">
        <w:rPr>
          <w:rFonts w:ascii="Times New Roman" w:eastAsia="宋体" w:hAnsi="Times New Roman" w:cs="Times New Roman"/>
          <w:kern w:val="0"/>
          <w:szCs w:val="21"/>
        </w:rPr>
        <w:t>n</w:t>
      </w:r>
      <w:r w:rsidR="00821FD9" w:rsidRPr="00963FE2">
        <w:rPr>
          <w:rFonts w:ascii="Times New Roman" w:eastAsia="宋体" w:hAnsi="Times New Roman" w:cs="Times New Roman"/>
          <w:kern w:val="0"/>
          <w:szCs w:val="21"/>
        </w:rPr>
        <w:t>anoribbon</w:t>
      </w:r>
      <w:proofErr w:type="spellEnd"/>
      <w:r w:rsidR="00821FD9" w:rsidRPr="00963FE2">
        <w:rPr>
          <w:rFonts w:ascii="Times New Roman" w:eastAsia="宋体" w:hAnsi="Times New Roman" w:cs="Times New Roman"/>
          <w:kern w:val="0"/>
          <w:szCs w:val="21"/>
        </w:rPr>
        <w:t xml:space="preserve"> arrays with </w:t>
      </w:r>
      <w:r w:rsidRPr="00963FE2">
        <w:rPr>
          <w:rFonts w:ascii="Times New Roman" w:eastAsia="宋体" w:hAnsi="Times New Roman" w:cs="Times New Roman"/>
          <w:kern w:val="0"/>
          <w:szCs w:val="21"/>
        </w:rPr>
        <w:t>widths</w:t>
      </w:r>
      <w:r w:rsidR="003D6152" w:rsidRPr="00963FE2">
        <w:rPr>
          <w:rFonts w:ascii="Times New Roman" w:eastAsia="宋体" w:hAnsi="Times New Roman" w:cs="Times New Roman"/>
          <w:kern w:val="0"/>
          <w:szCs w:val="21"/>
        </w:rPr>
        <w:t xml:space="preserve"> </w:t>
      </w:r>
      <w:r w:rsidR="003D6152" w:rsidRPr="007A1117">
        <w:rPr>
          <w:rFonts w:ascii="Times New Roman" w:eastAsia="宋体" w:hAnsi="Times New Roman" w:cs="Times New Roman"/>
          <w:kern w:val="0"/>
          <w:szCs w:val="21"/>
        </w:rPr>
        <w:t>of 179, 152, 1</w:t>
      </w:r>
      <w:r w:rsidR="00821FD9" w:rsidRPr="007A1117">
        <w:rPr>
          <w:rFonts w:ascii="Times New Roman" w:eastAsia="宋体" w:hAnsi="Times New Roman" w:cs="Times New Roman"/>
          <w:kern w:val="0"/>
          <w:szCs w:val="21"/>
        </w:rPr>
        <w:t>16, 98, and 77 nm, respectively</w:t>
      </w:r>
      <w:r w:rsidRPr="007A1117">
        <w:rPr>
          <w:rFonts w:ascii="Times New Roman" w:eastAsia="宋体" w:hAnsi="Times New Roman" w:cs="Times New Roman"/>
          <w:kern w:val="0"/>
          <w:szCs w:val="21"/>
        </w:rPr>
        <w:t>.</w:t>
      </w:r>
      <w:proofErr w:type="gramEnd"/>
      <w:r w:rsidRPr="007A1117">
        <w:rPr>
          <w:rFonts w:ascii="Times New Roman" w:eastAsia="宋体" w:hAnsi="Times New Roman" w:cs="Times New Roman"/>
          <w:kern w:val="0"/>
          <w:szCs w:val="21"/>
        </w:rPr>
        <w:t xml:space="preserve"> f) </w:t>
      </w:r>
      <w:r w:rsidR="004B2C9C" w:rsidRPr="007A1117">
        <w:rPr>
          <w:rFonts w:ascii="Times New Roman" w:eastAsia="宋体" w:hAnsi="Times New Roman" w:cs="Times New Roman"/>
          <w:kern w:val="0"/>
          <w:szCs w:val="21"/>
        </w:rPr>
        <w:t>SEM image</w:t>
      </w:r>
      <w:r w:rsidR="007A1117" w:rsidRPr="007A1117">
        <w:rPr>
          <w:rFonts w:ascii="Times New Roman" w:eastAsia="宋体" w:hAnsi="Times New Roman" w:cs="Times New Roman"/>
          <w:kern w:val="0"/>
          <w:szCs w:val="21"/>
        </w:rPr>
        <w:t>s</w:t>
      </w:r>
      <w:r w:rsidR="004B2C9C" w:rsidRPr="007A1117">
        <w:rPr>
          <w:rFonts w:ascii="Times New Roman" w:eastAsia="宋体" w:hAnsi="Times New Roman" w:cs="Times New Roman"/>
          <w:kern w:val="0"/>
          <w:szCs w:val="21"/>
        </w:rPr>
        <w:t xml:space="preserve"> of </w:t>
      </w:r>
      <w:r w:rsidR="007A1117" w:rsidRPr="007A1117">
        <w:rPr>
          <w:rFonts w:ascii="Times New Roman" w:eastAsia="宋体" w:hAnsi="Times New Roman" w:cs="Times New Roman"/>
          <w:kern w:val="0"/>
          <w:szCs w:val="21"/>
        </w:rPr>
        <w:t>two</w:t>
      </w:r>
      <w:r w:rsidRPr="007A1117">
        <w:rPr>
          <w:rFonts w:ascii="Times New Roman" w:eastAsia="宋体" w:hAnsi="Times New Roman" w:cs="Times New Roman"/>
          <w:kern w:val="0"/>
          <w:szCs w:val="21"/>
        </w:rPr>
        <w:t xml:space="preserve"> independent MoS</w:t>
      </w:r>
      <w:r w:rsidRPr="007A1117">
        <w:rPr>
          <w:rFonts w:ascii="Times New Roman" w:eastAsia="宋体" w:hAnsi="Times New Roman" w:cs="Times New Roman"/>
          <w:kern w:val="0"/>
          <w:szCs w:val="21"/>
          <w:vertAlign w:val="subscript"/>
        </w:rPr>
        <w:t>2</w:t>
      </w:r>
      <w:r w:rsidRPr="007A1117">
        <w:rPr>
          <w:rFonts w:ascii="Times New Roman" w:eastAsia="宋体" w:hAnsi="Times New Roman" w:cs="Times New Roman"/>
          <w:kern w:val="0"/>
          <w:szCs w:val="21"/>
        </w:rPr>
        <w:t xml:space="preserve"> </w:t>
      </w:r>
      <w:proofErr w:type="spellStart"/>
      <w:r w:rsidRPr="007A1117">
        <w:rPr>
          <w:rFonts w:ascii="Times New Roman" w:eastAsia="宋体" w:hAnsi="Times New Roman" w:cs="Times New Roman"/>
          <w:kern w:val="0"/>
          <w:szCs w:val="21"/>
        </w:rPr>
        <w:t>nanoribbon</w:t>
      </w:r>
      <w:r w:rsidR="007A1117" w:rsidRPr="007A1117">
        <w:rPr>
          <w:rFonts w:ascii="Times New Roman" w:eastAsia="宋体" w:hAnsi="Times New Roman" w:cs="Times New Roman"/>
          <w:kern w:val="0"/>
          <w:szCs w:val="21"/>
        </w:rPr>
        <w:t>s</w:t>
      </w:r>
      <w:proofErr w:type="spellEnd"/>
      <w:r w:rsidR="004B2C9C" w:rsidRPr="007A1117">
        <w:rPr>
          <w:rFonts w:ascii="Times New Roman" w:eastAsia="宋体" w:hAnsi="Times New Roman" w:cs="Times New Roman"/>
          <w:kern w:val="0"/>
          <w:szCs w:val="21"/>
        </w:rPr>
        <w:t xml:space="preserve"> with width of </w:t>
      </w:r>
      <w:r w:rsidR="007A1117">
        <w:rPr>
          <w:rFonts w:ascii="Times New Roman" w:eastAsia="宋体" w:hAnsi="Times New Roman" w:cs="Times New Roman"/>
          <w:kern w:val="0"/>
          <w:szCs w:val="21"/>
        </w:rPr>
        <w:t xml:space="preserve">(up) </w:t>
      </w:r>
      <w:r w:rsidR="007A1117" w:rsidRPr="00C11F5E">
        <w:rPr>
          <w:rFonts w:ascii="Times New Roman" w:eastAsia="宋体" w:hAnsi="Times New Roman" w:cs="Times New Roman"/>
          <w:kern w:val="0"/>
          <w:szCs w:val="21"/>
        </w:rPr>
        <w:t>56 and (down) 420 nm</w:t>
      </w:r>
      <w:r w:rsidR="004B2C9C" w:rsidRPr="00C11F5E">
        <w:rPr>
          <w:rFonts w:ascii="Times New Roman" w:eastAsia="宋体" w:hAnsi="Times New Roman" w:cs="Times New Roman"/>
          <w:kern w:val="0"/>
          <w:szCs w:val="21"/>
        </w:rPr>
        <w:t xml:space="preserve">. SEM images </w:t>
      </w:r>
      <w:r w:rsidR="00963FE2" w:rsidRPr="00C11F5E">
        <w:rPr>
          <w:rFonts w:ascii="Times New Roman" w:eastAsia="宋体" w:hAnsi="Times New Roman" w:cs="Times New Roman"/>
          <w:kern w:val="0"/>
          <w:szCs w:val="21"/>
        </w:rPr>
        <w:t xml:space="preserve">of </w:t>
      </w:r>
      <w:r w:rsidR="004B2C9C" w:rsidRPr="00C11F5E">
        <w:rPr>
          <w:rFonts w:ascii="Times New Roman" w:eastAsia="宋体" w:hAnsi="Times New Roman" w:cs="Times New Roman"/>
          <w:kern w:val="0"/>
          <w:szCs w:val="21"/>
        </w:rPr>
        <w:t xml:space="preserve">g) </w:t>
      </w:r>
      <w:r w:rsidR="00963FE2" w:rsidRPr="00C11F5E">
        <w:rPr>
          <w:rFonts w:ascii="Times New Roman" w:eastAsia="宋体" w:hAnsi="Times New Roman" w:cs="Times New Roman"/>
          <w:kern w:val="0"/>
          <w:szCs w:val="21"/>
        </w:rPr>
        <w:t>MoS</w:t>
      </w:r>
      <w:r w:rsidR="00963FE2" w:rsidRPr="00C11F5E">
        <w:rPr>
          <w:rFonts w:ascii="Times New Roman" w:eastAsia="宋体" w:hAnsi="Times New Roman" w:cs="Times New Roman"/>
          <w:kern w:val="0"/>
          <w:szCs w:val="21"/>
          <w:vertAlign w:val="subscript"/>
        </w:rPr>
        <w:t>2</w:t>
      </w:r>
      <w:r w:rsidR="00963FE2" w:rsidRPr="00C11F5E">
        <w:rPr>
          <w:rFonts w:ascii="Times New Roman" w:eastAsia="宋体" w:hAnsi="Times New Roman" w:cs="Times New Roman"/>
          <w:kern w:val="0"/>
          <w:szCs w:val="21"/>
        </w:rPr>
        <w:t xml:space="preserve"> </w:t>
      </w:r>
      <w:r w:rsidR="004B00E1" w:rsidRPr="00C11F5E">
        <w:rPr>
          <w:rFonts w:ascii="Times New Roman" w:eastAsia="宋体" w:hAnsi="Times New Roman" w:cs="Times New Roman"/>
          <w:kern w:val="0"/>
          <w:szCs w:val="21"/>
        </w:rPr>
        <w:t>labyrinth array</w:t>
      </w:r>
      <w:r w:rsidR="00963FE2" w:rsidRPr="00C11F5E">
        <w:rPr>
          <w:rFonts w:ascii="Times New Roman" w:eastAsia="宋体" w:hAnsi="Times New Roman" w:cs="Times New Roman"/>
          <w:kern w:val="0"/>
          <w:szCs w:val="21"/>
        </w:rPr>
        <w:t xml:space="preserve"> and </w:t>
      </w:r>
      <w:r w:rsidR="004B2C9C" w:rsidRPr="00C11F5E">
        <w:rPr>
          <w:rFonts w:ascii="Times New Roman" w:eastAsia="宋体" w:hAnsi="Times New Roman" w:cs="Times New Roman"/>
          <w:kern w:val="0"/>
          <w:szCs w:val="21"/>
        </w:rPr>
        <w:t xml:space="preserve">h) </w:t>
      </w:r>
      <w:r w:rsidR="00963FE2" w:rsidRPr="00C11F5E">
        <w:rPr>
          <w:rFonts w:ascii="Times New Roman" w:eastAsia="宋体" w:hAnsi="Times New Roman" w:cs="Times New Roman"/>
          <w:kern w:val="0"/>
          <w:szCs w:val="21"/>
        </w:rPr>
        <w:t>MoS</w:t>
      </w:r>
      <w:r w:rsidR="00963FE2" w:rsidRPr="00C11F5E">
        <w:rPr>
          <w:rFonts w:ascii="Times New Roman" w:eastAsia="宋体" w:hAnsi="Times New Roman" w:cs="Times New Roman"/>
          <w:kern w:val="0"/>
          <w:szCs w:val="21"/>
          <w:vertAlign w:val="subscript"/>
        </w:rPr>
        <w:t>2</w:t>
      </w:r>
      <w:r w:rsidR="00963FE2" w:rsidRPr="00C11F5E">
        <w:rPr>
          <w:rFonts w:ascii="Times New Roman" w:eastAsia="宋体" w:hAnsi="Times New Roman" w:cs="Times New Roman"/>
          <w:kern w:val="0"/>
          <w:szCs w:val="21"/>
        </w:rPr>
        <w:t xml:space="preserve"> </w:t>
      </w:r>
      <w:r w:rsidR="004B00E1" w:rsidRPr="00C11F5E">
        <w:rPr>
          <w:rFonts w:ascii="Times New Roman" w:eastAsia="宋体" w:hAnsi="Times New Roman" w:cs="Times New Roman"/>
          <w:kern w:val="0"/>
          <w:szCs w:val="21"/>
        </w:rPr>
        <w:t>cross structure</w:t>
      </w:r>
      <w:r w:rsidR="00C11F5E">
        <w:rPr>
          <w:rFonts w:ascii="Times New Roman" w:eastAsia="宋体" w:hAnsi="Times New Roman" w:cs="Times New Roman"/>
          <w:kern w:val="0"/>
          <w:szCs w:val="21"/>
        </w:rPr>
        <w:t>.</w:t>
      </w:r>
    </w:p>
    <w:p w14:paraId="79FBF5AC" w14:textId="26572101" w:rsidR="00CB71FB" w:rsidRPr="00193004" w:rsidRDefault="00CF6138" w:rsidP="001D1C37">
      <w:pPr>
        <w:spacing w:line="480" w:lineRule="auto"/>
        <w:ind w:firstLineChars="200" w:firstLine="480"/>
        <w:rPr>
          <w:rFonts w:ascii="Times New Roman" w:eastAsia="宋体" w:hAnsi="Times New Roman" w:cs="Times New Roman"/>
          <w:kern w:val="0"/>
          <w:sz w:val="24"/>
          <w:szCs w:val="20"/>
        </w:rPr>
      </w:pPr>
      <w:r w:rsidRPr="00193004">
        <w:rPr>
          <w:rFonts w:ascii="Times New Roman" w:eastAsia="宋体" w:hAnsi="Times New Roman" w:cs="Times New Roman"/>
          <w:kern w:val="0"/>
          <w:sz w:val="24"/>
          <w:szCs w:val="20"/>
        </w:rPr>
        <w:t xml:space="preserve">To </w:t>
      </w:r>
      <w:del w:id="35" w:author="zp" w:date="2019-02-18T15:30:00Z">
        <w:r w:rsidR="00A960A3" w:rsidRPr="00193004" w:rsidDel="004F7617">
          <w:rPr>
            <w:rFonts w:ascii="Times New Roman" w:eastAsia="宋体" w:hAnsi="Times New Roman" w:cs="Times New Roman"/>
            <w:kern w:val="0"/>
            <w:sz w:val="24"/>
            <w:szCs w:val="20"/>
          </w:rPr>
          <w:delText xml:space="preserve">prove </w:delText>
        </w:r>
      </w:del>
      <w:ins w:id="36" w:author="zp" w:date="2019-02-18T15:30:00Z">
        <w:r w:rsidR="004F7617">
          <w:rPr>
            <w:rFonts w:ascii="Times New Roman" w:eastAsia="宋体" w:hAnsi="Times New Roman" w:cs="Times New Roman"/>
            <w:kern w:val="0"/>
            <w:sz w:val="24"/>
            <w:szCs w:val="20"/>
          </w:rPr>
          <w:t>investigate</w:t>
        </w:r>
        <w:r w:rsidR="004F7617" w:rsidRPr="00193004">
          <w:rPr>
            <w:rFonts w:ascii="Times New Roman" w:eastAsia="宋体" w:hAnsi="Times New Roman" w:cs="Times New Roman"/>
            <w:kern w:val="0"/>
            <w:sz w:val="24"/>
            <w:szCs w:val="20"/>
          </w:rPr>
          <w:t xml:space="preserve"> </w:t>
        </w:r>
      </w:ins>
      <w:r w:rsidR="00A960A3" w:rsidRPr="00193004">
        <w:rPr>
          <w:rFonts w:ascii="Times New Roman" w:eastAsia="宋体" w:hAnsi="Times New Roman" w:cs="Times New Roman"/>
          <w:kern w:val="0"/>
          <w:sz w:val="24"/>
          <w:szCs w:val="20"/>
        </w:rPr>
        <w:t>the formation of MoS</w:t>
      </w:r>
      <w:r w:rsidR="00A960A3" w:rsidRPr="00193004">
        <w:rPr>
          <w:rFonts w:ascii="Times New Roman" w:eastAsia="宋体" w:hAnsi="Times New Roman" w:cs="Times New Roman"/>
          <w:kern w:val="0"/>
          <w:sz w:val="24"/>
          <w:szCs w:val="20"/>
          <w:vertAlign w:val="subscript"/>
        </w:rPr>
        <w:t>2</w:t>
      </w:r>
      <w:r w:rsidR="00A960A3" w:rsidRPr="00193004">
        <w:rPr>
          <w:rFonts w:ascii="Times New Roman" w:eastAsia="宋体" w:hAnsi="Times New Roman" w:cs="Times New Roman"/>
          <w:kern w:val="0"/>
          <w:sz w:val="24"/>
          <w:szCs w:val="20"/>
        </w:rPr>
        <w:t xml:space="preserve"> </w:t>
      </w:r>
      <w:proofErr w:type="spellStart"/>
      <w:r w:rsidR="00A960A3" w:rsidRPr="00193004">
        <w:rPr>
          <w:rFonts w:ascii="Times New Roman" w:eastAsia="宋体" w:hAnsi="Times New Roman" w:cs="Times New Roman"/>
          <w:kern w:val="0"/>
          <w:sz w:val="24"/>
          <w:szCs w:val="20"/>
        </w:rPr>
        <w:t>nanoribbons</w:t>
      </w:r>
      <w:proofErr w:type="spellEnd"/>
      <w:r w:rsidR="00A960A3" w:rsidRPr="00193004">
        <w:rPr>
          <w:rFonts w:ascii="Times New Roman" w:eastAsia="宋体" w:hAnsi="Times New Roman" w:cs="Times New Roman"/>
          <w:kern w:val="0"/>
          <w:sz w:val="24"/>
          <w:szCs w:val="20"/>
        </w:rPr>
        <w:t xml:space="preserve"> rather than surface structures on MoS</w:t>
      </w:r>
      <w:r w:rsidR="00A960A3" w:rsidRPr="00193004">
        <w:rPr>
          <w:rFonts w:ascii="Times New Roman" w:eastAsia="宋体" w:hAnsi="Times New Roman" w:cs="Times New Roman"/>
          <w:kern w:val="0"/>
          <w:sz w:val="24"/>
          <w:szCs w:val="20"/>
          <w:vertAlign w:val="subscript"/>
        </w:rPr>
        <w:t>2</w:t>
      </w:r>
      <w:r w:rsidR="005A6BB1" w:rsidRPr="00193004">
        <w:rPr>
          <w:rFonts w:ascii="Times New Roman" w:eastAsia="宋体" w:hAnsi="Times New Roman" w:cs="Times New Roman"/>
          <w:kern w:val="0"/>
          <w:sz w:val="24"/>
          <w:szCs w:val="20"/>
        </w:rPr>
        <w:t xml:space="preserve">, energy </w:t>
      </w:r>
      <w:r w:rsidR="00171D64">
        <w:rPr>
          <w:rFonts w:ascii="Times New Roman" w:eastAsia="宋体" w:hAnsi="Times New Roman" w:cs="Times New Roman"/>
          <w:kern w:val="0"/>
          <w:sz w:val="24"/>
          <w:szCs w:val="20"/>
        </w:rPr>
        <w:t>d</w:t>
      </w:r>
      <w:r w:rsidR="005A6BB1" w:rsidRPr="00193004">
        <w:rPr>
          <w:rFonts w:ascii="Times New Roman" w:eastAsia="宋体" w:hAnsi="Times New Roman" w:cs="Times New Roman"/>
          <w:kern w:val="0"/>
          <w:sz w:val="24"/>
          <w:szCs w:val="20"/>
        </w:rPr>
        <w:t xml:space="preserve">ispersive X-ray (EDX) analysis was performed. </w:t>
      </w:r>
      <w:r w:rsidR="00E723D9" w:rsidRPr="00193004">
        <w:rPr>
          <w:rFonts w:ascii="Times New Roman" w:eastAsia="宋体" w:hAnsi="Times New Roman" w:cs="Times New Roman"/>
          <w:kern w:val="0"/>
          <w:sz w:val="24"/>
          <w:szCs w:val="20"/>
        </w:rPr>
        <w:t>Figure 3a-c show the SEM image</w:t>
      </w:r>
      <w:r w:rsidR="000F2571">
        <w:rPr>
          <w:rFonts w:ascii="Times New Roman" w:eastAsia="宋体" w:hAnsi="Times New Roman" w:cs="Times New Roman"/>
          <w:kern w:val="0"/>
          <w:sz w:val="24"/>
          <w:szCs w:val="20"/>
        </w:rPr>
        <w:t>s</w:t>
      </w:r>
      <w:r w:rsidR="00E723D9" w:rsidRPr="00193004">
        <w:rPr>
          <w:rFonts w:ascii="Times New Roman" w:eastAsia="宋体" w:hAnsi="Times New Roman" w:cs="Times New Roman"/>
          <w:kern w:val="0"/>
          <w:sz w:val="24"/>
          <w:szCs w:val="20"/>
        </w:rPr>
        <w:t xml:space="preserve"> of the edge of </w:t>
      </w:r>
      <w:r w:rsidR="00337F89" w:rsidRPr="00193004">
        <w:rPr>
          <w:rFonts w:ascii="Times New Roman" w:eastAsia="宋体" w:hAnsi="Times New Roman" w:cs="Times New Roman"/>
          <w:kern w:val="0"/>
          <w:sz w:val="24"/>
          <w:szCs w:val="20"/>
        </w:rPr>
        <w:t>a FL</w:t>
      </w:r>
      <w:r w:rsidR="00B71568">
        <w:rPr>
          <w:rFonts w:ascii="Times New Roman" w:eastAsia="宋体" w:hAnsi="Times New Roman" w:cs="Times New Roman"/>
          <w:kern w:val="0"/>
          <w:sz w:val="24"/>
          <w:szCs w:val="20"/>
        </w:rPr>
        <w:t>P</w:t>
      </w:r>
      <w:r w:rsidR="00337F89" w:rsidRPr="00193004">
        <w:rPr>
          <w:rFonts w:ascii="Times New Roman" w:eastAsia="宋体" w:hAnsi="Times New Roman" w:cs="Times New Roman"/>
          <w:kern w:val="0"/>
          <w:sz w:val="24"/>
          <w:szCs w:val="20"/>
        </w:rPr>
        <w:t>-MoS</w:t>
      </w:r>
      <w:r w:rsidR="00337F89" w:rsidRPr="00193004">
        <w:rPr>
          <w:rFonts w:ascii="Times New Roman" w:eastAsia="宋体" w:hAnsi="Times New Roman" w:cs="Times New Roman"/>
          <w:kern w:val="0"/>
          <w:sz w:val="24"/>
          <w:szCs w:val="20"/>
          <w:vertAlign w:val="subscript"/>
        </w:rPr>
        <w:t>2</w:t>
      </w:r>
      <w:r w:rsidR="00337F89" w:rsidRPr="00193004">
        <w:rPr>
          <w:rFonts w:ascii="Times New Roman" w:eastAsia="宋体" w:hAnsi="Times New Roman" w:cs="Times New Roman"/>
          <w:kern w:val="0"/>
          <w:sz w:val="24"/>
          <w:szCs w:val="20"/>
        </w:rPr>
        <w:t xml:space="preserve"> flake, and its S and Si EDX mapping images. </w:t>
      </w:r>
      <w:r w:rsidR="006C29F8" w:rsidRPr="00193004">
        <w:rPr>
          <w:rFonts w:ascii="Times New Roman" w:eastAsia="宋体" w:hAnsi="Times New Roman" w:cs="Times New Roman"/>
          <w:kern w:val="0"/>
          <w:sz w:val="24"/>
          <w:szCs w:val="20"/>
        </w:rPr>
        <w:t xml:space="preserve">The </w:t>
      </w:r>
      <w:r w:rsidR="00373B81" w:rsidRPr="00193004">
        <w:rPr>
          <w:rFonts w:ascii="Times New Roman" w:eastAsia="宋体" w:hAnsi="Times New Roman" w:cs="Times New Roman"/>
          <w:kern w:val="0"/>
          <w:sz w:val="24"/>
          <w:szCs w:val="20"/>
        </w:rPr>
        <w:t xml:space="preserve">grey part </w:t>
      </w:r>
      <w:r w:rsidR="002875D8" w:rsidRPr="002875D8">
        <w:rPr>
          <w:rFonts w:ascii="Times New Roman" w:eastAsia="宋体" w:hAnsi="Times New Roman" w:cs="Times New Roman"/>
          <w:kern w:val="0"/>
          <w:sz w:val="24"/>
          <w:szCs w:val="20"/>
        </w:rPr>
        <w:t>denotes</w:t>
      </w:r>
      <w:r w:rsidR="00373B81" w:rsidRPr="00193004">
        <w:rPr>
          <w:rFonts w:ascii="Times New Roman" w:eastAsia="宋体" w:hAnsi="Times New Roman" w:cs="Times New Roman"/>
          <w:kern w:val="0"/>
          <w:sz w:val="24"/>
          <w:szCs w:val="20"/>
        </w:rPr>
        <w:t xml:space="preserve"> </w:t>
      </w:r>
      <w:r w:rsidR="00CC4022" w:rsidRPr="00193004">
        <w:rPr>
          <w:rFonts w:ascii="Times New Roman" w:eastAsia="宋体" w:hAnsi="Times New Roman" w:cs="Times New Roman"/>
          <w:kern w:val="0"/>
          <w:sz w:val="24"/>
          <w:szCs w:val="20"/>
        </w:rPr>
        <w:t>MoS</w:t>
      </w:r>
      <w:r w:rsidR="00CC4022" w:rsidRPr="00193004">
        <w:rPr>
          <w:rFonts w:ascii="Times New Roman" w:eastAsia="宋体" w:hAnsi="Times New Roman" w:cs="Times New Roman"/>
          <w:kern w:val="0"/>
          <w:sz w:val="24"/>
          <w:szCs w:val="20"/>
          <w:vertAlign w:val="subscript"/>
        </w:rPr>
        <w:t>2</w:t>
      </w:r>
      <w:r w:rsidR="00CC4022" w:rsidRPr="00193004">
        <w:rPr>
          <w:rFonts w:ascii="Times New Roman" w:eastAsia="宋体" w:hAnsi="Times New Roman" w:cs="Times New Roman"/>
          <w:kern w:val="0"/>
          <w:sz w:val="24"/>
          <w:szCs w:val="20"/>
        </w:rPr>
        <w:t xml:space="preserve">, the black part </w:t>
      </w:r>
      <w:r w:rsidR="002875D8" w:rsidRPr="002875D8">
        <w:rPr>
          <w:rFonts w:ascii="Times New Roman" w:eastAsia="宋体" w:hAnsi="Times New Roman" w:cs="Times New Roman"/>
          <w:kern w:val="0"/>
          <w:sz w:val="24"/>
          <w:szCs w:val="20"/>
        </w:rPr>
        <w:t>denotes</w:t>
      </w:r>
      <w:r w:rsidR="00CC4022" w:rsidRPr="00193004">
        <w:rPr>
          <w:rFonts w:ascii="Times New Roman" w:eastAsia="宋体" w:hAnsi="Times New Roman" w:cs="Times New Roman"/>
          <w:kern w:val="0"/>
          <w:sz w:val="24"/>
          <w:szCs w:val="20"/>
        </w:rPr>
        <w:t xml:space="preserve"> substrate, and the </w:t>
      </w:r>
      <w:r w:rsidR="002875D8">
        <w:rPr>
          <w:rFonts w:ascii="Times New Roman" w:eastAsia="宋体" w:hAnsi="Times New Roman" w:cs="Times New Roman"/>
          <w:kern w:val="0"/>
          <w:sz w:val="24"/>
          <w:szCs w:val="20"/>
        </w:rPr>
        <w:t>regular</w:t>
      </w:r>
      <w:r w:rsidR="006C29F8" w:rsidRPr="00193004">
        <w:rPr>
          <w:rFonts w:ascii="Times New Roman" w:eastAsia="宋体" w:hAnsi="Times New Roman" w:cs="Times New Roman"/>
          <w:kern w:val="0"/>
          <w:sz w:val="24"/>
          <w:szCs w:val="20"/>
        </w:rPr>
        <w:t xml:space="preserve"> stripe structures </w:t>
      </w:r>
      <w:r w:rsidR="00373B81" w:rsidRPr="00193004">
        <w:rPr>
          <w:rFonts w:ascii="Times New Roman" w:eastAsia="宋体" w:hAnsi="Times New Roman" w:cs="Times New Roman"/>
          <w:kern w:val="0"/>
          <w:sz w:val="24"/>
          <w:szCs w:val="20"/>
        </w:rPr>
        <w:t xml:space="preserve">were </w:t>
      </w:r>
      <w:r w:rsidR="00426032">
        <w:rPr>
          <w:rFonts w:ascii="Times New Roman" w:eastAsia="宋体" w:hAnsi="Times New Roman" w:cs="Times New Roman"/>
          <w:kern w:val="0"/>
          <w:sz w:val="24"/>
          <w:szCs w:val="20"/>
        </w:rPr>
        <w:t>obtained through</w:t>
      </w:r>
      <w:r w:rsidR="00373B81" w:rsidRPr="00193004">
        <w:rPr>
          <w:rFonts w:ascii="Times New Roman" w:eastAsia="宋体" w:hAnsi="Times New Roman" w:cs="Times New Roman"/>
          <w:kern w:val="0"/>
          <w:sz w:val="24"/>
          <w:szCs w:val="20"/>
        </w:rPr>
        <w:t xml:space="preserve"> the irradiation of femtosecond laser pulses</w:t>
      </w:r>
      <w:r w:rsidR="00CC4022" w:rsidRPr="00193004">
        <w:rPr>
          <w:rFonts w:ascii="Times New Roman" w:eastAsia="宋体" w:hAnsi="Times New Roman" w:cs="Times New Roman"/>
          <w:kern w:val="0"/>
          <w:sz w:val="24"/>
          <w:szCs w:val="20"/>
        </w:rPr>
        <w:t xml:space="preserve"> </w:t>
      </w:r>
      <w:r w:rsidR="00CC4022" w:rsidRPr="00193004">
        <w:rPr>
          <w:rFonts w:ascii="Times New Roman" w:eastAsia="宋体" w:hAnsi="Times New Roman" w:cs="Times New Roman"/>
          <w:kern w:val="0"/>
          <w:sz w:val="24"/>
          <w:szCs w:val="20"/>
        </w:rPr>
        <w:lastRenderedPageBreak/>
        <w:t>(Figure 3a)</w:t>
      </w:r>
      <w:r w:rsidR="00373B81" w:rsidRPr="00193004">
        <w:rPr>
          <w:rFonts w:ascii="Times New Roman" w:eastAsia="宋体" w:hAnsi="Times New Roman" w:cs="Times New Roman"/>
          <w:kern w:val="0"/>
          <w:sz w:val="24"/>
          <w:szCs w:val="20"/>
        </w:rPr>
        <w:t>.</w:t>
      </w:r>
      <w:r w:rsidR="00CC4022" w:rsidRPr="00193004">
        <w:rPr>
          <w:rFonts w:ascii="Times New Roman" w:eastAsia="宋体" w:hAnsi="Times New Roman" w:cs="Times New Roman"/>
          <w:kern w:val="0"/>
          <w:sz w:val="24"/>
          <w:szCs w:val="20"/>
        </w:rPr>
        <w:t xml:space="preserve"> </w:t>
      </w:r>
      <w:r w:rsidR="00852204" w:rsidRPr="00193004">
        <w:rPr>
          <w:rFonts w:ascii="Times New Roman" w:eastAsia="宋体" w:hAnsi="Times New Roman" w:cs="Times New Roman"/>
          <w:kern w:val="0"/>
          <w:sz w:val="24"/>
          <w:szCs w:val="20"/>
        </w:rPr>
        <w:t xml:space="preserve">Figure 3b shows the </w:t>
      </w:r>
      <w:r w:rsidR="00B97195" w:rsidRPr="00193004">
        <w:rPr>
          <w:rFonts w:ascii="Times New Roman" w:eastAsia="宋体" w:hAnsi="Times New Roman" w:cs="Times New Roman"/>
          <w:kern w:val="0"/>
          <w:sz w:val="24"/>
          <w:szCs w:val="20"/>
        </w:rPr>
        <w:t xml:space="preserve">clearly </w:t>
      </w:r>
      <w:r w:rsidR="00852204" w:rsidRPr="00193004">
        <w:rPr>
          <w:rFonts w:ascii="Times New Roman" w:eastAsia="宋体" w:hAnsi="Times New Roman" w:cs="Times New Roman"/>
          <w:kern w:val="0"/>
          <w:sz w:val="24"/>
          <w:szCs w:val="20"/>
        </w:rPr>
        <w:t xml:space="preserve">separated </w:t>
      </w:r>
      <w:r w:rsidR="006B04B6">
        <w:rPr>
          <w:rFonts w:ascii="Times New Roman" w:eastAsia="宋体" w:hAnsi="Times New Roman" w:cs="Times New Roman"/>
          <w:kern w:val="0"/>
          <w:sz w:val="24"/>
          <w:szCs w:val="20"/>
        </w:rPr>
        <w:t>MoS</w:t>
      </w:r>
      <w:r w:rsidR="006B04B6" w:rsidRPr="006B04B6">
        <w:rPr>
          <w:rFonts w:ascii="Times New Roman" w:eastAsia="宋体" w:hAnsi="Times New Roman" w:cs="Times New Roman"/>
          <w:kern w:val="0"/>
          <w:sz w:val="24"/>
          <w:szCs w:val="20"/>
          <w:vertAlign w:val="subscript"/>
        </w:rPr>
        <w:t>2</w:t>
      </w:r>
      <w:r w:rsidR="006B04B6">
        <w:rPr>
          <w:rFonts w:ascii="Times New Roman" w:eastAsia="宋体" w:hAnsi="Times New Roman" w:cs="Times New Roman"/>
          <w:kern w:val="0"/>
          <w:sz w:val="24"/>
          <w:szCs w:val="20"/>
        </w:rPr>
        <w:t xml:space="preserve"> </w:t>
      </w:r>
      <w:proofErr w:type="spellStart"/>
      <w:r w:rsidR="00B97195" w:rsidRPr="00193004">
        <w:rPr>
          <w:rFonts w:ascii="Times New Roman" w:eastAsia="宋体" w:hAnsi="Times New Roman" w:cs="Times New Roman"/>
          <w:kern w:val="0"/>
          <w:sz w:val="24"/>
          <w:szCs w:val="20"/>
        </w:rPr>
        <w:t>nanoribbons</w:t>
      </w:r>
      <w:proofErr w:type="spellEnd"/>
      <w:r w:rsidR="00B97195" w:rsidRPr="00193004">
        <w:rPr>
          <w:rFonts w:ascii="Times New Roman" w:eastAsia="宋体" w:hAnsi="Times New Roman" w:cs="Times New Roman"/>
          <w:kern w:val="0"/>
          <w:sz w:val="24"/>
          <w:szCs w:val="20"/>
        </w:rPr>
        <w:t xml:space="preserve">, and Figure 3c shows the </w:t>
      </w:r>
      <w:r w:rsidR="00F25457">
        <w:rPr>
          <w:rFonts w:ascii="Times New Roman" w:eastAsia="宋体" w:hAnsi="Times New Roman" w:cs="Times New Roman"/>
          <w:kern w:val="0"/>
          <w:sz w:val="24"/>
          <w:szCs w:val="20"/>
        </w:rPr>
        <w:t>clear</w:t>
      </w:r>
      <w:r w:rsidR="00B97195" w:rsidRPr="00193004">
        <w:rPr>
          <w:rFonts w:ascii="Times New Roman" w:eastAsia="宋体" w:hAnsi="Times New Roman" w:cs="Times New Roman"/>
          <w:kern w:val="0"/>
          <w:sz w:val="24"/>
          <w:szCs w:val="20"/>
        </w:rPr>
        <w:t xml:space="preserve"> </w:t>
      </w:r>
      <w:r w:rsidR="00DB791D" w:rsidRPr="00193004">
        <w:rPr>
          <w:rFonts w:ascii="Times New Roman" w:eastAsia="宋体" w:hAnsi="Times New Roman" w:cs="Times New Roman"/>
          <w:kern w:val="0"/>
          <w:sz w:val="24"/>
          <w:szCs w:val="20"/>
        </w:rPr>
        <w:t xml:space="preserve">gaps between these </w:t>
      </w:r>
      <w:r w:rsidR="006B04B6">
        <w:rPr>
          <w:rFonts w:ascii="Times New Roman" w:eastAsia="宋体" w:hAnsi="Times New Roman" w:cs="Times New Roman"/>
          <w:kern w:val="0"/>
          <w:sz w:val="24"/>
          <w:szCs w:val="20"/>
        </w:rPr>
        <w:t>MoS</w:t>
      </w:r>
      <w:r w:rsidR="006B04B6" w:rsidRPr="006B04B6">
        <w:rPr>
          <w:rFonts w:ascii="Times New Roman" w:eastAsia="宋体" w:hAnsi="Times New Roman" w:cs="Times New Roman"/>
          <w:kern w:val="0"/>
          <w:sz w:val="24"/>
          <w:szCs w:val="20"/>
          <w:vertAlign w:val="subscript"/>
        </w:rPr>
        <w:t>2</w:t>
      </w:r>
      <w:r w:rsidR="006B04B6">
        <w:rPr>
          <w:rFonts w:ascii="Times New Roman" w:eastAsia="宋体" w:hAnsi="Times New Roman" w:cs="Times New Roman"/>
          <w:kern w:val="0"/>
          <w:sz w:val="24"/>
          <w:szCs w:val="20"/>
        </w:rPr>
        <w:t xml:space="preserve"> </w:t>
      </w:r>
      <w:proofErr w:type="spellStart"/>
      <w:r w:rsidR="00DB791D" w:rsidRPr="00193004">
        <w:rPr>
          <w:rFonts w:ascii="Times New Roman" w:eastAsia="宋体" w:hAnsi="Times New Roman" w:cs="Times New Roman"/>
          <w:kern w:val="0"/>
          <w:sz w:val="24"/>
          <w:szCs w:val="20"/>
        </w:rPr>
        <w:t>nanoribbons</w:t>
      </w:r>
      <w:proofErr w:type="spellEnd"/>
      <w:r w:rsidR="00DB791D" w:rsidRPr="00193004">
        <w:rPr>
          <w:rFonts w:ascii="Times New Roman" w:eastAsia="宋体" w:hAnsi="Times New Roman" w:cs="Times New Roman"/>
          <w:kern w:val="0"/>
          <w:sz w:val="24"/>
          <w:szCs w:val="20"/>
        </w:rPr>
        <w:t xml:space="preserve">. Figure 3d-f shows the </w:t>
      </w:r>
      <w:r w:rsidR="00862139" w:rsidRPr="00193004">
        <w:rPr>
          <w:rFonts w:ascii="Times New Roman" w:eastAsia="宋体" w:hAnsi="Times New Roman" w:cs="Times New Roman"/>
          <w:kern w:val="0"/>
          <w:sz w:val="24"/>
          <w:szCs w:val="20"/>
        </w:rPr>
        <w:t>SEM image of MoS</w:t>
      </w:r>
      <w:r w:rsidR="00862139" w:rsidRPr="00193004">
        <w:rPr>
          <w:rFonts w:ascii="Times New Roman" w:eastAsia="宋体" w:hAnsi="Times New Roman" w:cs="Times New Roman"/>
          <w:kern w:val="0"/>
          <w:sz w:val="24"/>
          <w:szCs w:val="20"/>
          <w:vertAlign w:val="subscript"/>
        </w:rPr>
        <w:t>2</w:t>
      </w:r>
      <w:r w:rsidR="00862139" w:rsidRPr="00193004">
        <w:rPr>
          <w:rFonts w:ascii="Times New Roman" w:eastAsia="宋体" w:hAnsi="Times New Roman" w:cs="Times New Roman"/>
          <w:kern w:val="0"/>
          <w:sz w:val="24"/>
          <w:szCs w:val="20"/>
        </w:rPr>
        <w:t xml:space="preserve"> </w:t>
      </w:r>
      <w:proofErr w:type="spellStart"/>
      <w:r w:rsidR="00862139" w:rsidRPr="00193004">
        <w:rPr>
          <w:rFonts w:ascii="Times New Roman" w:eastAsia="宋体" w:hAnsi="Times New Roman" w:cs="Times New Roman"/>
          <w:kern w:val="0"/>
          <w:sz w:val="24"/>
          <w:szCs w:val="20"/>
        </w:rPr>
        <w:t>nanoribbon</w:t>
      </w:r>
      <w:proofErr w:type="spellEnd"/>
      <w:r w:rsidR="00862139" w:rsidRPr="00193004">
        <w:rPr>
          <w:rFonts w:ascii="Times New Roman" w:eastAsia="宋体" w:hAnsi="Times New Roman" w:cs="Times New Roman"/>
          <w:kern w:val="0"/>
          <w:sz w:val="24"/>
          <w:szCs w:val="20"/>
        </w:rPr>
        <w:t xml:space="preserve"> arrays, and </w:t>
      </w:r>
      <w:r w:rsidR="00F25457">
        <w:rPr>
          <w:rFonts w:ascii="Times New Roman" w:eastAsia="宋体" w:hAnsi="Times New Roman" w:cs="Times New Roman"/>
          <w:kern w:val="0"/>
          <w:sz w:val="24"/>
          <w:szCs w:val="20"/>
        </w:rPr>
        <w:t>their</w:t>
      </w:r>
      <w:r w:rsidR="00862139" w:rsidRPr="00193004">
        <w:rPr>
          <w:rFonts w:ascii="Times New Roman" w:eastAsia="宋体" w:hAnsi="Times New Roman" w:cs="Times New Roman"/>
          <w:kern w:val="0"/>
          <w:sz w:val="24"/>
          <w:szCs w:val="20"/>
        </w:rPr>
        <w:t xml:space="preserve"> S and Si EDX mapping images, </w:t>
      </w:r>
      <w:r w:rsidR="0079076F" w:rsidRPr="00193004">
        <w:rPr>
          <w:rFonts w:ascii="Times New Roman" w:eastAsia="宋体" w:hAnsi="Times New Roman" w:cs="Times New Roman"/>
          <w:kern w:val="0"/>
          <w:sz w:val="24"/>
          <w:szCs w:val="20"/>
        </w:rPr>
        <w:t xml:space="preserve">which also indicated the </w:t>
      </w:r>
      <w:r w:rsidR="009160AA" w:rsidRPr="00193004">
        <w:rPr>
          <w:rFonts w:ascii="Times New Roman" w:eastAsia="宋体" w:hAnsi="Times New Roman" w:cs="Times New Roman"/>
          <w:kern w:val="0"/>
          <w:sz w:val="24"/>
          <w:szCs w:val="20"/>
        </w:rPr>
        <w:t xml:space="preserve">separation of </w:t>
      </w:r>
      <w:r w:rsidR="0079076F" w:rsidRPr="00193004">
        <w:rPr>
          <w:rFonts w:ascii="Times New Roman" w:eastAsia="宋体" w:hAnsi="Times New Roman" w:cs="Times New Roman"/>
          <w:kern w:val="0"/>
          <w:sz w:val="24"/>
          <w:szCs w:val="20"/>
        </w:rPr>
        <w:t>MoS</w:t>
      </w:r>
      <w:r w:rsidR="0079076F" w:rsidRPr="00193004">
        <w:rPr>
          <w:rFonts w:ascii="Times New Roman" w:eastAsia="宋体" w:hAnsi="Times New Roman" w:cs="Times New Roman"/>
          <w:kern w:val="0"/>
          <w:sz w:val="24"/>
          <w:szCs w:val="20"/>
          <w:vertAlign w:val="subscript"/>
        </w:rPr>
        <w:t>2</w:t>
      </w:r>
      <w:r w:rsidR="0079076F" w:rsidRPr="00193004">
        <w:rPr>
          <w:rFonts w:ascii="Times New Roman" w:eastAsia="宋体" w:hAnsi="Times New Roman" w:cs="Times New Roman"/>
          <w:kern w:val="0"/>
          <w:sz w:val="24"/>
          <w:szCs w:val="20"/>
        </w:rPr>
        <w:t xml:space="preserve"> </w:t>
      </w:r>
      <w:proofErr w:type="spellStart"/>
      <w:r w:rsidR="0079076F" w:rsidRPr="00193004">
        <w:rPr>
          <w:rFonts w:ascii="Times New Roman" w:eastAsia="宋体" w:hAnsi="Times New Roman" w:cs="Times New Roman"/>
          <w:kern w:val="0"/>
          <w:sz w:val="24"/>
          <w:szCs w:val="20"/>
        </w:rPr>
        <w:t>nanoribbons</w:t>
      </w:r>
      <w:proofErr w:type="spellEnd"/>
      <w:r w:rsidR="007A05D9" w:rsidRPr="00193004">
        <w:rPr>
          <w:rFonts w:ascii="Times New Roman" w:eastAsia="宋体" w:hAnsi="Times New Roman" w:cs="Times New Roman"/>
          <w:kern w:val="0"/>
          <w:sz w:val="24"/>
          <w:szCs w:val="20"/>
        </w:rPr>
        <w:t xml:space="preserve">, </w:t>
      </w:r>
      <w:r w:rsidR="00853D33">
        <w:rPr>
          <w:rFonts w:ascii="Times New Roman" w:eastAsia="宋体" w:hAnsi="Times New Roman" w:cs="Times New Roman"/>
          <w:kern w:val="0"/>
          <w:sz w:val="24"/>
          <w:szCs w:val="20"/>
        </w:rPr>
        <w:t xml:space="preserve">thus </w:t>
      </w:r>
      <w:r w:rsidR="00853D33" w:rsidRPr="00853D33">
        <w:rPr>
          <w:rFonts w:ascii="Times New Roman" w:eastAsia="宋体" w:hAnsi="Times New Roman" w:cs="Times New Roman"/>
          <w:kern w:val="0"/>
          <w:sz w:val="24"/>
          <w:szCs w:val="20"/>
        </w:rPr>
        <w:t>evidencing</w:t>
      </w:r>
      <w:r w:rsidR="007A05D9" w:rsidRPr="00193004">
        <w:rPr>
          <w:rFonts w:ascii="Times New Roman" w:eastAsia="宋体" w:hAnsi="Times New Roman" w:cs="Times New Roman"/>
          <w:kern w:val="0"/>
          <w:sz w:val="24"/>
          <w:szCs w:val="20"/>
        </w:rPr>
        <w:t xml:space="preserve"> the formation of MoS</w:t>
      </w:r>
      <w:r w:rsidR="007A05D9" w:rsidRPr="00193004">
        <w:rPr>
          <w:rFonts w:ascii="Times New Roman" w:eastAsia="宋体" w:hAnsi="Times New Roman" w:cs="Times New Roman"/>
          <w:kern w:val="0"/>
          <w:sz w:val="24"/>
          <w:szCs w:val="20"/>
          <w:vertAlign w:val="subscript"/>
        </w:rPr>
        <w:t>2</w:t>
      </w:r>
      <w:r w:rsidR="007A05D9" w:rsidRPr="00193004">
        <w:rPr>
          <w:rFonts w:ascii="Times New Roman" w:eastAsia="宋体" w:hAnsi="Times New Roman" w:cs="Times New Roman"/>
          <w:kern w:val="0"/>
          <w:sz w:val="24"/>
          <w:szCs w:val="20"/>
        </w:rPr>
        <w:t xml:space="preserve"> </w:t>
      </w:r>
      <w:proofErr w:type="spellStart"/>
      <w:r w:rsidR="007A05D9" w:rsidRPr="00193004">
        <w:rPr>
          <w:rFonts w:ascii="Times New Roman" w:eastAsia="宋体" w:hAnsi="Times New Roman" w:cs="Times New Roman"/>
          <w:kern w:val="0"/>
          <w:sz w:val="24"/>
          <w:szCs w:val="20"/>
        </w:rPr>
        <w:t>nanoribbons</w:t>
      </w:r>
      <w:proofErr w:type="spellEnd"/>
      <w:del w:id="37" w:author="zp" w:date="2019-02-18T15:31:00Z">
        <w:r w:rsidR="007A05D9" w:rsidRPr="00193004" w:rsidDel="004F7617">
          <w:rPr>
            <w:rFonts w:ascii="Times New Roman" w:eastAsia="宋体" w:hAnsi="Times New Roman" w:cs="Times New Roman"/>
            <w:kern w:val="0"/>
            <w:sz w:val="24"/>
            <w:szCs w:val="20"/>
          </w:rPr>
          <w:delText xml:space="preserve"> rather than surface structures on MoS</w:delText>
        </w:r>
        <w:r w:rsidR="007A05D9" w:rsidRPr="00193004" w:rsidDel="004F7617">
          <w:rPr>
            <w:rFonts w:ascii="Times New Roman" w:eastAsia="宋体" w:hAnsi="Times New Roman" w:cs="Times New Roman"/>
            <w:kern w:val="0"/>
            <w:sz w:val="24"/>
            <w:szCs w:val="20"/>
            <w:vertAlign w:val="subscript"/>
          </w:rPr>
          <w:delText>2</w:delText>
        </w:r>
      </w:del>
      <w:r w:rsidR="007A05D9" w:rsidRPr="00193004">
        <w:rPr>
          <w:rFonts w:ascii="Times New Roman" w:eastAsia="宋体" w:hAnsi="Times New Roman" w:cs="Times New Roman"/>
          <w:kern w:val="0"/>
          <w:sz w:val="24"/>
          <w:szCs w:val="20"/>
        </w:rPr>
        <w:t>.</w:t>
      </w:r>
    </w:p>
    <w:p w14:paraId="520CD014" w14:textId="0420428B" w:rsidR="00CB71FB" w:rsidRDefault="00BE1478" w:rsidP="00786FB9">
      <w:pPr>
        <w:spacing w:line="480" w:lineRule="auto"/>
        <w:jc w:val="center"/>
        <w:rPr>
          <w:rFonts w:ascii="Times New Roman" w:eastAsia="宋体" w:hAnsi="Times New Roman" w:cs="Times New Roman"/>
          <w:kern w:val="0"/>
          <w:sz w:val="24"/>
          <w:szCs w:val="20"/>
          <w:lang w:eastAsia="en-US"/>
        </w:rPr>
      </w:pPr>
      <w:ins w:id="38" w:author="zp" w:date="2019-06-04T10:30:00Z">
        <w:r>
          <w:rPr>
            <w:rFonts w:ascii="Times New Roman" w:eastAsia="宋体" w:hAnsi="Times New Roman" w:cs="Times New Roman"/>
            <w:noProof/>
            <w:kern w:val="0"/>
            <w:sz w:val="24"/>
            <w:szCs w:val="20"/>
            <w:rPrChange w:id="39">
              <w:rPr>
                <w:noProof/>
              </w:rPr>
            </w:rPrChange>
          </w:rPr>
          <w:drawing>
            <wp:inline distT="0" distB="0" distL="0" distR="0" wp14:anchorId="64A57861" wp14:editId="139B82F0">
              <wp:extent cx="5202000" cy="2311651"/>
              <wp:effectExtent l="0" t="0" r="0" b="0"/>
              <wp:docPr id="9" name="图片 9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9" name="图片3-600dpi.tif"/>
                      <pic:cNvPicPr/>
                    </pic:nvPicPr>
                    <pic:blipFill>
                      <a:blip r:embed="rId10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202000" cy="2311651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  <w:del w:id="40" w:author="zp" w:date="2018-12-21T16:07:00Z">
        <w:r w:rsidR="003620A5" w:rsidRPr="00193004" w:rsidDel="000B7966">
          <w:rPr>
            <w:rFonts w:ascii="Times New Roman" w:eastAsia="宋体" w:hAnsi="Times New Roman" w:cs="Times New Roman"/>
            <w:noProof/>
            <w:kern w:val="0"/>
            <w:sz w:val="24"/>
            <w:szCs w:val="20"/>
            <w:rPrChange w:id="41">
              <w:rPr>
                <w:noProof/>
              </w:rPr>
            </w:rPrChange>
          </w:rPr>
          <w:drawing>
            <wp:inline distT="0" distB="0" distL="0" distR="0" wp14:anchorId="294F00DD" wp14:editId="4EE906C4">
              <wp:extent cx="4500000" cy="2246749"/>
              <wp:effectExtent l="0" t="0" r="0" b="1270"/>
              <wp:docPr id="3" name="图片 3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3" name="图片3.tif"/>
                      <pic:cNvPicPr/>
                    </pic:nvPicPr>
                    <pic:blipFill>
                      <a:blip r:embed="rId11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4500000" cy="2246749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del>
    </w:p>
    <w:p w14:paraId="43FA92F4" w14:textId="2827D56A" w:rsidR="00701F84" w:rsidRPr="00B530B5" w:rsidRDefault="00701F84" w:rsidP="00701F84">
      <w:pPr>
        <w:spacing w:line="480" w:lineRule="auto"/>
        <w:rPr>
          <w:rFonts w:ascii="Times New Roman" w:eastAsia="宋体" w:hAnsi="Times New Roman" w:cs="Times New Roman"/>
          <w:kern w:val="0"/>
          <w:szCs w:val="21"/>
        </w:rPr>
      </w:pPr>
      <w:proofErr w:type="gramStart"/>
      <w:r w:rsidRPr="00B530B5">
        <w:rPr>
          <w:rFonts w:ascii="Times New Roman" w:eastAsia="宋体" w:hAnsi="Times New Roman" w:cs="Times New Roman" w:hint="eastAsia"/>
          <w:kern w:val="0"/>
          <w:szCs w:val="21"/>
        </w:rPr>
        <w:t>F</w:t>
      </w:r>
      <w:r w:rsidRPr="00B530B5">
        <w:rPr>
          <w:rFonts w:ascii="Times New Roman" w:eastAsia="宋体" w:hAnsi="Times New Roman" w:cs="Times New Roman"/>
          <w:kern w:val="0"/>
          <w:szCs w:val="21"/>
        </w:rPr>
        <w:t>igure 3.</w:t>
      </w:r>
      <w:proofErr w:type="gramEnd"/>
      <w:r w:rsidRPr="00B530B5">
        <w:rPr>
          <w:rFonts w:ascii="Times New Roman" w:eastAsia="宋体" w:hAnsi="Times New Roman" w:cs="Times New Roman"/>
          <w:kern w:val="0"/>
          <w:szCs w:val="21"/>
        </w:rPr>
        <w:t xml:space="preserve"> </w:t>
      </w:r>
      <w:del w:id="42" w:author="zp" w:date="2019-02-18T15:31:00Z">
        <w:r w:rsidR="000642CF" w:rsidRPr="00B530B5" w:rsidDel="00F9654A">
          <w:rPr>
            <w:rFonts w:ascii="Times New Roman" w:eastAsia="宋体" w:hAnsi="Times New Roman" w:cs="Times New Roman"/>
            <w:kern w:val="0"/>
            <w:szCs w:val="21"/>
          </w:rPr>
          <w:delText>Proving</w:delText>
        </w:r>
        <w:r w:rsidRPr="00B530B5" w:rsidDel="00F9654A">
          <w:rPr>
            <w:rFonts w:ascii="Times New Roman" w:eastAsia="宋体" w:hAnsi="Times New Roman" w:cs="Times New Roman"/>
            <w:kern w:val="0"/>
            <w:szCs w:val="21"/>
          </w:rPr>
          <w:delText xml:space="preserve"> t</w:delText>
        </w:r>
      </w:del>
      <w:proofErr w:type="gramStart"/>
      <w:ins w:id="43" w:author="zp" w:date="2019-02-18T15:31:00Z">
        <w:r w:rsidR="00F9654A">
          <w:rPr>
            <w:rFonts w:ascii="Times New Roman" w:eastAsia="宋体" w:hAnsi="Times New Roman" w:cs="Times New Roman"/>
            <w:kern w:val="0"/>
            <w:szCs w:val="21"/>
          </w:rPr>
          <w:t>T</w:t>
        </w:r>
      </w:ins>
      <w:r w:rsidRPr="00B530B5">
        <w:rPr>
          <w:rFonts w:ascii="Times New Roman" w:eastAsia="宋体" w:hAnsi="Times New Roman" w:cs="Times New Roman"/>
          <w:kern w:val="0"/>
          <w:szCs w:val="21"/>
        </w:rPr>
        <w:t xml:space="preserve">he formation of </w:t>
      </w:r>
      <w:r w:rsidR="000642CF" w:rsidRPr="00B530B5">
        <w:rPr>
          <w:rFonts w:ascii="Times New Roman" w:eastAsia="宋体" w:hAnsi="Times New Roman" w:cs="Times New Roman"/>
          <w:kern w:val="0"/>
          <w:szCs w:val="21"/>
        </w:rPr>
        <w:t xml:space="preserve">separated </w:t>
      </w:r>
      <w:r w:rsidRPr="00B530B5">
        <w:rPr>
          <w:rFonts w:ascii="Times New Roman" w:eastAsia="宋体" w:hAnsi="Times New Roman" w:cs="Times New Roman"/>
          <w:kern w:val="0"/>
          <w:szCs w:val="21"/>
        </w:rPr>
        <w:t>MoS</w:t>
      </w:r>
      <w:r w:rsidRPr="00B530B5">
        <w:rPr>
          <w:rFonts w:ascii="Times New Roman" w:eastAsia="宋体" w:hAnsi="Times New Roman" w:cs="Times New Roman"/>
          <w:kern w:val="0"/>
          <w:szCs w:val="21"/>
          <w:vertAlign w:val="subscript"/>
        </w:rPr>
        <w:t>2</w:t>
      </w:r>
      <w:r w:rsidRPr="00B530B5">
        <w:rPr>
          <w:rFonts w:ascii="Times New Roman" w:eastAsia="宋体" w:hAnsi="Times New Roman" w:cs="Times New Roman"/>
          <w:kern w:val="0"/>
          <w:szCs w:val="21"/>
        </w:rPr>
        <w:t xml:space="preserve"> </w:t>
      </w:r>
      <w:proofErr w:type="spellStart"/>
      <w:r w:rsidRPr="00B530B5">
        <w:rPr>
          <w:rFonts w:ascii="Times New Roman" w:eastAsia="宋体" w:hAnsi="Times New Roman" w:cs="Times New Roman"/>
          <w:kern w:val="0"/>
          <w:szCs w:val="21"/>
        </w:rPr>
        <w:t>nanoribbons</w:t>
      </w:r>
      <w:proofErr w:type="spellEnd"/>
      <w:r w:rsidR="000642CF" w:rsidRPr="00B530B5">
        <w:rPr>
          <w:rFonts w:ascii="Times New Roman" w:eastAsia="宋体" w:hAnsi="Times New Roman" w:cs="Times New Roman"/>
          <w:kern w:val="0"/>
          <w:szCs w:val="21"/>
        </w:rPr>
        <w:t>.</w:t>
      </w:r>
      <w:proofErr w:type="gramEnd"/>
      <w:r w:rsidR="000642CF" w:rsidRPr="00B530B5">
        <w:rPr>
          <w:rFonts w:ascii="Times New Roman" w:eastAsia="宋体" w:hAnsi="Times New Roman" w:cs="Times New Roman"/>
          <w:kern w:val="0"/>
          <w:szCs w:val="21"/>
        </w:rPr>
        <w:t xml:space="preserve"> </w:t>
      </w:r>
      <w:proofErr w:type="gramStart"/>
      <w:r w:rsidR="00C24DBB" w:rsidRPr="00B530B5">
        <w:rPr>
          <w:rFonts w:ascii="Times New Roman" w:eastAsia="宋体" w:hAnsi="Times New Roman" w:cs="Times New Roman"/>
          <w:kern w:val="0"/>
          <w:szCs w:val="21"/>
        </w:rPr>
        <w:t xml:space="preserve">a) </w:t>
      </w:r>
      <w:r w:rsidR="00437C3F">
        <w:rPr>
          <w:rFonts w:ascii="Times New Roman" w:eastAsia="宋体" w:hAnsi="Times New Roman" w:cs="Times New Roman"/>
          <w:kern w:val="0"/>
          <w:szCs w:val="21"/>
        </w:rPr>
        <w:t>SEM image</w:t>
      </w:r>
      <w:r w:rsidR="000642CF" w:rsidRPr="00B530B5">
        <w:rPr>
          <w:rFonts w:ascii="Times New Roman" w:eastAsia="宋体" w:hAnsi="Times New Roman" w:cs="Times New Roman"/>
          <w:kern w:val="0"/>
          <w:szCs w:val="21"/>
        </w:rPr>
        <w:t xml:space="preserve"> of the edge of a FLP-MoS</w:t>
      </w:r>
      <w:r w:rsidR="000642CF" w:rsidRPr="00B530B5">
        <w:rPr>
          <w:rFonts w:ascii="Times New Roman" w:eastAsia="宋体" w:hAnsi="Times New Roman" w:cs="Times New Roman"/>
          <w:kern w:val="0"/>
          <w:szCs w:val="21"/>
          <w:vertAlign w:val="subscript"/>
        </w:rPr>
        <w:t>2</w:t>
      </w:r>
      <w:r w:rsidR="00716753">
        <w:rPr>
          <w:rFonts w:ascii="Times New Roman" w:eastAsia="宋体" w:hAnsi="Times New Roman" w:cs="Times New Roman"/>
          <w:kern w:val="0"/>
          <w:szCs w:val="21"/>
        </w:rPr>
        <w:t xml:space="preserve"> flake, and their</w:t>
      </w:r>
      <w:r w:rsidR="000642CF" w:rsidRPr="00B530B5">
        <w:rPr>
          <w:rFonts w:ascii="Times New Roman" w:eastAsia="宋体" w:hAnsi="Times New Roman" w:cs="Times New Roman"/>
          <w:kern w:val="0"/>
          <w:szCs w:val="21"/>
        </w:rPr>
        <w:t xml:space="preserve"> </w:t>
      </w:r>
      <w:r w:rsidR="00C24DBB" w:rsidRPr="00B530B5">
        <w:rPr>
          <w:rFonts w:ascii="Times New Roman" w:eastAsia="宋体" w:hAnsi="Times New Roman" w:cs="Times New Roman"/>
          <w:kern w:val="0"/>
          <w:szCs w:val="21"/>
        </w:rPr>
        <w:t xml:space="preserve">b) </w:t>
      </w:r>
      <w:r w:rsidR="000642CF" w:rsidRPr="00B530B5">
        <w:rPr>
          <w:rFonts w:ascii="Times New Roman" w:eastAsia="宋体" w:hAnsi="Times New Roman" w:cs="Times New Roman"/>
          <w:kern w:val="0"/>
          <w:szCs w:val="21"/>
        </w:rPr>
        <w:t xml:space="preserve">S and </w:t>
      </w:r>
      <w:r w:rsidR="00C24DBB" w:rsidRPr="00B530B5">
        <w:rPr>
          <w:rFonts w:ascii="Times New Roman" w:eastAsia="宋体" w:hAnsi="Times New Roman" w:cs="Times New Roman"/>
          <w:kern w:val="0"/>
          <w:szCs w:val="21"/>
        </w:rPr>
        <w:t xml:space="preserve">c) </w:t>
      </w:r>
      <w:r w:rsidR="000642CF" w:rsidRPr="00B530B5">
        <w:rPr>
          <w:rFonts w:ascii="Times New Roman" w:eastAsia="宋体" w:hAnsi="Times New Roman" w:cs="Times New Roman"/>
          <w:kern w:val="0"/>
          <w:szCs w:val="21"/>
        </w:rPr>
        <w:t>Si EDX mapping images</w:t>
      </w:r>
      <w:r w:rsidR="00C24DBB" w:rsidRPr="00B530B5">
        <w:rPr>
          <w:rFonts w:ascii="Times New Roman" w:eastAsia="宋体" w:hAnsi="Times New Roman" w:cs="Times New Roman"/>
          <w:kern w:val="0"/>
          <w:szCs w:val="21"/>
        </w:rPr>
        <w:t>.</w:t>
      </w:r>
      <w:proofErr w:type="gramEnd"/>
      <w:r w:rsidR="00C24DBB" w:rsidRPr="00B530B5">
        <w:rPr>
          <w:rFonts w:ascii="Times New Roman" w:eastAsia="宋体" w:hAnsi="Times New Roman" w:cs="Times New Roman"/>
          <w:kern w:val="0"/>
          <w:szCs w:val="21"/>
        </w:rPr>
        <w:t xml:space="preserve"> </w:t>
      </w:r>
      <w:r w:rsidR="004F2B06" w:rsidRPr="00B530B5">
        <w:rPr>
          <w:rFonts w:ascii="Times New Roman" w:eastAsia="宋体" w:hAnsi="Times New Roman" w:cs="Times New Roman"/>
          <w:kern w:val="0"/>
          <w:szCs w:val="21"/>
        </w:rPr>
        <w:t xml:space="preserve">d) </w:t>
      </w:r>
      <w:r w:rsidR="00C24DBB" w:rsidRPr="00B530B5">
        <w:rPr>
          <w:rFonts w:ascii="Times New Roman" w:eastAsia="宋体" w:hAnsi="Times New Roman" w:cs="Times New Roman"/>
          <w:kern w:val="0"/>
          <w:szCs w:val="21"/>
        </w:rPr>
        <w:t>SEM image of MoS</w:t>
      </w:r>
      <w:r w:rsidR="00C24DBB" w:rsidRPr="00B530B5">
        <w:rPr>
          <w:rFonts w:ascii="Times New Roman" w:eastAsia="宋体" w:hAnsi="Times New Roman" w:cs="Times New Roman"/>
          <w:kern w:val="0"/>
          <w:szCs w:val="21"/>
          <w:vertAlign w:val="subscript"/>
        </w:rPr>
        <w:t>2</w:t>
      </w:r>
      <w:r w:rsidR="00C24DBB" w:rsidRPr="00B530B5">
        <w:rPr>
          <w:rFonts w:ascii="Times New Roman" w:eastAsia="宋体" w:hAnsi="Times New Roman" w:cs="Times New Roman"/>
          <w:kern w:val="0"/>
          <w:szCs w:val="21"/>
        </w:rPr>
        <w:t xml:space="preserve"> </w:t>
      </w:r>
      <w:proofErr w:type="spellStart"/>
      <w:r w:rsidR="00C24DBB" w:rsidRPr="00B530B5">
        <w:rPr>
          <w:rFonts w:ascii="Times New Roman" w:eastAsia="宋体" w:hAnsi="Times New Roman" w:cs="Times New Roman"/>
          <w:kern w:val="0"/>
          <w:szCs w:val="21"/>
        </w:rPr>
        <w:t>nanoribbon</w:t>
      </w:r>
      <w:proofErr w:type="spellEnd"/>
      <w:r w:rsidR="00C24DBB" w:rsidRPr="00B530B5">
        <w:rPr>
          <w:rFonts w:ascii="Times New Roman" w:eastAsia="宋体" w:hAnsi="Times New Roman" w:cs="Times New Roman"/>
          <w:kern w:val="0"/>
          <w:szCs w:val="21"/>
        </w:rPr>
        <w:t xml:space="preserve"> arrays, and </w:t>
      </w:r>
      <w:r w:rsidR="00716753">
        <w:rPr>
          <w:rFonts w:ascii="Times New Roman" w:eastAsia="宋体" w:hAnsi="Times New Roman" w:cs="Times New Roman"/>
          <w:kern w:val="0"/>
          <w:szCs w:val="21"/>
        </w:rPr>
        <w:t>their</w:t>
      </w:r>
      <w:r w:rsidR="00C24DBB" w:rsidRPr="00B530B5">
        <w:rPr>
          <w:rFonts w:ascii="Times New Roman" w:eastAsia="宋体" w:hAnsi="Times New Roman" w:cs="Times New Roman"/>
          <w:kern w:val="0"/>
          <w:szCs w:val="21"/>
        </w:rPr>
        <w:t xml:space="preserve"> </w:t>
      </w:r>
      <w:r w:rsidR="004F2B06" w:rsidRPr="00B530B5">
        <w:rPr>
          <w:rFonts w:ascii="Times New Roman" w:eastAsia="宋体" w:hAnsi="Times New Roman" w:cs="Times New Roman"/>
          <w:kern w:val="0"/>
          <w:szCs w:val="21"/>
        </w:rPr>
        <w:t xml:space="preserve">e) </w:t>
      </w:r>
      <w:r w:rsidR="00C24DBB" w:rsidRPr="00B530B5">
        <w:rPr>
          <w:rFonts w:ascii="Times New Roman" w:eastAsia="宋体" w:hAnsi="Times New Roman" w:cs="Times New Roman"/>
          <w:kern w:val="0"/>
          <w:szCs w:val="21"/>
        </w:rPr>
        <w:t>S and</w:t>
      </w:r>
      <w:r w:rsidR="004F2B06" w:rsidRPr="00B530B5">
        <w:rPr>
          <w:rFonts w:ascii="Times New Roman" w:eastAsia="宋体" w:hAnsi="Times New Roman" w:cs="Times New Roman"/>
          <w:kern w:val="0"/>
          <w:szCs w:val="21"/>
        </w:rPr>
        <w:t xml:space="preserve"> f)</w:t>
      </w:r>
      <w:r w:rsidR="00C24DBB" w:rsidRPr="00B530B5">
        <w:rPr>
          <w:rFonts w:ascii="Times New Roman" w:eastAsia="宋体" w:hAnsi="Times New Roman" w:cs="Times New Roman"/>
          <w:kern w:val="0"/>
          <w:szCs w:val="21"/>
        </w:rPr>
        <w:t xml:space="preserve"> Si EDX mapping images</w:t>
      </w:r>
      <w:r w:rsidR="004F2B06" w:rsidRPr="00B530B5">
        <w:rPr>
          <w:rFonts w:ascii="Times New Roman" w:eastAsia="宋体" w:hAnsi="Times New Roman" w:cs="Times New Roman"/>
          <w:kern w:val="0"/>
          <w:szCs w:val="21"/>
        </w:rPr>
        <w:t>.</w:t>
      </w:r>
    </w:p>
    <w:p w14:paraId="49C914A2" w14:textId="058D6E3B" w:rsidR="00616347" w:rsidRPr="007211DF" w:rsidRDefault="00E37614" w:rsidP="007211DF">
      <w:pPr>
        <w:spacing w:line="480" w:lineRule="auto"/>
        <w:ind w:firstLine="480"/>
        <w:rPr>
          <w:rFonts w:ascii="Times New Roman" w:eastAsia="宋体" w:hAnsi="Times New Roman" w:cs="Times New Roman"/>
          <w:kern w:val="0"/>
          <w:sz w:val="24"/>
          <w:szCs w:val="20"/>
        </w:rPr>
      </w:pPr>
      <w:r w:rsidRPr="00193004">
        <w:rPr>
          <w:rFonts w:ascii="Times New Roman" w:eastAsia="宋体" w:hAnsi="Times New Roman" w:cs="Times New Roman"/>
          <w:kern w:val="0"/>
          <w:sz w:val="24"/>
          <w:szCs w:val="20"/>
        </w:rPr>
        <w:t xml:space="preserve">To investigate the change </w:t>
      </w:r>
      <w:r w:rsidR="0081703B">
        <w:rPr>
          <w:rFonts w:ascii="Times New Roman" w:eastAsia="宋体" w:hAnsi="Times New Roman" w:cs="Times New Roman"/>
          <w:kern w:val="0"/>
          <w:sz w:val="24"/>
          <w:szCs w:val="20"/>
        </w:rPr>
        <w:t>in</w:t>
      </w:r>
      <w:r w:rsidRPr="00193004">
        <w:rPr>
          <w:rFonts w:ascii="Times New Roman" w:eastAsia="宋体" w:hAnsi="Times New Roman" w:cs="Times New Roman"/>
          <w:kern w:val="0"/>
          <w:sz w:val="24"/>
          <w:szCs w:val="20"/>
        </w:rPr>
        <w:t xml:space="preserve"> chemical property of FL</w:t>
      </w:r>
      <w:r w:rsidR="00434A7E">
        <w:rPr>
          <w:rFonts w:ascii="Times New Roman" w:eastAsia="宋体" w:hAnsi="Times New Roman" w:cs="Times New Roman"/>
          <w:kern w:val="0"/>
          <w:sz w:val="24"/>
          <w:szCs w:val="20"/>
        </w:rPr>
        <w:t>P</w:t>
      </w:r>
      <w:r w:rsidRPr="00193004">
        <w:rPr>
          <w:rFonts w:ascii="Times New Roman" w:eastAsia="宋体" w:hAnsi="Times New Roman" w:cs="Times New Roman"/>
          <w:kern w:val="0"/>
          <w:sz w:val="24"/>
          <w:szCs w:val="20"/>
        </w:rPr>
        <w:t>-MoS</w:t>
      </w:r>
      <w:r w:rsidRPr="00193004">
        <w:rPr>
          <w:rFonts w:ascii="Times New Roman" w:eastAsia="宋体" w:hAnsi="Times New Roman" w:cs="Times New Roman"/>
          <w:kern w:val="0"/>
          <w:sz w:val="24"/>
          <w:szCs w:val="20"/>
          <w:vertAlign w:val="subscript"/>
        </w:rPr>
        <w:t>2</w:t>
      </w:r>
      <w:r w:rsidRPr="00193004">
        <w:rPr>
          <w:rFonts w:ascii="Times New Roman" w:eastAsia="宋体" w:hAnsi="Times New Roman" w:cs="Times New Roman"/>
          <w:kern w:val="0"/>
          <w:sz w:val="24"/>
          <w:szCs w:val="20"/>
        </w:rPr>
        <w:t xml:space="preserve"> flaks, Raman and </w:t>
      </w:r>
      <w:r w:rsidR="009C5B5C" w:rsidRPr="00193004">
        <w:rPr>
          <w:rFonts w:ascii="Times New Roman" w:eastAsia="宋体" w:hAnsi="Times New Roman" w:cs="Times New Roman"/>
          <w:kern w:val="0"/>
          <w:sz w:val="24"/>
          <w:szCs w:val="20"/>
        </w:rPr>
        <w:t xml:space="preserve">X-ray photoelectron spectroscopy (XPS) characterizations were conducted. </w:t>
      </w:r>
      <w:r w:rsidR="00F7372F" w:rsidRPr="00193004">
        <w:rPr>
          <w:rFonts w:ascii="Times New Roman" w:eastAsia="宋体" w:hAnsi="Times New Roman" w:cs="Times New Roman"/>
          <w:kern w:val="0"/>
          <w:sz w:val="24"/>
          <w:szCs w:val="20"/>
        </w:rPr>
        <w:t>Figure 4a</w:t>
      </w:r>
      <w:ins w:id="44" w:author="zp" w:date="2018-12-21T16:12:00Z">
        <w:r w:rsidR="00CC3767">
          <w:rPr>
            <w:rFonts w:ascii="Times New Roman" w:eastAsia="宋体" w:hAnsi="Times New Roman" w:cs="Times New Roman"/>
            <w:kern w:val="0"/>
            <w:sz w:val="24"/>
            <w:szCs w:val="20"/>
          </w:rPr>
          <w:t xml:space="preserve"> and d</w:t>
        </w:r>
      </w:ins>
      <w:r w:rsidR="00F7372F" w:rsidRPr="00193004">
        <w:rPr>
          <w:rFonts w:ascii="Times New Roman" w:eastAsia="宋体" w:hAnsi="Times New Roman" w:cs="Times New Roman"/>
          <w:kern w:val="0"/>
          <w:sz w:val="24"/>
          <w:szCs w:val="20"/>
        </w:rPr>
        <w:t xml:space="preserve"> </w:t>
      </w:r>
      <w:r w:rsidR="00BA354B" w:rsidRPr="00193004">
        <w:rPr>
          <w:rFonts w:ascii="Times New Roman" w:eastAsia="宋体" w:hAnsi="Times New Roman" w:cs="Times New Roman"/>
          <w:kern w:val="0"/>
          <w:sz w:val="24"/>
          <w:szCs w:val="20"/>
        </w:rPr>
        <w:t>show</w:t>
      </w:r>
      <w:del w:id="45" w:author="zp" w:date="2018-12-21T16:12:00Z">
        <w:r w:rsidR="00BA354B" w:rsidRPr="00193004" w:rsidDel="00CC3767">
          <w:rPr>
            <w:rFonts w:ascii="Times New Roman" w:eastAsia="宋体" w:hAnsi="Times New Roman" w:cs="Times New Roman"/>
            <w:kern w:val="0"/>
            <w:sz w:val="24"/>
            <w:szCs w:val="20"/>
          </w:rPr>
          <w:delText>s</w:delText>
        </w:r>
      </w:del>
      <w:r w:rsidR="00BA354B" w:rsidRPr="00193004">
        <w:rPr>
          <w:rFonts w:ascii="Times New Roman" w:eastAsia="宋体" w:hAnsi="Times New Roman" w:cs="Times New Roman"/>
          <w:kern w:val="0"/>
          <w:sz w:val="24"/>
          <w:szCs w:val="20"/>
        </w:rPr>
        <w:t xml:space="preserve"> the Raman spectra of pristine MoS</w:t>
      </w:r>
      <w:r w:rsidR="00BA354B" w:rsidRPr="00193004">
        <w:rPr>
          <w:rFonts w:ascii="Times New Roman" w:eastAsia="宋体" w:hAnsi="Times New Roman" w:cs="Times New Roman"/>
          <w:kern w:val="0"/>
          <w:sz w:val="24"/>
          <w:szCs w:val="20"/>
          <w:vertAlign w:val="subscript"/>
        </w:rPr>
        <w:t>2</w:t>
      </w:r>
      <w:r w:rsidR="00BA354B" w:rsidRPr="00193004">
        <w:rPr>
          <w:rFonts w:ascii="Times New Roman" w:eastAsia="宋体" w:hAnsi="Times New Roman" w:cs="Times New Roman"/>
          <w:kern w:val="0"/>
          <w:sz w:val="24"/>
          <w:szCs w:val="20"/>
        </w:rPr>
        <w:t xml:space="preserve"> </w:t>
      </w:r>
      <w:del w:id="46" w:author="zp" w:date="2018-12-21T16:12:00Z">
        <w:r w:rsidR="00BA354B" w:rsidRPr="00193004" w:rsidDel="00CC3767">
          <w:rPr>
            <w:rFonts w:ascii="Times New Roman" w:eastAsia="宋体" w:hAnsi="Times New Roman" w:cs="Times New Roman"/>
            <w:kern w:val="0"/>
            <w:sz w:val="24"/>
            <w:szCs w:val="20"/>
          </w:rPr>
          <w:delText xml:space="preserve">(black line) </w:delText>
        </w:r>
      </w:del>
      <w:r w:rsidR="00BA354B" w:rsidRPr="00193004">
        <w:rPr>
          <w:rFonts w:ascii="Times New Roman" w:eastAsia="宋体" w:hAnsi="Times New Roman" w:cs="Times New Roman"/>
          <w:kern w:val="0"/>
          <w:sz w:val="24"/>
          <w:szCs w:val="20"/>
        </w:rPr>
        <w:t>and FL</w:t>
      </w:r>
      <w:r w:rsidR="00434A7E">
        <w:rPr>
          <w:rFonts w:ascii="Times New Roman" w:eastAsia="宋体" w:hAnsi="Times New Roman" w:cs="Times New Roman"/>
          <w:kern w:val="0"/>
          <w:sz w:val="24"/>
          <w:szCs w:val="20"/>
        </w:rPr>
        <w:t>P</w:t>
      </w:r>
      <w:r w:rsidR="00BA354B" w:rsidRPr="00193004">
        <w:rPr>
          <w:rFonts w:ascii="Times New Roman" w:eastAsia="宋体" w:hAnsi="Times New Roman" w:cs="Times New Roman"/>
          <w:kern w:val="0"/>
          <w:sz w:val="24"/>
          <w:szCs w:val="20"/>
        </w:rPr>
        <w:t>-MoS</w:t>
      </w:r>
      <w:r w:rsidR="00BA354B" w:rsidRPr="00193004">
        <w:rPr>
          <w:rFonts w:ascii="Times New Roman" w:eastAsia="宋体" w:hAnsi="Times New Roman" w:cs="Times New Roman"/>
          <w:kern w:val="0"/>
          <w:sz w:val="24"/>
          <w:szCs w:val="20"/>
          <w:vertAlign w:val="subscript"/>
        </w:rPr>
        <w:t>2</w:t>
      </w:r>
      <w:del w:id="47" w:author="zp" w:date="2018-12-21T16:12:00Z">
        <w:r w:rsidR="00BA354B" w:rsidRPr="00193004" w:rsidDel="00CC3767">
          <w:rPr>
            <w:rFonts w:ascii="Times New Roman" w:eastAsia="宋体" w:hAnsi="Times New Roman" w:cs="Times New Roman"/>
            <w:kern w:val="0"/>
            <w:sz w:val="24"/>
            <w:szCs w:val="20"/>
          </w:rPr>
          <w:delText xml:space="preserve"> (red line)</w:delText>
        </w:r>
      </w:del>
      <w:r w:rsidR="00037904" w:rsidRPr="00193004">
        <w:rPr>
          <w:rFonts w:ascii="Times New Roman" w:eastAsia="宋体" w:hAnsi="Times New Roman" w:cs="Times New Roman"/>
          <w:kern w:val="0"/>
          <w:sz w:val="24"/>
          <w:szCs w:val="20"/>
        </w:rPr>
        <w:t xml:space="preserve">. </w:t>
      </w:r>
      <w:r w:rsidR="00D75FC6" w:rsidRPr="00193004">
        <w:rPr>
          <w:rFonts w:ascii="Times New Roman" w:eastAsia="宋体" w:hAnsi="Times New Roman" w:cs="Times New Roman"/>
          <w:kern w:val="0"/>
          <w:sz w:val="24"/>
          <w:szCs w:val="20"/>
        </w:rPr>
        <w:t xml:space="preserve">There </w:t>
      </w:r>
      <w:r w:rsidR="00C82630">
        <w:rPr>
          <w:rFonts w:ascii="Times New Roman" w:eastAsia="宋体" w:hAnsi="Times New Roman" w:cs="Times New Roman"/>
          <w:kern w:val="0"/>
          <w:sz w:val="24"/>
          <w:szCs w:val="20"/>
        </w:rPr>
        <w:t>was</w:t>
      </w:r>
      <w:r w:rsidR="00D75FC6" w:rsidRPr="00193004">
        <w:rPr>
          <w:rFonts w:ascii="Times New Roman" w:eastAsia="宋体" w:hAnsi="Times New Roman" w:cs="Times New Roman"/>
          <w:kern w:val="0"/>
          <w:sz w:val="24"/>
          <w:szCs w:val="20"/>
        </w:rPr>
        <w:t xml:space="preserve"> no Raman peak at 820 cm</w:t>
      </w:r>
      <w:r w:rsidR="00D75FC6" w:rsidRPr="00193004">
        <w:rPr>
          <w:rFonts w:ascii="Times New Roman" w:eastAsia="宋体" w:hAnsi="Times New Roman" w:cs="Times New Roman"/>
          <w:kern w:val="0"/>
          <w:sz w:val="24"/>
          <w:szCs w:val="20"/>
          <w:vertAlign w:val="superscript"/>
        </w:rPr>
        <w:t>-1</w:t>
      </w:r>
      <w:r w:rsidR="00497173">
        <w:rPr>
          <w:rFonts w:ascii="Times New Roman" w:eastAsia="宋体" w:hAnsi="Times New Roman" w:cs="Times New Roman"/>
          <w:kern w:val="0"/>
          <w:sz w:val="24"/>
          <w:szCs w:val="20"/>
        </w:rPr>
        <w:t xml:space="preserve"> </w:t>
      </w:r>
      <w:r w:rsidR="00497173" w:rsidRPr="00497173">
        <w:rPr>
          <w:rFonts w:ascii="Times New Roman" w:eastAsia="宋体" w:hAnsi="Times New Roman" w:cs="Times New Roman"/>
          <w:kern w:val="0"/>
          <w:sz w:val="24"/>
          <w:szCs w:val="20"/>
        </w:rPr>
        <w:t>originating from MoO</w:t>
      </w:r>
      <w:r w:rsidR="00497173" w:rsidRPr="00497173">
        <w:rPr>
          <w:rFonts w:ascii="Times New Roman" w:eastAsia="宋体" w:hAnsi="Times New Roman" w:cs="Times New Roman"/>
          <w:kern w:val="0"/>
          <w:sz w:val="24"/>
          <w:szCs w:val="20"/>
          <w:vertAlign w:val="subscript"/>
        </w:rPr>
        <w:t>3</w:t>
      </w:r>
      <w:r w:rsidR="00497173">
        <w:rPr>
          <w:rFonts w:ascii="Times New Roman" w:eastAsia="宋体" w:hAnsi="Times New Roman" w:cs="Times New Roman"/>
          <w:kern w:val="0"/>
          <w:sz w:val="24"/>
          <w:szCs w:val="20"/>
        </w:rPr>
        <w:t xml:space="preserve">, </w:t>
      </w:r>
      <w:r w:rsidR="00D7447D" w:rsidRPr="00193004">
        <w:rPr>
          <w:rFonts w:ascii="Times New Roman" w:eastAsia="宋体" w:hAnsi="Times New Roman" w:cs="Times New Roman"/>
          <w:kern w:val="0"/>
          <w:sz w:val="24"/>
          <w:szCs w:val="20"/>
        </w:rPr>
        <w:t>which indicted</w:t>
      </w:r>
      <w:r w:rsidR="00D75FC6" w:rsidRPr="00193004">
        <w:rPr>
          <w:rFonts w:ascii="Times New Roman" w:eastAsia="宋体" w:hAnsi="Times New Roman" w:cs="Times New Roman"/>
          <w:kern w:val="0"/>
          <w:sz w:val="24"/>
          <w:szCs w:val="20"/>
        </w:rPr>
        <w:t xml:space="preserve"> no formation of MoO</w:t>
      </w:r>
      <w:r w:rsidR="00D75FC6" w:rsidRPr="00193004">
        <w:rPr>
          <w:rFonts w:ascii="Times New Roman" w:eastAsia="宋体" w:hAnsi="Times New Roman" w:cs="Times New Roman"/>
          <w:kern w:val="0"/>
          <w:sz w:val="24"/>
          <w:szCs w:val="20"/>
          <w:vertAlign w:val="subscript"/>
        </w:rPr>
        <w:t>3</w:t>
      </w:r>
      <w:r w:rsidR="00D7447D" w:rsidRPr="00193004">
        <w:rPr>
          <w:rFonts w:ascii="Times New Roman" w:eastAsia="宋体" w:hAnsi="Times New Roman" w:cs="Times New Roman"/>
          <w:kern w:val="0"/>
          <w:sz w:val="24"/>
          <w:szCs w:val="20"/>
        </w:rPr>
        <w:t xml:space="preserve"> thus no </w:t>
      </w:r>
      <w:r w:rsidR="00497173">
        <w:rPr>
          <w:rFonts w:ascii="Times New Roman" w:eastAsia="宋体" w:hAnsi="Times New Roman" w:cs="Times New Roman"/>
          <w:kern w:val="0"/>
          <w:sz w:val="24"/>
          <w:szCs w:val="20"/>
        </w:rPr>
        <w:t xml:space="preserve">obviously </w:t>
      </w:r>
      <w:r w:rsidR="009537E6">
        <w:rPr>
          <w:rFonts w:ascii="Times New Roman" w:eastAsia="宋体" w:hAnsi="Times New Roman" w:cs="Times New Roman"/>
          <w:kern w:val="0"/>
          <w:sz w:val="24"/>
          <w:szCs w:val="20"/>
        </w:rPr>
        <w:t>thermal oxidation for FLP-</w:t>
      </w:r>
      <w:r w:rsidR="00D7447D" w:rsidRPr="00193004">
        <w:rPr>
          <w:rFonts w:ascii="Times New Roman" w:eastAsia="宋体" w:hAnsi="Times New Roman" w:cs="Times New Roman"/>
          <w:kern w:val="0"/>
          <w:sz w:val="24"/>
          <w:szCs w:val="20"/>
        </w:rPr>
        <w:t>MoS</w:t>
      </w:r>
      <w:r w:rsidR="00D7447D" w:rsidRPr="00193004">
        <w:rPr>
          <w:rFonts w:ascii="Times New Roman" w:eastAsia="宋体" w:hAnsi="Times New Roman" w:cs="Times New Roman"/>
          <w:kern w:val="0"/>
          <w:sz w:val="24"/>
          <w:szCs w:val="20"/>
          <w:vertAlign w:val="subscript"/>
        </w:rPr>
        <w:t>2</w:t>
      </w:r>
      <w:r w:rsidR="005A1F5D">
        <w:rPr>
          <w:rFonts w:ascii="Times New Roman" w:eastAsia="宋体" w:hAnsi="Times New Roman" w:cs="Times New Roman"/>
          <w:kern w:val="0"/>
          <w:sz w:val="24"/>
          <w:szCs w:val="20"/>
        </w:rPr>
        <w:t>,</w:t>
      </w:r>
      <w:hyperlink w:anchor="_ENREF_44" w:tooltip="Paradisanos, 2014 #38" w:history="1">
        <w:r w:rsidR="0093017B">
          <w:rPr>
            <w:rFonts w:ascii="Times New Roman" w:eastAsia="宋体" w:hAnsi="Times New Roman" w:cs="Times New Roman"/>
            <w:kern w:val="0"/>
            <w:sz w:val="24"/>
            <w:szCs w:val="20"/>
          </w:rPr>
          <w:fldChar w:fldCharType="begin"/>
        </w:r>
        <w:r w:rsidR="0093017B">
          <w:rPr>
            <w:rFonts w:ascii="Times New Roman" w:eastAsia="宋体" w:hAnsi="Times New Roman" w:cs="Times New Roman"/>
            <w:kern w:val="0"/>
            <w:sz w:val="24"/>
            <w:szCs w:val="20"/>
          </w:rPr>
          <w:instrText xml:space="preserve"> ADDIN EN.CITE &lt;EndNote&gt;&lt;Cite&gt;&lt;Author&gt;Paradisanos&lt;/Author&gt;&lt;Year&gt;2014&lt;/Year&gt;&lt;RecNum&gt;38&lt;/RecNum&gt;&lt;DisplayText&gt;&lt;style face="superscript"&gt;44&lt;/style&gt;&lt;/DisplayText&gt;&lt;record&gt;&lt;rec-number&gt;38&lt;/rec-number&gt;&lt;foreign-keys&gt;&lt;key app="EN" db-id="d5wrwa9efewz2pe5eexxpvsowap5sz2trede"&gt;38&lt;/key&gt;&lt;/foreign-keys&gt;&lt;ref-type name="Journal Article"&gt;17&lt;/ref-type&gt;&lt;contributors&gt;&lt;authors&gt;&lt;author&gt;&lt;style face="normal" font="default" size="100%"&gt;Paradisanos&lt;/style&gt;&lt;style face="normal" font="default" charset="134" size="100%"&gt;, &lt;/style&gt;&lt;style face="normal" font="default" size="100%"&gt;I. &lt;/style&gt;&lt;/author&gt;&lt;author&gt;Kymakis, E. &lt;/author&gt;&lt;author&gt;Fotakis, C.&lt;/author&gt;&lt;author&gt;Kioseoglou, G. &lt;/author&gt;&lt;author&gt;Stratakis, E.&lt;/author&gt;&lt;/authors&gt;&lt;/contributors&gt;&lt;titles&gt;&lt;title&gt;Intense femtosecond photoexcitation of bulk and monolayer MoS2&lt;/title&gt;&lt;secondary-title&gt;Applied Physics Letters&lt;/secondary-title&gt;&lt;/titles&gt;&lt;periodical&gt;&lt;full-title&gt;Applied Physics Letters&lt;/full-title&gt;&lt;/periodical&gt;&lt;pages&gt;041108&lt;/pages&gt;&lt;volume&gt;105&lt;/volume&gt;&lt;number&gt;4&lt;/number&gt;&lt;keywords&gt;&lt;keyword&gt;bonds (chemical),field emission electron microscopy,high-speed optical techniques,laser beam effects,molybdenum compounds,monolayers,optical microscopy,Raman spectra,scanning electron microscopy,semiconductor materials,two-photon processes,vibrational m&lt;/keyword&gt;&lt;/keywords&gt;&lt;dates&gt;&lt;year&gt;2014&lt;/year&gt;&lt;/dates&gt;&lt;urls&gt;&lt;related-urls&gt;&lt;url&gt;https://aip.scitation.org/doi/abs/10.1063/1.4891679&lt;/url&gt;&lt;/related-urls&gt;&lt;/urls&gt;&lt;electronic-resource-num&gt;10.1063/1.4891679&lt;/electronic-resource-num&gt;&lt;/record&gt;&lt;/Cite&gt;&lt;/EndNote&gt;</w:instrText>
        </w:r>
        <w:r w:rsidR="0093017B">
          <w:rPr>
            <w:rFonts w:ascii="Times New Roman" w:eastAsia="宋体" w:hAnsi="Times New Roman" w:cs="Times New Roman"/>
            <w:kern w:val="0"/>
            <w:sz w:val="24"/>
            <w:szCs w:val="20"/>
          </w:rPr>
          <w:fldChar w:fldCharType="separate"/>
        </w:r>
        <w:r w:rsidR="0093017B" w:rsidRPr="00D6289A">
          <w:rPr>
            <w:rFonts w:ascii="Times New Roman" w:eastAsia="宋体" w:hAnsi="Times New Roman" w:cs="Times New Roman"/>
            <w:noProof/>
            <w:kern w:val="0"/>
            <w:sz w:val="24"/>
            <w:szCs w:val="20"/>
            <w:vertAlign w:val="superscript"/>
          </w:rPr>
          <w:t>44</w:t>
        </w:r>
        <w:r w:rsidR="0093017B">
          <w:rPr>
            <w:rFonts w:ascii="Times New Roman" w:eastAsia="宋体" w:hAnsi="Times New Roman" w:cs="Times New Roman"/>
            <w:kern w:val="0"/>
            <w:sz w:val="24"/>
            <w:szCs w:val="20"/>
          </w:rPr>
          <w:fldChar w:fldCharType="end"/>
        </w:r>
      </w:hyperlink>
      <w:r w:rsidR="005A1F5D">
        <w:rPr>
          <w:rFonts w:ascii="Times New Roman" w:eastAsia="宋体" w:hAnsi="Times New Roman" w:cs="Times New Roman"/>
          <w:kern w:val="0"/>
          <w:sz w:val="24"/>
          <w:szCs w:val="20"/>
        </w:rPr>
        <w:t xml:space="preserve"> due to the</w:t>
      </w:r>
      <w:r w:rsidR="00D7447D" w:rsidRPr="00193004">
        <w:rPr>
          <w:rFonts w:ascii="Times New Roman" w:eastAsia="宋体" w:hAnsi="Times New Roman" w:cs="Times New Roman"/>
          <w:kern w:val="0"/>
          <w:sz w:val="24"/>
          <w:szCs w:val="20"/>
        </w:rPr>
        <w:t xml:space="preserve"> non-thermal effect of femtosecond laser processing.</w:t>
      </w:r>
      <w:hyperlink w:anchor="_ENREF_40" w:tooltip="Jiang, 2018 #65" w:history="1">
        <w:r w:rsidR="0093017B" w:rsidRPr="00193004">
          <w:rPr>
            <w:rFonts w:ascii="Times New Roman" w:eastAsia="宋体" w:hAnsi="Times New Roman" w:cs="Times New Roman"/>
            <w:kern w:val="0"/>
            <w:sz w:val="24"/>
            <w:szCs w:val="20"/>
            <w:lang w:val="en-GB"/>
          </w:rPr>
          <w:fldChar w:fldCharType="begin"/>
        </w:r>
        <w:r w:rsidR="0093017B" w:rsidRPr="00193004">
          <w:rPr>
            <w:rFonts w:ascii="Times New Roman" w:eastAsia="宋体" w:hAnsi="Times New Roman" w:cs="Times New Roman"/>
            <w:kern w:val="0"/>
            <w:sz w:val="24"/>
            <w:szCs w:val="20"/>
            <w:lang w:val="en-GB"/>
          </w:rPr>
          <w:instrText xml:space="preserve"> ADDIN EN.CITE &lt;EndNote&gt;&lt;Cite&gt;&lt;Author&gt;Jiang&lt;/Author&gt;&lt;Year&gt;2018&lt;/Year&gt;&lt;RecNum&gt;65&lt;/RecNum&gt;&lt;DisplayText&gt;&lt;style face="superscript"&gt;40&lt;/style&gt;&lt;/DisplayText&gt;&lt;record&gt;&lt;rec-number&gt;65&lt;/rec-number&gt;&lt;foreign-keys&gt;&lt;key app="EN" db-id="aex2ffs95xfad5epwfvpt0e9v9r2pa02ve5p"&gt;65&lt;/key&gt;&lt;/foreign-keys&gt;&lt;ref-type name="Journal Article"&gt;17&lt;/ref-type&gt;&lt;contributors&gt;&lt;authors&gt;&lt;author&gt;Jiang, Lan&lt;/author&gt;&lt;author&gt;Wang, An-Dong&lt;/author&gt;&lt;author&gt;Li, Bo&lt;/author&gt;&lt;author&gt;Cui, Tian-Hong&lt;/author&gt;&lt;author&gt;Lu, Yong-Feng&lt;/author&gt;&lt;/authors&gt;&lt;/contributors&gt;&lt;titles&gt;&lt;title&gt;Electrons dynamics control by shaping femtosecond laser pulses in micro/nanofabrication: modeling, method, measurement and application&lt;/title&gt;&lt;secondary-title&gt;Light: Science &amp;amp; Applications&lt;/secondary-title&gt;&lt;/titles&gt;&lt;periodical&gt;&lt;full-title&gt;Light: Science &amp;amp; Applications&lt;/full-title&gt;&lt;abbr-1&gt;Light: Sci. Appl.&lt;/abbr-1&gt;&lt;/periodical&gt;&lt;pages&gt;17134&lt;/pages&gt;&lt;volume&gt;7&lt;/volume&gt;&lt;number&gt;2&lt;/number&gt;&lt;dates&gt;&lt;year&gt;2018&lt;/year&gt;&lt;/dates&gt;&lt;isbn&gt;2047-7538&lt;/isbn&gt;&lt;urls&gt;&lt;/urls&gt;&lt;/record&gt;&lt;/Cite&gt;&lt;/EndNote&gt;</w:instrText>
        </w:r>
        <w:r w:rsidR="0093017B" w:rsidRPr="00193004">
          <w:rPr>
            <w:rFonts w:ascii="Times New Roman" w:eastAsia="宋体" w:hAnsi="Times New Roman" w:cs="Times New Roman"/>
            <w:kern w:val="0"/>
            <w:sz w:val="24"/>
            <w:szCs w:val="20"/>
            <w:lang w:val="en-GB"/>
          </w:rPr>
          <w:fldChar w:fldCharType="separate"/>
        </w:r>
        <w:r w:rsidR="0093017B" w:rsidRPr="00193004">
          <w:rPr>
            <w:rFonts w:ascii="Times New Roman" w:eastAsia="宋体" w:hAnsi="Times New Roman" w:cs="Times New Roman"/>
            <w:noProof/>
            <w:kern w:val="0"/>
            <w:sz w:val="24"/>
            <w:szCs w:val="20"/>
            <w:vertAlign w:val="superscript"/>
            <w:lang w:val="en-GB"/>
          </w:rPr>
          <w:t>40</w:t>
        </w:r>
        <w:r w:rsidR="0093017B" w:rsidRPr="00193004">
          <w:rPr>
            <w:rFonts w:ascii="Times New Roman" w:eastAsia="宋体" w:hAnsi="Times New Roman" w:cs="Times New Roman"/>
            <w:kern w:val="0"/>
            <w:sz w:val="24"/>
            <w:szCs w:val="20"/>
            <w:lang w:val="en-GB"/>
          </w:rPr>
          <w:fldChar w:fldCharType="end"/>
        </w:r>
      </w:hyperlink>
      <w:r w:rsidR="00D7447D" w:rsidRPr="00193004">
        <w:rPr>
          <w:rFonts w:ascii="Times New Roman" w:eastAsia="宋体" w:hAnsi="Times New Roman" w:cs="Times New Roman"/>
          <w:kern w:val="0"/>
          <w:sz w:val="24"/>
          <w:szCs w:val="20"/>
        </w:rPr>
        <w:t xml:space="preserve"> </w:t>
      </w:r>
      <w:r w:rsidR="002F1BC5" w:rsidRPr="00193004">
        <w:rPr>
          <w:rFonts w:ascii="Times New Roman" w:eastAsia="宋体" w:hAnsi="Times New Roman" w:cs="Times New Roman"/>
          <w:kern w:val="0"/>
          <w:sz w:val="24"/>
          <w:szCs w:val="20"/>
        </w:rPr>
        <w:t>N</w:t>
      </w:r>
      <w:r w:rsidR="00D7447D" w:rsidRPr="00193004">
        <w:rPr>
          <w:rFonts w:ascii="Times New Roman" w:eastAsia="宋体" w:hAnsi="Times New Roman" w:cs="Times New Roman"/>
          <w:kern w:val="0"/>
          <w:sz w:val="24"/>
          <w:szCs w:val="20"/>
        </w:rPr>
        <w:t xml:space="preserve">o Raman peak </w:t>
      </w:r>
      <w:r w:rsidR="002F1BC5" w:rsidRPr="00193004">
        <w:rPr>
          <w:rFonts w:ascii="Times New Roman" w:eastAsia="宋体" w:hAnsi="Times New Roman" w:cs="Times New Roman"/>
          <w:kern w:val="0"/>
          <w:sz w:val="24"/>
          <w:szCs w:val="20"/>
        </w:rPr>
        <w:t>of SiO</w:t>
      </w:r>
      <w:r w:rsidR="002F1BC5" w:rsidRPr="00193004">
        <w:rPr>
          <w:rFonts w:ascii="Times New Roman" w:eastAsia="宋体" w:hAnsi="Times New Roman" w:cs="Times New Roman"/>
          <w:kern w:val="0"/>
          <w:sz w:val="24"/>
          <w:szCs w:val="20"/>
          <w:vertAlign w:val="subscript"/>
        </w:rPr>
        <w:t>2</w:t>
      </w:r>
      <w:r w:rsidR="002F1BC5" w:rsidRPr="00193004">
        <w:rPr>
          <w:rFonts w:ascii="Times New Roman" w:eastAsia="宋体" w:hAnsi="Times New Roman" w:cs="Times New Roman"/>
          <w:kern w:val="0"/>
          <w:sz w:val="24"/>
          <w:szCs w:val="20"/>
        </w:rPr>
        <w:t xml:space="preserve"> at 520 cm</w:t>
      </w:r>
      <w:r w:rsidR="002F1BC5" w:rsidRPr="00193004">
        <w:rPr>
          <w:rFonts w:ascii="Times New Roman" w:eastAsia="宋体" w:hAnsi="Times New Roman" w:cs="Times New Roman"/>
          <w:kern w:val="0"/>
          <w:sz w:val="24"/>
          <w:szCs w:val="20"/>
          <w:vertAlign w:val="superscript"/>
        </w:rPr>
        <w:t>-1</w:t>
      </w:r>
      <w:r w:rsidR="002F1BC5" w:rsidRPr="00193004">
        <w:rPr>
          <w:rFonts w:ascii="Times New Roman" w:eastAsia="宋体" w:hAnsi="Times New Roman" w:cs="Times New Roman"/>
          <w:kern w:val="0"/>
          <w:sz w:val="24"/>
          <w:szCs w:val="20"/>
        </w:rPr>
        <w:t xml:space="preserve"> was detected on pristine MoS</w:t>
      </w:r>
      <w:r w:rsidR="002F1BC5" w:rsidRPr="00193004">
        <w:rPr>
          <w:rFonts w:ascii="Times New Roman" w:eastAsia="宋体" w:hAnsi="Times New Roman" w:cs="Times New Roman"/>
          <w:kern w:val="0"/>
          <w:sz w:val="24"/>
          <w:szCs w:val="20"/>
          <w:vertAlign w:val="subscript"/>
        </w:rPr>
        <w:t>2</w:t>
      </w:r>
      <w:r w:rsidR="002F1BC5" w:rsidRPr="00193004">
        <w:rPr>
          <w:rFonts w:ascii="Times New Roman" w:eastAsia="宋体" w:hAnsi="Times New Roman" w:cs="Times New Roman"/>
          <w:kern w:val="0"/>
          <w:sz w:val="24"/>
          <w:szCs w:val="20"/>
        </w:rPr>
        <w:t xml:space="preserve"> flake, however, there </w:t>
      </w:r>
      <w:r w:rsidR="001B7482">
        <w:rPr>
          <w:rFonts w:ascii="Times New Roman" w:eastAsia="宋体" w:hAnsi="Times New Roman" w:cs="Times New Roman"/>
          <w:kern w:val="0"/>
          <w:sz w:val="24"/>
          <w:szCs w:val="20"/>
        </w:rPr>
        <w:t>was</w:t>
      </w:r>
      <w:r w:rsidR="00E72E4F" w:rsidRPr="00193004">
        <w:rPr>
          <w:rFonts w:ascii="Times New Roman" w:eastAsia="宋体" w:hAnsi="Times New Roman" w:cs="Times New Roman"/>
          <w:kern w:val="0"/>
          <w:sz w:val="24"/>
          <w:szCs w:val="20"/>
        </w:rPr>
        <w:t xml:space="preserve"> an obviously Raman peak of SiO</w:t>
      </w:r>
      <w:r w:rsidR="00E72E4F" w:rsidRPr="00193004">
        <w:rPr>
          <w:rFonts w:ascii="Times New Roman" w:eastAsia="宋体" w:hAnsi="Times New Roman" w:cs="Times New Roman"/>
          <w:kern w:val="0"/>
          <w:sz w:val="24"/>
          <w:szCs w:val="20"/>
          <w:vertAlign w:val="subscript"/>
        </w:rPr>
        <w:t>2</w:t>
      </w:r>
      <w:r w:rsidR="00E72E4F" w:rsidRPr="00193004">
        <w:rPr>
          <w:rFonts w:ascii="Times New Roman" w:eastAsia="宋体" w:hAnsi="Times New Roman" w:cs="Times New Roman"/>
          <w:kern w:val="0"/>
          <w:sz w:val="24"/>
          <w:szCs w:val="20"/>
        </w:rPr>
        <w:t xml:space="preserve"> was detected on FL</w:t>
      </w:r>
      <w:r w:rsidR="001B7482">
        <w:rPr>
          <w:rFonts w:ascii="Times New Roman" w:eastAsia="宋体" w:hAnsi="Times New Roman" w:cs="Times New Roman"/>
          <w:kern w:val="0"/>
          <w:sz w:val="24"/>
          <w:szCs w:val="20"/>
        </w:rPr>
        <w:t>P</w:t>
      </w:r>
      <w:r w:rsidR="00E72E4F" w:rsidRPr="00193004">
        <w:rPr>
          <w:rFonts w:ascii="Times New Roman" w:eastAsia="宋体" w:hAnsi="Times New Roman" w:cs="Times New Roman"/>
          <w:kern w:val="0"/>
          <w:sz w:val="24"/>
          <w:szCs w:val="20"/>
        </w:rPr>
        <w:t>-MoS</w:t>
      </w:r>
      <w:r w:rsidR="00E72E4F" w:rsidRPr="00193004">
        <w:rPr>
          <w:rFonts w:ascii="Times New Roman" w:eastAsia="宋体" w:hAnsi="Times New Roman" w:cs="Times New Roman"/>
          <w:kern w:val="0"/>
          <w:sz w:val="24"/>
          <w:szCs w:val="20"/>
          <w:vertAlign w:val="subscript"/>
        </w:rPr>
        <w:t>2</w:t>
      </w:r>
      <w:r w:rsidR="00B923BB" w:rsidRPr="00193004">
        <w:rPr>
          <w:rFonts w:ascii="Times New Roman" w:eastAsia="宋体" w:hAnsi="Times New Roman" w:cs="Times New Roman"/>
          <w:kern w:val="0"/>
          <w:sz w:val="24"/>
          <w:szCs w:val="20"/>
        </w:rPr>
        <w:t xml:space="preserve"> flake, which indicated </w:t>
      </w:r>
      <w:r w:rsidR="007A1ED4" w:rsidRPr="00193004">
        <w:rPr>
          <w:rFonts w:ascii="Times New Roman" w:eastAsia="宋体" w:hAnsi="Times New Roman" w:cs="Times New Roman"/>
          <w:kern w:val="0"/>
          <w:sz w:val="24"/>
          <w:szCs w:val="20"/>
        </w:rPr>
        <w:t xml:space="preserve">that </w:t>
      </w:r>
      <w:r w:rsidR="00B923BB" w:rsidRPr="00193004">
        <w:rPr>
          <w:rFonts w:ascii="Times New Roman" w:eastAsia="宋体" w:hAnsi="Times New Roman" w:cs="Times New Roman"/>
          <w:kern w:val="0"/>
          <w:sz w:val="24"/>
          <w:szCs w:val="20"/>
        </w:rPr>
        <w:t xml:space="preserve">substrate was also detected on </w:t>
      </w:r>
      <w:r w:rsidR="00B923BB" w:rsidRPr="00193004">
        <w:rPr>
          <w:rFonts w:ascii="Times New Roman" w:eastAsia="宋体" w:hAnsi="Times New Roman" w:cs="Times New Roman"/>
          <w:kern w:val="0"/>
          <w:sz w:val="24"/>
          <w:szCs w:val="20"/>
        </w:rPr>
        <w:lastRenderedPageBreak/>
        <w:t>FL</w:t>
      </w:r>
      <w:r w:rsidR="001B7482">
        <w:rPr>
          <w:rFonts w:ascii="Times New Roman" w:eastAsia="宋体" w:hAnsi="Times New Roman" w:cs="Times New Roman"/>
          <w:kern w:val="0"/>
          <w:sz w:val="24"/>
          <w:szCs w:val="20"/>
        </w:rPr>
        <w:t>P</w:t>
      </w:r>
      <w:r w:rsidR="00B923BB" w:rsidRPr="00193004">
        <w:rPr>
          <w:rFonts w:ascii="Times New Roman" w:eastAsia="宋体" w:hAnsi="Times New Roman" w:cs="Times New Roman"/>
          <w:kern w:val="0"/>
          <w:sz w:val="24"/>
          <w:szCs w:val="20"/>
        </w:rPr>
        <w:t>-MoS</w:t>
      </w:r>
      <w:r w:rsidR="00B923BB" w:rsidRPr="00193004">
        <w:rPr>
          <w:rFonts w:ascii="Times New Roman" w:eastAsia="宋体" w:hAnsi="Times New Roman" w:cs="Times New Roman"/>
          <w:kern w:val="0"/>
          <w:sz w:val="24"/>
          <w:szCs w:val="20"/>
          <w:vertAlign w:val="subscript"/>
        </w:rPr>
        <w:t>2</w:t>
      </w:r>
      <w:r w:rsidR="00B923BB" w:rsidRPr="00193004">
        <w:rPr>
          <w:rFonts w:ascii="Times New Roman" w:eastAsia="宋体" w:hAnsi="Times New Roman" w:cs="Times New Roman"/>
          <w:kern w:val="0"/>
          <w:sz w:val="24"/>
          <w:szCs w:val="20"/>
        </w:rPr>
        <w:t xml:space="preserve"> flake.</w:t>
      </w:r>
      <w:hyperlink w:anchor="_ENREF_45" w:tooltip="Serincan, 2004 #39" w:history="1">
        <w:r w:rsidR="0093017B">
          <w:rPr>
            <w:rFonts w:ascii="Times New Roman" w:eastAsia="宋体" w:hAnsi="Times New Roman" w:cs="Times New Roman"/>
            <w:kern w:val="0"/>
            <w:sz w:val="24"/>
            <w:szCs w:val="20"/>
          </w:rPr>
          <w:fldChar w:fldCharType="begin"/>
        </w:r>
        <w:r w:rsidR="0093017B">
          <w:rPr>
            <w:rFonts w:ascii="Times New Roman" w:eastAsia="宋体" w:hAnsi="Times New Roman" w:cs="Times New Roman"/>
            <w:kern w:val="0"/>
            <w:sz w:val="24"/>
            <w:szCs w:val="20"/>
          </w:rPr>
          <w:instrText xml:space="preserve"> ADDIN EN.CITE &lt;EndNote&gt;&lt;Cite&gt;&lt;Author&gt;Serincan&lt;/Author&gt;&lt;Year&gt;2004&lt;/Year&gt;&lt;RecNum&gt;39&lt;/RecNum&gt;&lt;DisplayText&gt;&lt;style face="superscript"&gt;45-46&lt;/style&gt;&lt;/DisplayText&gt;&lt;record&gt;&lt;rec-number&gt;39&lt;/rec-number&gt;&lt;foreign-keys&gt;&lt;key app="EN" db-id="d5wrwa9efewz2pe5eexxpvsowap5sz2trede"&gt;39&lt;/key&gt;&lt;/foreign-keys&gt;&lt;ref-type name="Journal Article"&gt;17&lt;/ref-type&gt;&lt;contributors&gt;&lt;authors&gt;&lt;author&gt;U. Serincan&lt;/author&gt;&lt;author&gt;G. Kartopu&lt;/author&gt;&lt;author&gt;A. Guennes&lt;/author&gt;&lt;author&gt;T. G. Finstad&lt;/author&gt;&lt;author&gt;R. Turan&lt;/author&gt;&lt;author&gt;Y. Ekinci&lt;/author&gt;&lt;author&gt;S. C. Bayliss&lt;/author&gt;&lt;/authors&gt;&lt;/contributors&gt;&lt;titles&gt;&lt;title&gt;Characterization of Ge nanocrystals embedded in SiO 2 by Raman spectroscopy&lt;/title&gt;&lt;secondary-title&gt;Semiconductor Science and Technology&lt;/secondary-title&gt;&lt;/titles&gt;&lt;periodical&gt;&lt;full-title&gt;Semiconductor Science and Technology&lt;/full-title&gt;&lt;/periodical&gt;&lt;pages&gt;247&lt;/pages&gt;&lt;volume&gt;19&lt;/volume&gt;&lt;number&gt;2&lt;/number&gt;&lt;dates&gt;&lt;year&gt;2004&lt;/year&gt;&lt;/dates&gt;&lt;isbn&gt;0268-1242&lt;/isbn&gt;&lt;urls&gt;&lt;related-urls&gt;&lt;url&gt;http://stacks.iop.org/0268-1242/19/i=2/a=021&lt;/url&gt;&lt;/related-urls&gt;&lt;/urls&gt;&lt;/record&gt;&lt;/Cite&gt;&lt;Cite&gt;&lt;Author&gt;Nesheva&lt;/Author&gt;&lt;Year&gt;2002&lt;/Year&gt;&lt;RecNum&gt;40&lt;/RecNum&gt;&lt;record&gt;&lt;rec-number&gt;40&lt;/rec-number&gt;&lt;foreign-keys&gt;&lt;key app="EN" db-id="d5wrwa9efewz2pe5eexxpvsowap5sz2trede"&gt;40&lt;/key&gt;&lt;/foreign-keys&gt;&lt;ref-type name="Journal Article"&gt;17&lt;/ref-type&gt;&lt;contributors&gt;&lt;authors&gt;&lt;author&gt;Nesheva, D.&lt;/author&gt;&lt;author&gt;Raptis, C.&lt;/author&gt;&lt;author&gt;Perakis, A.&lt;/author&gt;&lt;/authors&gt;&lt;/contributors&gt;&lt;titles&gt;&lt;title&gt;Raman scattering and photoluminescence from Si nanoparticles in annealed SiOx thin films&lt;/title&gt;&lt;secondary-title&gt;Journal of Applied Physics&lt;/secondary-title&gt;&lt;/titles&gt;&lt;periodical&gt;&lt;full-title&gt;Journal of Applied Physics&lt;/full-title&gt;&lt;/periodical&gt;&lt;pages&gt;4678-4683&lt;/pages&gt;&lt;volume&gt;92&lt;/volume&gt;&lt;number&gt;8&lt;/number&gt;&lt;dates&gt;&lt;year&gt;2002&lt;/year&gt;&lt;/dates&gt;&lt;urls&gt;&lt;related-urls&gt;&lt;url&gt;https://aip.scitation.org/doi/abs/10.1063/1.1504176&lt;/url&gt;&lt;/related-urls&gt;&lt;/urls&gt;&lt;electronic-resource-num&gt;10.1063/1.1504176&lt;/electronic-resource-num&gt;&lt;/record&gt;&lt;/Cite&gt;&lt;/EndNote&gt;</w:instrText>
        </w:r>
        <w:r w:rsidR="0093017B">
          <w:rPr>
            <w:rFonts w:ascii="Times New Roman" w:eastAsia="宋体" w:hAnsi="Times New Roman" w:cs="Times New Roman"/>
            <w:kern w:val="0"/>
            <w:sz w:val="24"/>
            <w:szCs w:val="20"/>
          </w:rPr>
          <w:fldChar w:fldCharType="separate"/>
        </w:r>
        <w:r w:rsidR="0093017B" w:rsidRPr="00C96269">
          <w:rPr>
            <w:rFonts w:ascii="Times New Roman" w:eastAsia="宋体" w:hAnsi="Times New Roman" w:cs="Times New Roman"/>
            <w:noProof/>
            <w:kern w:val="0"/>
            <w:sz w:val="24"/>
            <w:szCs w:val="20"/>
            <w:vertAlign w:val="superscript"/>
          </w:rPr>
          <w:t>45-46</w:t>
        </w:r>
        <w:r w:rsidR="0093017B">
          <w:rPr>
            <w:rFonts w:ascii="Times New Roman" w:eastAsia="宋体" w:hAnsi="Times New Roman" w:cs="Times New Roman"/>
            <w:kern w:val="0"/>
            <w:sz w:val="24"/>
            <w:szCs w:val="20"/>
          </w:rPr>
          <w:fldChar w:fldCharType="end"/>
        </w:r>
      </w:hyperlink>
      <w:r w:rsidR="00B923BB" w:rsidRPr="00193004">
        <w:rPr>
          <w:rFonts w:ascii="Times New Roman" w:eastAsia="宋体" w:hAnsi="Times New Roman" w:cs="Times New Roman"/>
          <w:kern w:val="0"/>
          <w:sz w:val="24"/>
          <w:szCs w:val="20"/>
        </w:rPr>
        <w:t xml:space="preserve"> This </w:t>
      </w:r>
      <w:r w:rsidR="00EA4427">
        <w:rPr>
          <w:rFonts w:ascii="Times New Roman" w:eastAsia="宋体" w:hAnsi="Times New Roman" w:cs="Times New Roman"/>
          <w:kern w:val="0"/>
          <w:sz w:val="24"/>
          <w:szCs w:val="20"/>
        </w:rPr>
        <w:t xml:space="preserve">result </w:t>
      </w:r>
      <w:r w:rsidR="007A1ED4" w:rsidRPr="00193004">
        <w:rPr>
          <w:rFonts w:ascii="Times New Roman" w:eastAsia="宋体" w:hAnsi="Times New Roman" w:cs="Times New Roman"/>
          <w:kern w:val="0"/>
          <w:sz w:val="24"/>
          <w:szCs w:val="20"/>
        </w:rPr>
        <w:t>also proved the separation of MoS</w:t>
      </w:r>
      <w:r w:rsidR="007A1ED4" w:rsidRPr="00193004">
        <w:rPr>
          <w:rFonts w:ascii="Times New Roman" w:eastAsia="宋体" w:hAnsi="Times New Roman" w:cs="Times New Roman"/>
          <w:kern w:val="0"/>
          <w:sz w:val="24"/>
          <w:szCs w:val="20"/>
          <w:vertAlign w:val="subscript"/>
        </w:rPr>
        <w:t>2</w:t>
      </w:r>
      <w:r w:rsidR="007A1ED4" w:rsidRPr="00193004">
        <w:rPr>
          <w:rFonts w:ascii="Times New Roman" w:eastAsia="宋体" w:hAnsi="Times New Roman" w:cs="Times New Roman"/>
          <w:kern w:val="0"/>
          <w:sz w:val="24"/>
          <w:szCs w:val="20"/>
        </w:rPr>
        <w:t xml:space="preserve"> </w:t>
      </w:r>
      <w:proofErr w:type="spellStart"/>
      <w:r w:rsidR="007A1ED4" w:rsidRPr="00193004">
        <w:rPr>
          <w:rFonts w:ascii="Times New Roman" w:eastAsia="宋体" w:hAnsi="Times New Roman" w:cs="Times New Roman"/>
          <w:kern w:val="0"/>
          <w:sz w:val="24"/>
          <w:szCs w:val="20"/>
        </w:rPr>
        <w:t>nanoribbons</w:t>
      </w:r>
      <w:proofErr w:type="spellEnd"/>
      <w:r w:rsidR="007A1ED4" w:rsidRPr="00193004">
        <w:rPr>
          <w:rFonts w:ascii="Times New Roman" w:eastAsia="宋体" w:hAnsi="Times New Roman" w:cs="Times New Roman"/>
          <w:kern w:val="0"/>
          <w:sz w:val="24"/>
          <w:szCs w:val="20"/>
        </w:rPr>
        <w:t xml:space="preserve"> and </w:t>
      </w:r>
      <w:r w:rsidR="004244EF" w:rsidRPr="00193004">
        <w:rPr>
          <w:rFonts w:ascii="Times New Roman" w:eastAsia="宋体" w:hAnsi="Times New Roman" w:cs="Times New Roman"/>
          <w:kern w:val="0"/>
          <w:sz w:val="24"/>
          <w:szCs w:val="20"/>
        </w:rPr>
        <w:t>penetrating gaps between them</w:t>
      </w:r>
      <w:r w:rsidR="0095193A" w:rsidRPr="00193004">
        <w:rPr>
          <w:rFonts w:ascii="Times New Roman" w:eastAsia="宋体" w:hAnsi="Times New Roman" w:cs="Times New Roman"/>
          <w:kern w:val="0"/>
          <w:sz w:val="24"/>
          <w:szCs w:val="20"/>
        </w:rPr>
        <w:t>, which was consisten</w:t>
      </w:r>
      <w:r w:rsidR="004F4F7E">
        <w:rPr>
          <w:rFonts w:ascii="Times New Roman" w:eastAsia="宋体" w:hAnsi="Times New Roman" w:cs="Times New Roman"/>
          <w:kern w:val="0"/>
          <w:sz w:val="24"/>
          <w:szCs w:val="20"/>
        </w:rPr>
        <w:t>t with the results in Figure 3.</w:t>
      </w:r>
      <w:r w:rsidR="007211DF">
        <w:rPr>
          <w:rFonts w:ascii="Times New Roman" w:eastAsia="宋体" w:hAnsi="Times New Roman" w:cs="Times New Roman" w:hint="eastAsia"/>
          <w:kern w:val="0"/>
          <w:sz w:val="24"/>
          <w:szCs w:val="20"/>
        </w:rPr>
        <w:t xml:space="preserve"> </w:t>
      </w:r>
      <w:r w:rsidR="007F12C4" w:rsidRPr="00175628">
        <w:rPr>
          <w:rFonts w:ascii="Times New Roman" w:eastAsia="宋体" w:hAnsi="Times New Roman" w:cs="Times New Roman" w:hint="eastAsia"/>
          <w:kern w:val="0"/>
          <w:sz w:val="24"/>
          <w:szCs w:val="20"/>
        </w:rPr>
        <w:t>X</w:t>
      </w:r>
      <w:r w:rsidR="007F12C4" w:rsidRPr="00175628">
        <w:rPr>
          <w:rFonts w:ascii="Times New Roman" w:eastAsia="宋体" w:hAnsi="Times New Roman" w:cs="Times New Roman"/>
          <w:kern w:val="0"/>
          <w:sz w:val="24"/>
          <w:szCs w:val="20"/>
        </w:rPr>
        <w:t>PS Mo</w:t>
      </w:r>
      <w:ins w:id="48" w:author="zp" w:date="2018-12-21T16:21:00Z">
        <w:r w:rsidR="005F522A" w:rsidRPr="00175628">
          <w:rPr>
            <w:rFonts w:ascii="Times New Roman" w:eastAsia="宋体" w:hAnsi="Times New Roman" w:cs="Times New Roman"/>
            <w:kern w:val="0"/>
            <w:sz w:val="24"/>
            <w:szCs w:val="20"/>
          </w:rPr>
          <w:t xml:space="preserve"> </w:t>
        </w:r>
      </w:ins>
      <w:del w:id="49" w:author="zp" w:date="2018-12-21T16:21:00Z">
        <w:r w:rsidR="007F12C4" w:rsidRPr="00175628" w:rsidDel="005F522A">
          <w:rPr>
            <w:rFonts w:ascii="Times New Roman" w:eastAsia="宋体" w:hAnsi="Times New Roman" w:cs="Times New Roman"/>
            <w:kern w:val="0"/>
            <w:sz w:val="24"/>
            <w:szCs w:val="20"/>
          </w:rPr>
          <w:delText xml:space="preserve">, </w:delText>
        </w:r>
      </w:del>
      <w:ins w:id="50" w:author="zp" w:date="2018-12-21T16:21:00Z">
        <w:r w:rsidR="005F522A" w:rsidRPr="00175628">
          <w:rPr>
            <w:rFonts w:ascii="Times New Roman" w:eastAsia="宋体" w:hAnsi="Times New Roman" w:cs="Times New Roman"/>
            <w:kern w:val="0"/>
            <w:sz w:val="24"/>
            <w:szCs w:val="20"/>
          </w:rPr>
          <w:t xml:space="preserve">and </w:t>
        </w:r>
      </w:ins>
      <w:r w:rsidR="007F12C4" w:rsidRPr="00175628">
        <w:rPr>
          <w:rFonts w:ascii="Times New Roman" w:eastAsia="宋体" w:hAnsi="Times New Roman" w:cs="Times New Roman"/>
          <w:kern w:val="0"/>
          <w:sz w:val="24"/>
          <w:szCs w:val="20"/>
        </w:rPr>
        <w:t>O</w:t>
      </w:r>
      <w:del w:id="51" w:author="zp" w:date="2018-12-21T16:21:00Z">
        <w:r w:rsidR="007F12C4" w:rsidRPr="00175628" w:rsidDel="005F522A">
          <w:rPr>
            <w:rFonts w:ascii="Times New Roman" w:eastAsia="宋体" w:hAnsi="Times New Roman" w:cs="Times New Roman"/>
            <w:kern w:val="0"/>
            <w:sz w:val="24"/>
            <w:szCs w:val="20"/>
          </w:rPr>
          <w:delText>, and S</w:delText>
        </w:r>
      </w:del>
      <w:r w:rsidR="007F12C4" w:rsidRPr="00175628">
        <w:rPr>
          <w:rFonts w:ascii="Times New Roman" w:eastAsia="宋体" w:hAnsi="Times New Roman" w:cs="Times New Roman"/>
          <w:kern w:val="0"/>
          <w:sz w:val="24"/>
          <w:szCs w:val="20"/>
        </w:rPr>
        <w:t xml:space="preserve"> spectra of </w:t>
      </w:r>
      <w:r w:rsidR="00A45347" w:rsidRPr="00175628">
        <w:rPr>
          <w:rFonts w:ascii="Times New Roman" w:eastAsia="宋体" w:hAnsi="Times New Roman" w:cs="Times New Roman"/>
          <w:kern w:val="0"/>
          <w:sz w:val="24"/>
          <w:szCs w:val="20"/>
        </w:rPr>
        <w:t>pristine MoS</w:t>
      </w:r>
      <w:r w:rsidR="00A45347" w:rsidRPr="00175628">
        <w:rPr>
          <w:rFonts w:ascii="Times New Roman" w:eastAsia="宋体" w:hAnsi="Times New Roman" w:cs="Times New Roman"/>
          <w:kern w:val="0"/>
          <w:sz w:val="24"/>
          <w:szCs w:val="20"/>
          <w:vertAlign w:val="subscript"/>
        </w:rPr>
        <w:t>2</w:t>
      </w:r>
      <w:r w:rsidR="00456064" w:rsidRPr="00175628">
        <w:rPr>
          <w:rFonts w:ascii="Times New Roman" w:eastAsia="宋体" w:hAnsi="Times New Roman" w:cs="Times New Roman"/>
          <w:kern w:val="0"/>
          <w:sz w:val="24"/>
          <w:szCs w:val="20"/>
        </w:rPr>
        <w:t xml:space="preserve"> and FLP</w:t>
      </w:r>
      <w:r w:rsidR="00A45347" w:rsidRPr="00175628">
        <w:rPr>
          <w:rFonts w:ascii="Times New Roman" w:eastAsia="宋体" w:hAnsi="Times New Roman" w:cs="Times New Roman"/>
          <w:kern w:val="0"/>
          <w:sz w:val="24"/>
          <w:szCs w:val="20"/>
        </w:rPr>
        <w:t>-MoS</w:t>
      </w:r>
      <w:r w:rsidR="00A45347" w:rsidRPr="00175628">
        <w:rPr>
          <w:rFonts w:ascii="Times New Roman" w:eastAsia="宋体" w:hAnsi="Times New Roman" w:cs="Times New Roman"/>
          <w:kern w:val="0"/>
          <w:sz w:val="24"/>
          <w:szCs w:val="20"/>
          <w:vertAlign w:val="subscript"/>
        </w:rPr>
        <w:t>2</w:t>
      </w:r>
      <w:r w:rsidR="00A45347" w:rsidRPr="00175628">
        <w:rPr>
          <w:rFonts w:ascii="Times New Roman" w:eastAsia="宋体" w:hAnsi="Times New Roman" w:cs="Times New Roman"/>
          <w:kern w:val="0"/>
          <w:sz w:val="24"/>
          <w:szCs w:val="20"/>
        </w:rPr>
        <w:t xml:space="preserve"> </w:t>
      </w:r>
      <w:r w:rsidR="00B70B96" w:rsidRPr="00175628">
        <w:rPr>
          <w:rFonts w:ascii="Times New Roman" w:eastAsia="宋体" w:hAnsi="Times New Roman" w:cs="Times New Roman"/>
          <w:kern w:val="0"/>
          <w:sz w:val="24"/>
          <w:szCs w:val="20"/>
        </w:rPr>
        <w:t>are</w:t>
      </w:r>
      <w:r w:rsidR="00A45347" w:rsidRPr="00175628">
        <w:rPr>
          <w:rFonts w:ascii="Times New Roman" w:eastAsia="宋体" w:hAnsi="Times New Roman" w:cs="Times New Roman"/>
          <w:kern w:val="0"/>
          <w:sz w:val="24"/>
          <w:szCs w:val="20"/>
        </w:rPr>
        <w:t xml:space="preserve"> </w:t>
      </w:r>
      <w:ins w:id="52" w:author="zp" w:date="2018-12-21T16:21:00Z">
        <w:r w:rsidR="005F522A" w:rsidRPr="00175628">
          <w:rPr>
            <w:rFonts w:ascii="Times New Roman" w:eastAsia="宋体" w:hAnsi="Times New Roman" w:cs="Times New Roman"/>
            <w:kern w:val="0"/>
            <w:sz w:val="24"/>
            <w:szCs w:val="20"/>
          </w:rPr>
          <w:t xml:space="preserve">also </w:t>
        </w:r>
      </w:ins>
      <w:r w:rsidR="00A45347" w:rsidRPr="00175628">
        <w:rPr>
          <w:rFonts w:ascii="Times New Roman" w:eastAsia="宋体" w:hAnsi="Times New Roman" w:cs="Times New Roman"/>
          <w:kern w:val="0"/>
          <w:sz w:val="24"/>
          <w:szCs w:val="20"/>
        </w:rPr>
        <w:t xml:space="preserve">shown in Figure </w:t>
      </w:r>
      <w:del w:id="53" w:author="zp" w:date="2018-12-21T16:22:00Z">
        <w:r w:rsidR="00A45347" w:rsidRPr="00175628" w:rsidDel="005F522A">
          <w:rPr>
            <w:rFonts w:ascii="Times New Roman" w:eastAsia="宋体" w:hAnsi="Times New Roman" w:cs="Times New Roman"/>
            <w:kern w:val="0"/>
            <w:sz w:val="24"/>
            <w:szCs w:val="20"/>
          </w:rPr>
          <w:delText>S1, Figure 4b and c, and Figure S2</w:delText>
        </w:r>
      </w:del>
      <w:ins w:id="54" w:author="zp" w:date="2018-12-21T16:22:00Z">
        <w:r w:rsidR="005F522A" w:rsidRPr="00175628">
          <w:rPr>
            <w:rFonts w:ascii="Times New Roman" w:eastAsia="宋体" w:hAnsi="Times New Roman" w:cs="Times New Roman"/>
            <w:kern w:val="0"/>
            <w:sz w:val="24"/>
            <w:szCs w:val="20"/>
          </w:rPr>
          <w:t>4</w:t>
        </w:r>
      </w:ins>
      <w:ins w:id="55" w:author="zp" w:date="2018-12-21T16:23:00Z">
        <w:r w:rsidR="00DD55E5" w:rsidRPr="00175628">
          <w:rPr>
            <w:rFonts w:ascii="Times New Roman" w:eastAsia="宋体" w:hAnsi="Times New Roman" w:cs="Times New Roman"/>
            <w:kern w:val="0"/>
            <w:sz w:val="24"/>
            <w:szCs w:val="20"/>
          </w:rPr>
          <w:t xml:space="preserve"> (</w:t>
        </w:r>
      </w:ins>
      <w:ins w:id="56" w:author="zp" w:date="2018-12-21T16:24:00Z">
        <w:r w:rsidR="00DD55E5" w:rsidRPr="00175628">
          <w:rPr>
            <w:rFonts w:ascii="Times New Roman" w:eastAsia="宋体" w:hAnsi="Times New Roman" w:cs="Times New Roman"/>
            <w:kern w:val="0"/>
            <w:sz w:val="24"/>
            <w:szCs w:val="20"/>
          </w:rPr>
          <w:t>XPS S spectra for them are shown in Figure S1 and S2</w:t>
        </w:r>
      </w:ins>
      <w:ins w:id="57" w:author="zp" w:date="2018-12-21T16:23:00Z">
        <w:r w:rsidR="00DD55E5" w:rsidRPr="00175628">
          <w:rPr>
            <w:rFonts w:ascii="Times New Roman" w:eastAsia="宋体" w:hAnsi="Times New Roman" w:cs="Times New Roman"/>
            <w:kern w:val="0"/>
            <w:sz w:val="24"/>
            <w:szCs w:val="20"/>
          </w:rPr>
          <w:t>)</w:t>
        </w:r>
      </w:ins>
      <w:r w:rsidR="00A45347" w:rsidRPr="00C65EA7">
        <w:rPr>
          <w:rFonts w:ascii="Times New Roman" w:eastAsia="宋体" w:hAnsi="Times New Roman" w:cs="Times New Roman"/>
          <w:kern w:val="0"/>
          <w:sz w:val="24"/>
          <w:szCs w:val="20"/>
        </w:rPr>
        <w:t>.</w:t>
      </w:r>
      <w:r w:rsidR="00B27384" w:rsidRPr="00193004">
        <w:rPr>
          <w:rFonts w:ascii="Times New Roman" w:eastAsia="宋体" w:hAnsi="Times New Roman" w:cs="Times New Roman"/>
          <w:kern w:val="0"/>
          <w:sz w:val="24"/>
          <w:szCs w:val="20"/>
        </w:rPr>
        <w:t xml:space="preserve"> </w:t>
      </w:r>
      <w:del w:id="58" w:author="zp" w:date="2018-12-21T16:22:00Z">
        <w:r w:rsidR="004223D7" w:rsidRPr="00193004" w:rsidDel="00375348">
          <w:rPr>
            <w:rFonts w:ascii="Times New Roman" w:eastAsia="宋体" w:hAnsi="Times New Roman" w:cs="Times New Roman"/>
            <w:kern w:val="0"/>
            <w:sz w:val="24"/>
            <w:szCs w:val="20"/>
          </w:rPr>
          <w:delText xml:space="preserve">Figure </w:delText>
        </w:r>
      </w:del>
      <w:del w:id="59" w:author="zp" w:date="2018-12-21T16:14:00Z">
        <w:r w:rsidR="004223D7" w:rsidRPr="00193004" w:rsidDel="006C54F8">
          <w:rPr>
            <w:rFonts w:ascii="Times New Roman" w:eastAsia="宋体" w:hAnsi="Times New Roman" w:cs="Times New Roman"/>
            <w:kern w:val="0"/>
            <w:sz w:val="24"/>
            <w:szCs w:val="20"/>
          </w:rPr>
          <w:delText xml:space="preserve">S1a </w:delText>
        </w:r>
      </w:del>
      <w:del w:id="60" w:author="zp" w:date="2018-12-21T16:23:00Z">
        <w:r w:rsidR="004223D7" w:rsidRPr="00193004" w:rsidDel="00375348">
          <w:rPr>
            <w:rFonts w:ascii="Times New Roman" w:eastAsia="宋体" w:hAnsi="Times New Roman" w:cs="Times New Roman"/>
            <w:kern w:val="0"/>
            <w:sz w:val="24"/>
            <w:szCs w:val="20"/>
          </w:rPr>
          <w:delText xml:space="preserve">shows </w:delText>
        </w:r>
      </w:del>
      <w:del w:id="61" w:author="zp" w:date="2018-12-21T16:22:00Z">
        <w:r w:rsidR="004223D7" w:rsidRPr="00193004" w:rsidDel="00375348">
          <w:rPr>
            <w:rFonts w:ascii="Times New Roman" w:eastAsia="宋体" w:hAnsi="Times New Roman" w:cs="Times New Roman"/>
            <w:kern w:val="0"/>
            <w:sz w:val="24"/>
            <w:szCs w:val="20"/>
          </w:rPr>
          <w:delText>the</w:delText>
        </w:r>
        <w:r w:rsidR="00B7177A" w:rsidRPr="00193004" w:rsidDel="00375348">
          <w:rPr>
            <w:rFonts w:ascii="Times New Roman" w:eastAsia="宋体" w:hAnsi="Times New Roman" w:cs="Times New Roman"/>
            <w:kern w:val="0"/>
            <w:sz w:val="24"/>
            <w:szCs w:val="20"/>
          </w:rPr>
          <w:delText xml:space="preserve"> </w:delText>
        </w:r>
      </w:del>
      <w:ins w:id="62" w:author="zp" w:date="2018-12-21T16:22:00Z">
        <w:r w:rsidR="00375348">
          <w:rPr>
            <w:rFonts w:ascii="Times New Roman" w:eastAsia="宋体" w:hAnsi="Times New Roman" w:cs="Times New Roman"/>
            <w:kern w:val="0"/>
            <w:sz w:val="24"/>
            <w:szCs w:val="20"/>
          </w:rPr>
          <w:t>T</w:t>
        </w:r>
        <w:r w:rsidR="00375348" w:rsidRPr="00193004">
          <w:rPr>
            <w:rFonts w:ascii="Times New Roman" w:eastAsia="宋体" w:hAnsi="Times New Roman" w:cs="Times New Roman"/>
            <w:kern w:val="0"/>
            <w:sz w:val="24"/>
            <w:szCs w:val="20"/>
          </w:rPr>
          <w:t xml:space="preserve">he </w:t>
        </w:r>
      </w:ins>
      <w:r w:rsidR="00B7177A" w:rsidRPr="00193004">
        <w:rPr>
          <w:rFonts w:ascii="Times New Roman" w:eastAsia="宋体" w:hAnsi="Times New Roman" w:cs="Times New Roman"/>
          <w:kern w:val="0"/>
          <w:sz w:val="24"/>
          <w:szCs w:val="20"/>
        </w:rPr>
        <w:t>Mo 3d spectra for pristine MoS</w:t>
      </w:r>
      <w:r w:rsidR="00B7177A" w:rsidRPr="00193004">
        <w:rPr>
          <w:rFonts w:ascii="Times New Roman" w:eastAsia="宋体" w:hAnsi="Times New Roman" w:cs="Times New Roman"/>
          <w:kern w:val="0"/>
          <w:sz w:val="24"/>
          <w:szCs w:val="20"/>
          <w:vertAlign w:val="subscript"/>
        </w:rPr>
        <w:t>2</w:t>
      </w:r>
      <w:ins w:id="63" w:author="zp" w:date="2018-12-21T16:22:00Z">
        <w:r w:rsidR="00375348">
          <w:rPr>
            <w:rFonts w:ascii="Times New Roman" w:eastAsia="宋体" w:hAnsi="Times New Roman" w:cs="Times New Roman"/>
            <w:kern w:val="0"/>
            <w:sz w:val="24"/>
            <w:szCs w:val="20"/>
          </w:rPr>
          <w:t xml:space="preserve"> is shown in </w:t>
        </w:r>
        <w:r w:rsidR="00375348" w:rsidRPr="00193004">
          <w:rPr>
            <w:rFonts w:ascii="Times New Roman" w:eastAsia="宋体" w:hAnsi="Times New Roman" w:cs="Times New Roman"/>
            <w:kern w:val="0"/>
            <w:sz w:val="24"/>
            <w:szCs w:val="20"/>
          </w:rPr>
          <w:t xml:space="preserve">Figure </w:t>
        </w:r>
        <w:r w:rsidR="00375348">
          <w:rPr>
            <w:rFonts w:ascii="Times New Roman" w:eastAsia="宋体" w:hAnsi="Times New Roman" w:cs="Times New Roman"/>
            <w:kern w:val="0"/>
            <w:sz w:val="24"/>
            <w:szCs w:val="20"/>
          </w:rPr>
          <w:t>4b</w:t>
        </w:r>
      </w:ins>
      <w:r w:rsidR="00B7177A" w:rsidRPr="00193004">
        <w:rPr>
          <w:rFonts w:ascii="Times New Roman" w:eastAsia="宋体" w:hAnsi="Times New Roman" w:cs="Times New Roman"/>
          <w:kern w:val="0"/>
          <w:sz w:val="24"/>
          <w:szCs w:val="20"/>
        </w:rPr>
        <w:t xml:space="preserve">, </w:t>
      </w:r>
      <w:r w:rsidR="00CC7ACE" w:rsidRPr="00193004">
        <w:rPr>
          <w:rFonts w:ascii="Times New Roman" w:eastAsia="宋体" w:hAnsi="Times New Roman" w:cs="Times New Roman"/>
          <w:kern w:val="0"/>
          <w:sz w:val="24"/>
          <w:szCs w:val="20"/>
          <w:lang w:val="en-GB"/>
        </w:rPr>
        <w:t xml:space="preserve">which </w:t>
      </w:r>
      <w:del w:id="64" w:author="zp" w:date="2018-12-21T16:23:00Z">
        <w:r w:rsidR="00CC7ACE" w:rsidRPr="00193004" w:rsidDel="00375348">
          <w:rPr>
            <w:rFonts w:ascii="Times New Roman" w:eastAsia="宋体" w:hAnsi="Times New Roman" w:cs="Times New Roman"/>
            <w:kern w:val="0"/>
            <w:sz w:val="24"/>
            <w:szCs w:val="20"/>
            <w:lang w:val="en-GB"/>
          </w:rPr>
          <w:delText>show</w:delText>
        </w:r>
        <w:r w:rsidR="00D6590A" w:rsidRPr="00193004" w:rsidDel="00375348">
          <w:rPr>
            <w:rFonts w:ascii="Times New Roman" w:eastAsia="宋体" w:hAnsi="Times New Roman" w:cs="Times New Roman"/>
            <w:kern w:val="0"/>
            <w:sz w:val="24"/>
            <w:szCs w:val="20"/>
            <w:lang w:val="en-GB"/>
          </w:rPr>
          <w:delText>s</w:delText>
        </w:r>
        <w:r w:rsidR="00CC7ACE" w:rsidRPr="00193004" w:rsidDel="00375348">
          <w:rPr>
            <w:rFonts w:ascii="Times New Roman" w:eastAsia="宋体" w:hAnsi="Times New Roman" w:cs="Times New Roman"/>
            <w:kern w:val="0"/>
            <w:sz w:val="24"/>
            <w:szCs w:val="20"/>
            <w:lang w:val="en-GB"/>
          </w:rPr>
          <w:delText xml:space="preserve"> </w:delText>
        </w:r>
      </w:del>
      <w:ins w:id="65" w:author="zp" w:date="2018-12-21T16:23:00Z">
        <w:r w:rsidR="00375348">
          <w:rPr>
            <w:rFonts w:ascii="Times New Roman" w:eastAsia="宋体" w:hAnsi="Times New Roman" w:cs="Times New Roman"/>
            <w:kern w:val="0"/>
            <w:sz w:val="24"/>
            <w:szCs w:val="20"/>
            <w:lang w:val="en-GB"/>
          </w:rPr>
          <w:t>reveal</w:t>
        </w:r>
        <w:r w:rsidR="00375348" w:rsidRPr="00193004">
          <w:rPr>
            <w:rFonts w:ascii="Times New Roman" w:eastAsia="宋体" w:hAnsi="Times New Roman" w:cs="Times New Roman"/>
            <w:kern w:val="0"/>
            <w:sz w:val="24"/>
            <w:szCs w:val="20"/>
            <w:lang w:val="en-GB"/>
          </w:rPr>
          <w:t xml:space="preserve">s </w:t>
        </w:r>
      </w:ins>
      <w:r w:rsidR="00CC7ACE" w:rsidRPr="00193004">
        <w:rPr>
          <w:rFonts w:ascii="Times New Roman" w:eastAsia="宋体" w:hAnsi="Times New Roman" w:cs="Times New Roman"/>
          <w:kern w:val="0"/>
          <w:sz w:val="24"/>
          <w:szCs w:val="20"/>
          <w:lang w:val="en-GB"/>
        </w:rPr>
        <w:t xml:space="preserve">three peaks at 227.2, 229.3, and 232.4 </w:t>
      </w:r>
      <w:proofErr w:type="spellStart"/>
      <w:r w:rsidR="00CC7ACE" w:rsidRPr="00193004">
        <w:rPr>
          <w:rFonts w:ascii="Times New Roman" w:eastAsia="宋体" w:hAnsi="Times New Roman" w:cs="Times New Roman"/>
          <w:kern w:val="0"/>
          <w:sz w:val="24"/>
          <w:szCs w:val="20"/>
          <w:lang w:val="en-GB"/>
        </w:rPr>
        <w:t>eV</w:t>
      </w:r>
      <w:proofErr w:type="spellEnd"/>
      <w:r w:rsidR="00CC7ACE" w:rsidRPr="00193004">
        <w:rPr>
          <w:rFonts w:ascii="Times New Roman" w:eastAsia="宋体" w:hAnsi="Times New Roman" w:cs="Times New Roman"/>
          <w:kern w:val="0"/>
          <w:sz w:val="24"/>
          <w:szCs w:val="20"/>
          <w:lang w:val="en-GB"/>
        </w:rPr>
        <w:t xml:space="preserve">, respectively assigned to the S 2s orbital of divalent </w:t>
      </w:r>
      <w:proofErr w:type="spellStart"/>
      <w:r w:rsidR="00CC7ACE" w:rsidRPr="00193004">
        <w:rPr>
          <w:rFonts w:ascii="Times New Roman" w:eastAsia="宋体" w:hAnsi="Times New Roman" w:cs="Times New Roman"/>
          <w:kern w:val="0"/>
          <w:sz w:val="24"/>
          <w:szCs w:val="20"/>
          <w:lang w:val="en-GB"/>
        </w:rPr>
        <w:t>sulfur</w:t>
      </w:r>
      <w:proofErr w:type="spellEnd"/>
      <w:r w:rsidR="00CC7ACE" w:rsidRPr="00193004">
        <w:rPr>
          <w:rFonts w:ascii="Times New Roman" w:eastAsia="宋体" w:hAnsi="Times New Roman" w:cs="Times New Roman"/>
          <w:kern w:val="0"/>
          <w:sz w:val="24"/>
          <w:szCs w:val="20"/>
          <w:lang w:val="en-GB"/>
        </w:rPr>
        <w:t xml:space="preserve">, </w:t>
      </w:r>
      <w:r w:rsidR="001C53DC" w:rsidRPr="00193004">
        <w:rPr>
          <w:rFonts w:ascii="Times New Roman" w:eastAsia="宋体" w:hAnsi="Times New Roman" w:cs="Times New Roman"/>
          <w:kern w:val="0"/>
          <w:sz w:val="24"/>
          <w:szCs w:val="20"/>
          <w:lang w:val="en-GB"/>
        </w:rPr>
        <w:t xml:space="preserve">and </w:t>
      </w:r>
      <w:r w:rsidR="00CC7ACE" w:rsidRPr="00193004">
        <w:rPr>
          <w:rFonts w:ascii="Times New Roman" w:eastAsia="宋体" w:hAnsi="Times New Roman" w:cs="Times New Roman"/>
          <w:kern w:val="0"/>
          <w:sz w:val="24"/>
          <w:szCs w:val="20"/>
          <w:lang w:val="en-GB"/>
        </w:rPr>
        <w:t>the Mo</w:t>
      </w:r>
      <w:r w:rsidR="00CC7ACE" w:rsidRPr="00193004">
        <w:rPr>
          <w:rFonts w:ascii="Times New Roman" w:eastAsia="宋体" w:hAnsi="Times New Roman" w:cs="Times New Roman"/>
          <w:kern w:val="0"/>
          <w:sz w:val="24"/>
          <w:szCs w:val="20"/>
          <w:vertAlign w:val="superscript"/>
          <w:lang w:val="en-GB"/>
        </w:rPr>
        <w:t>4+</w:t>
      </w:r>
      <w:r w:rsidR="00CC7ACE" w:rsidRPr="00193004">
        <w:rPr>
          <w:rFonts w:ascii="Times New Roman" w:eastAsia="宋体" w:hAnsi="Times New Roman" w:cs="Times New Roman"/>
          <w:kern w:val="0"/>
          <w:sz w:val="24"/>
          <w:szCs w:val="20"/>
          <w:lang w:val="en-GB"/>
        </w:rPr>
        <w:t xml:space="preserve"> 3d</w:t>
      </w:r>
      <w:r w:rsidR="00CC7ACE" w:rsidRPr="00193004">
        <w:rPr>
          <w:rFonts w:ascii="Times New Roman" w:eastAsia="宋体" w:hAnsi="Times New Roman" w:cs="Times New Roman"/>
          <w:kern w:val="0"/>
          <w:sz w:val="24"/>
          <w:szCs w:val="20"/>
          <w:vertAlign w:val="subscript"/>
          <w:lang w:val="en-GB"/>
        </w:rPr>
        <w:t>5/2</w:t>
      </w:r>
      <w:r w:rsidR="00CC7ACE" w:rsidRPr="00193004">
        <w:rPr>
          <w:rFonts w:ascii="Times New Roman" w:eastAsia="宋体" w:hAnsi="Times New Roman" w:cs="Times New Roman"/>
          <w:kern w:val="0"/>
          <w:sz w:val="24"/>
          <w:szCs w:val="20"/>
          <w:lang w:val="en-GB"/>
        </w:rPr>
        <w:t xml:space="preserve"> and 3d</w:t>
      </w:r>
      <w:r w:rsidR="00CC7ACE" w:rsidRPr="00193004">
        <w:rPr>
          <w:rFonts w:ascii="Times New Roman" w:eastAsia="宋体" w:hAnsi="Times New Roman" w:cs="Times New Roman"/>
          <w:kern w:val="0"/>
          <w:sz w:val="24"/>
          <w:szCs w:val="20"/>
          <w:vertAlign w:val="subscript"/>
          <w:lang w:val="en-GB"/>
        </w:rPr>
        <w:t>3/2</w:t>
      </w:r>
      <w:r w:rsidR="00CC7ACE" w:rsidRPr="00193004">
        <w:rPr>
          <w:rFonts w:ascii="Times New Roman" w:eastAsia="宋体" w:hAnsi="Times New Roman" w:cs="Times New Roman"/>
          <w:kern w:val="0"/>
          <w:sz w:val="24"/>
          <w:szCs w:val="20"/>
          <w:lang w:val="en-GB"/>
        </w:rPr>
        <w:t xml:space="preserve"> orb</w:t>
      </w:r>
      <w:r w:rsidR="001C53DC" w:rsidRPr="00193004">
        <w:rPr>
          <w:rFonts w:ascii="Times New Roman" w:eastAsia="宋体" w:hAnsi="Times New Roman" w:cs="Times New Roman"/>
          <w:kern w:val="0"/>
          <w:sz w:val="24"/>
          <w:szCs w:val="20"/>
          <w:lang w:val="en-GB"/>
        </w:rPr>
        <w:t>itals of tetravalent molybdenum</w:t>
      </w:r>
      <w:r w:rsidR="00CC7ACE" w:rsidRPr="00193004">
        <w:rPr>
          <w:rFonts w:ascii="Times New Roman" w:eastAsia="宋体" w:hAnsi="Times New Roman" w:cs="Times New Roman"/>
          <w:kern w:val="0"/>
          <w:sz w:val="24"/>
          <w:szCs w:val="20"/>
          <w:lang w:val="en-GB"/>
        </w:rPr>
        <w:t>.</w:t>
      </w:r>
      <w:r w:rsidR="001C53DC" w:rsidRPr="00193004">
        <w:rPr>
          <w:rFonts w:ascii="Times New Roman" w:eastAsia="宋体" w:hAnsi="Times New Roman" w:cs="Times New Roman"/>
          <w:kern w:val="0"/>
          <w:sz w:val="24"/>
          <w:szCs w:val="20"/>
          <w:lang w:val="en-GB"/>
        </w:rPr>
        <w:t xml:space="preserve"> </w:t>
      </w:r>
      <w:r w:rsidR="000F79DB" w:rsidRPr="00193004">
        <w:rPr>
          <w:rFonts w:ascii="Times New Roman" w:eastAsia="宋体" w:hAnsi="Times New Roman" w:cs="Times New Roman"/>
          <w:kern w:val="0"/>
          <w:sz w:val="24"/>
          <w:szCs w:val="20"/>
          <w:lang w:val="en-GB"/>
        </w:rPr>
        <w:t xml:space="preserve">However, </w:t>
      </w:r>
      <w:r w:rsidR="00451989" w:rsidRPr="00193004">
        <w:rPr>
          <w:rFonts w:ascii="Times New Roman" w:eastAsia="宋体" w:hAnsi="Times New Roman" w:cs="Times New Roman"/>
          <w:kern w:val="0"/>
          <w:sz w:val="24"/>
          <w:szCs w:val="20"/>
          <w:lang w:val="en-GB"/>
        </w:rPr>
        <w:t xml:space="preserve">in </w:t>
      </w:r>
      <w:r w:rsidR="00D6590A" w:rsidRPr="00193004">
        <w:rPr>
          <w:rFonts w:ascii="Times New Roman" w:eastAsia="宋体" w:hAnsi="Times New Roman" w:cs="Times New Roman"/>
          <w:kern w:val="0"/>
          <w:sz w:val="24"/>
          <w:szCs w:val="20"/>
          <w:lang w:val="en-GB"/>
        </w:rPr>
        <w:t>Mo 3d spectra for FL</w:t>
      </w:r>
      <w:r w:rsidR="002F3422">
        <w:rPr>
          <w:rFonts w:ascii="Times New Roman" w:eastAsia="宋体" w:hAnsi="Times New Roman" w:cs="Times New Roman"/>
          <w:kern w:val="0"/>
          <w:sz w:val="24"/>
          <w:szCs w:val="20"/>
          <w:lang w:val="en-GB"/>
        </w:rPr>
        <w:t>P</w:t>
      </w:r>
      <w:r w:rsidR="00D6590A" w:rsidRPr="00193004">
        <w:rPr>
          <w:rFonts w:ascii="Times New Roman" w:eastAsia="宋体" w:hAnsi="Times New Roman" w:cs="Times New Roman"/>
          <w:kern w:val="0"/>
          <w:sz w:val="24"/>
          <w:szCs w:val="20"/>
          <w:lang w:val="en-GB"/>
        </w:rPr>
        <w:t>-MoS</w:t>
      </w:r>
      <w:r w:rsidR="00D6590A" w:rsidRPr="00193004">
        <w:rPr>
          <w:rFonts w:ascii="Times New Roman" w:eastAsia="宋体" w:hAnsi="Times New Roman" w:cs="Times New Roman"/>
          <w:kern w:val="0"/>
          <w:sz w:val="24"/>
          <w:szCs w:val="20"/>
          <w:vertAlign w:val="subscript"/>
          <w:lang w:val="en-GB"/>
        </w:rPr>
        <w:t>2</w:t>
      </w:r>
      <w:r w:rsidR="00A60CC6" w:rsidRPr="00193004">
        <w:rPr>
          <w:rFonts w:ascii="Times New Roman" w:eastAsia="宋体" w:hAnsi="Times New Roman" w:cs="Times New Roman"/>
          <w:kern w:val="0"/>
          <w:sz w:val="24"/>
          <w:szCs w:val="20"/>
          <w:lang w:val="en-GB"/>
        </w:rPr>
        <w:t xml:space="preserve"> (Figure </w:t>
      </w:r>
      <w:del w:id="66" w:author="zp" w:date="2018-12-21T16:14:00Z">
        <w:r w:rsidR="00A60CC6" w:rsidRPr="00193004" w:rsidDel="006A1684">
          <w:rPr>
            <w:rFonts w:ascii="Times New Roman" w:eastAsia="宋体" w:hAnsi="Times New Roman" w:cs="Times New Roman"/>
            <w:kern w:val="0"/>
            <w:sz w:val="24"/>
            <w:szCs w:val="20"/>
            <w:lang w:val="en-GB"/>
          </w:rPr>
          <w:delText>4b</w:delText>
        </w:r>
      </w:del>
      <w:ins w:id="67" w:author="zp" w:date="2018-12-21T16:14:00Z">
        <w:r w:rsidR="006A1684" w:rsidRPr="00193004">
          <w:rPr>
            <w:rFonts w:ascii="Times New Roman" w:eastAsia="宋体" w:hAnsi="Times New Roman" w:cs="Times New Roman"/>
            <w:kern w:val="0"/>
            <w:sz w:val="24"/>
            <w:szCs w:val="20"/>
            <w:lang w:val="en-GB"/>
          </w:rPr>
          <w:t>4</w:t>
        </w:r>
        <w:r w:rsidR="006A1684">
          <w:rPr>
            <w:rFonts w:ascii="Times New Roman" w:eastAsia="宋体" w:hAnsi="Times New Roman" w:cs="Times New Roman"/>
            <w:kern w:val="0"/>
            <w:sz w:val="24"/>
            <w:szCs w:val="20"/>
            <w:lang w:val="en-GB"/>
          </w:rPr>
          <w:t>e</w:t>
        </w:r>
      </w:ins>
      <w:r w:rsidR="00A60CC6" w:rsidRPr="00193004">
        <w:rPr>
          <w:rFonts w:ascii="Times New Roman" w:eastAsia="宋体" w:hAnsi="Times New Roman" w:cs="Times New Roman"/>
          <w:kern w:val="0"/>
          <w:sz w:val="24"/>
          <w:szCs w:val="20"/>
          <w:lang w:val="en-GB"/>
        </w:rPr>
        <w:t>)</w:t>
      </w:r>
      <w:r w:rsidR="00D6590A" w:rsidRPr="00193004">
        <w:rPr>
          <w:rFonts w:ascii="Times New Roman" w:eastAsia="宋体" w:hAnsi="Times New Roman" w:cs="Times New Roman"/>
          <w:kern w:val="0"/>
          <w:sz w:val="24"/>
          <w:szCs w:val="20"/>
          <w:lang w:val="en-GB"/>
        </w:rPr>
        <w:t xml:space="preserve">, </w:t>
      </w:r>
      <w:r w:rsidR="008811A1" w:rsidRPr="00193004">
        <w:rPr>
          <w:rFonts w:ascii="Times New Roman" w:eastAsia="宋体" w:hAnsi="Times New Roman" w:cs="Times New Roman"/>
          <w:kern w:val="0"/>
          <w:sz w:val="24"/>
          <w:szCs w:val="20"/>
          <w:lang w:val="en-GB"/>
        </w:rPr>
        <w:t>except the three peaks as shown in pristine MoS</w:t>
      </w:r>
      <w:r w:rsidR="008811A1" w:rsidRPr="00193004">
        <w:rPr>
          <w:rFonts w:ascii="Times New Roman" w:eastAsia="宋体" w:hAnsi="Times New Roman" w:cs="Times New Roman"/>
          <w:kern w:val="0"/>
          <w:sz w:val="24"/>
          <w:szCs w:val="20"/>
          <w:vertAlign w:val="subscript"/>
          <w:lang w:val="en-GB"/>
        </w:rPr>
        <w:t>2</w:t>
      </w:r>
      <w:r w:rsidR="008811A1" w:rsidRPr="00193004">
        <w:rPr>
          <w:rFonts w:ascii="Times New Roman" w:eastAsia="宋体" w:hAnsi="Times New Roman" w:cs="Times New Roman"/>
          <w:kern w:val="0"/>
          <w:sz w:val="24"/>
          <w:szCs w:val="20"/>
          <w:lang w:val="en-GB"/>
        </w:rPr>
        <w:t xml:space="preserve">, </w:t>
      </w:r>
      <w:r w:rsidR="00451989" w:rsidRPr="00193004">
        <w:rPr>
          <w:rFonts w:ascii="Times New Roman" w:eastAsia="宋体" w:hAnsi="Times New Roman" w:cs="Times New Roman"/>
          <w:kern w:val="0"/>
          <w:sz w:val="24"/>
          <w:szCs w:val="20"/>
          <w:lang w:val="en-GB"/>
        </w:rPr>
        <w:t xml:space="preserve">there is a new peak at ~235 </w:t>
      </w:r>
      <w:proofErr w:type="spellStart"/>
      <w:r w:rsidR="00451989" w:rsidRPr="00193004">
        <w:rPr>
          <w:rFonts w:ascii="Times New Roman" w:eastAsia="宋体" w:hAnsi="Times New Roman" w:cs="Times New Roman"/>
          <w:kern w:val="0"/>
          <w:sz w:val="24"/>
          <w:szCs w:val="20"/>
          <w:lang w:val="en-GB"/>
        </w:rPr>
        <w:t>eV</w:t>
      </w:r>
      <w:proofErr w:type="spellEnd"/>
      <w:r w:rsidR="00451989" w:rsidRPr="00193004">
        <w:rPr>
          <w:rFonts w:ascii="Times New Roman" w:eastAsia="宋体" w:hAnsi="Times New Roman" w:cs="Times New Roman"/>
          <w:kern w:val="0"/>
          <w:sz w:val="24"/>
          <w:szCs w:val="20"/>
          <w:lang w:val="en-GB"/>
        </w:rPr>
        <w:t xml:space="preserve">, which is assigned to </w:t>
      </w:r>
      <w:r w:rsidR="00451989" w:rsidRPr="00193004">
        <w:rPr>
          <w:rFonts w:ascii="Times New Roman" w:eastAsia="宋体" w:hAnsi="Times New Roman" w:cs="Times New Roman"/>
          <w:kern w:val="0"/>
          <w:sz w:val="24"/>
          <w:szCs w:val="24"/>
          <w:lang w:val="en-GB"/>
        </w:rPr>
        <w:t>the Mo</w:t>
      </w:r>
      <w:r w:rsidR="00451989" w:rsidRPr="00193004">
        <w:rPr>
          <w:rFonts w:ascii="Times New Roman" w:eastAsia="宋体" w:hAnsi="Times New Roman" w:cs="Times New Roman"/>
          <w:kern w:val="0"/>
          <w:sz w:val="24"/>
          <w:szCs w:val="24"/>
          <w:vertAlign w:val="superscript"/>
          <w:lang w:val="en-GB"/>
        </w:rPr>
        <w:t>6+</w:t>
      </w:r>
      <w:r w:rsidR="00451989" w:rsidRPr="00193004">
        <w:rPr>
          <w:rFonts w:ascii="Times New Roman" w:eastAsia="宋体" w:hAnsi="Times New Roman" w:cs="Times New Roman"/>
          <w:kern w:val="0"/>
          <w:sz w:val="24"/>
          <w:szCs w:val="24"/>
          <w:lang w:val="en-GB"/>
        </w:rPr>
        <w:t xml:space="preserve"> 3d</w:t>
      </w:r>
      <w:r w:rsidR="00451989" w:rsidRPr="00193004">
        <w:rPr>
          <w:rFonts w:ascii="Times New Roman" w:eastAsia="宋体" w:hAnsi="Times New Roman" w:cs="Times New Roman"/>
          <w:kern w:val="0"/>
          <w:sz w:val="24"/>
          <w:szCs w:val="24"/>
          <w:vertAlign w:val="subscript"/>
          <w:lang w:val="en-GB"/>
        </w:rPr>
        <w:t>3/2</w:t>
      </w:r>
      <w:r w:rsidR="00451989" w:rsidRPr="00193004">
        <w:rPr>
          <w:rFonts w:ascii="Times New Roman" w:eastAsia="宋体" w:hAnsi="Times New Roman" w:cs="Times New Roman"/>
          <w:kern w:val="0"/>
          <w:sz w:val="24"/>
          <w:szCs w:val="24"/>
          <w:lang w:val="en-GB"/>
        </w:rPr>
        <w:t xml:space="preserve"> orbital of hexavalent molybdenum.</w:t>
      </w:r>
      <w:r w:rsidR="00B02534" w:rsidRPr="00193004">
        <w:rPr>
          <w:rFonts w:ascii="Times New Roman" w:eastAsia="宋体" w:hAnsi="Times New Roman" w:cs="Times New Roman"/>
          <w:kern w:val="0"/>
          <w:sz w:val="24"/>
          <w:szCs w:val="24"/>
          <w:lang w:val="en-GB"/>
        </w:rPr>
        <w:t xml:space="preserve"> The</w:t>
      </w:r>
      <w:r w:rsidR="00B02534" w:rsidRPr="00193004">
        <w:rPr>
          <w:rFonts w:ascii="Times New Roman" w:eastAsia="宋体" w:hAnsi="Times New Roman" w:cs="Times New Roman" w:hint="eastAsia"/>
          <w:kern w:val="0"/>
          <w:sz w:val="24"/>
          <w:szCs w:val="24"/>
          <w:lang w:val="en-GB"/>
        </w:rPr>
        <w:t xml:space="preserve"> </w:t>
      </w:r>
      <w:r w:rsidR="00B02534" w:rsidRPr="00193004">
        <w:rPr>
          <w:rFonts w:ascii="Times New Roman" w:eastAsia="宋体" w:hAnsi="Times New Roman" w:cs="Times New Roman"/>
          <w:kern w:val="0"/>
          <w:sz w:val="24"/>
          <w:szCs w:val="24"/>
          <w:lang w:val="en-GB"/>
        </w:rPr>
        <w:t>Mo</w:t>
      </w:r>
      <w:r w:rsidR="00B02534" w:rsidRPr="00193004">
        <w:rPr>
          <w:rFonts w:ascii="Times New Roman" w:eastAsia="宋体" w:hAnsi="Times New Roman" w:cs="Times New Roman"/>
          <w:kern w:val="0"/>
          <w:sz w:val="24"/>
          <w:szCs w:val="24"/>
          <w:vertAlign w:val="superscript"/>
          <w:lang w:val="en-GB"/>
        </w:rPr>
        <w:t>6+</w:t>
      </w:r>
      <w:r w:rsidR="00B02534" w:rsidRPr="00193004">
        <w:rPr>
          <w:rFonts w:ascii="Times New Roman" w:eastAsia="宋体" w:hAnsi="Times New Roman" w:cs="Times New Roman"/>
          <w:kern w:val="0"/>
          <w:sz w:val="24"/>
          <w:szCs w:val="24"/>
          <w:lang w:val="en-GB"/>
        </w:rPr>
        <w:t xml:space="preserve"> in FL</w:t>
      </w:r>
      <w:r w:rsidR="00924E9E">
        <w:rPr>
          <w:rFonts w:ascii="Times New Roman" w:eastAsia="宋体" w:hAnsi="Times New Roman" w:cs="Times New Roman" w:hint="eastAsia"/>
          <w:kern w:val="0"/>
          <w:sz w:val="24"/>
          <w:szCs w:val="24"/>
          <w:lang w:val="en-GB"/>
        </w:rPr>
        <w:t>P</w:t>
      </w:r>
      <w:r w:rsidR="00B02534" w:rsidRPr="00193004">
        <w:rPr>
          <w:rFonts w:ascii="Times New Roman" w:eastAsia="宋体" w:hAnsi="Times New Roman" w:cs="Times New Roman"/>
          <w:kern w:val="0"/>
          <w:sz w:val="24"/>
          <w:szCs w:val="24"/>
          <w:lang w:val="en-GB"/>
        </w:rPr>
        <w:t>-MoS</w:t>
      </w:r>
      <w:r w:rsidR="00B02534" w:rsidRPr="00193004">
        <w:rPr>
          <w:rFonts w:ascii="Times New Roman" w:eastAsia="宋体" w:hAnsi="Times New Roman" w:cs="Times New Roman"/>
          <w:kern w:val="0"/>
          <w:sz w:val="24"/>
          <w:szCs w:val="24"/>
          <w:vertAlign w:val="subscript"/>
          <w:lang w:val="en-GB"/>
        </w:rPr>
        <w:t>2</w:t>
      </w:r>
      <w:r w:rsidR="00B02534" w:rsidRPr="00193004">
        <w:rPr>
          <w:rFonts w:ascii="Times New Roman" w:eastAsia="宋体" w:hAnsi="Times New Roman" w:cs="Times New Roman"/>
          <w:kern w:val="0"/>
          <w:sz w:val="24"/>
          <w:szCs w:val="24"/>
          <w:lang w:val="en-GB"/>
        </w:rPr>
        <w:t xml:space="preserve"> was attributed to </w:t>
      </w:r>
      <w:r w:rsidR="00996218" w:rsidRPr="00193004">
        <w:rPr>
          <w:rFonts w:ascii="Times New Roman" w:eastAsia="宋体" w:hAnsi="Times New Roman" w:cs="Times New Roman"/>
          <w:kern w:val="0"/>
          <w:sz w:val="24"/>
          <w:szCs w:val="24"/>
          <w:lang w:val="en-GB"/>
        </w:rPr>
        <w:t>the Mo</w:t>
      </w:r>
      <w:r w:rsidR="000F6DD6">
        <w:rPr>
          <w:rFonts w:ascii="Times New Roman" w:eastAsia="宋体" w:hAnsi="Times New Roman" w:cs="Times New Roman"/>
          <w:kern w:val="0"/>
          <w:sz w:val="24"/>
          <w:szCs w:val="24"/>
          <w:lang w:val="en-GB"/>
        </w:rPr>
        <w:t>−</w:t>
      </w:r>
      <w:r w:rsidR="00996218" w:rsidRPr="00193004">
        <w:rPr>
          <w:rFonts w:ascii="Times New Roman" w:eastAsia="宋体" w:hAnsi="Times New Roman" w:cs="Times New Roman"/>
          <w:kern w:val="0"/>
          <w:sz w:val="24"/>
          <w:szCs w:val="24"/>
          <w:lang w:val="en-GB"/>
        </w:rPr>
        <w:t>O bonds formed through oxygen bond</w:t>
      </w:r>
      <w:r w:rsidR="00996218" w:rsidRPr="00193004">
        <w:rPr>
          <w:rFonts w:ascii="Times New Roman" w:eastAsia="宋体" w:hAnsi="Times New Roman" w:cs="Times New Roman" w:hint="eastAsia"/>
          <w:kern w:val="0"/>
          <w:sz w:val="24"/>
          <w:szCs w:val="24"/>
          <w:lang w:val="en-GB"/>
        </w:rPr>
        <w:t>ing</w:t>
      </w:r>
      <w:r w:rsidR="00996218" w:rsidRPr="00193004">
        <w:rPr>
          <w:rFonts w:ascii="Times New Roman" w:eastAsia="宋体" w:hAnsi="Times New Roman" w:cs="Times New Roman"/>
          <w:kern w:val="0"/>
          <w:sz w:val="24"/>
          <w:szCs w:val="24"/>
          <w:lang w:val="en-GB"/>
        </w:rPr>
        <w:t xml:space="preserve"> to the unsaturated </w:t>
      </w:r>
      <w:r w:rsidR="0033028E" w:rsidRPr="00193004">
        <w:rPr>
          <w:rFonts w:ascii="Times New Roman" w:eastAsia="宋体" w:hAnsi="Times New Roman" w:cs="Times New Roman"/>
          <w:kern w:val="0"/>
          <w:sz w:val="24"/>
          <w:szCs w:val="24"/>
          <w:lang w:val="en-GB"/>
        </w:rPr>
        <w:t>Mo bonds</w:t>
      </w:r>
      <w:r w:rsidR="00065BE1" w:rsidRPr="00193004">
        <w:rPr>
          <w:rFonts w:ascii="Times New Roman" w:eastAsia="宋体" w:hAnsi="Times New Roman" w:cs="Times New Roman"/>
          <w:kern w:val="0"/>
          <w:sz w:val="24"/>
          <w:szCs w:val="24"/>
          <w:lang w:val="en-GB"/>
        </w:rPr>
        <w:t>,</w:t>
      </w:r>
      <w:r w:rsidR="00487BE8" w:rsidRPr="00193004">
        <w:rPr>
          <w:rFonts w:ascii="Times New Roman" w:eastAsia="宋体" w:hAnsi="Times New Roman" w:cs="Times New Roman"/>
          <w:kern w:val="0"/>
          <w:sz w:val="24"/>
          <w:szCs w:val="24"/>
          <w:lang w:val="en-GB"/>
        </w:rPr>
        <w:t xml:space="preserve"> </w:t>
      </w:r>
      <w:r w:rsidR="0033028E" w:rsidRPr="00193004">
        <w:rPr>
          <w:rFonts w:ascii="Times New Roman" w:eastAsia="宋体" w:hAnsi="Times New Roman" w:cs="Times New Roman"/>
          <w:kern w:val="0"/>
          <w:sz w:val="24"/>
          <w:szCs w:val="24"/>
          <w:lang w:val="en-GB"/>
        </w:rPr>
        <w:t>defect sites</w:t>
      </w:r>
      <w:r w:rsidR="00065BE1" w:rsidRPr="00193004">
        <w:rPr>
          <w:rFonts w:ascii="Times New Roman" w:eastAsia="宋体" w:hAnsi="Times New Roman" w:cs="Times New Roman"/>
          <w:kern w:val="0"/>
          <w:sz w:val="24"/>
          <w:szCs w:val="24"/>
          <w:lang w:val="en-GB"/>
        </w:rPr>
        <w:t>,</w:t>
      </w:r>
      <w:r w:rsidR="00487BE8" w:rsidRPr="00193004">
        <w:rPr>
          <w:rFonts w:ascii="Times New Roman" w:eastAsia="宋体" w:hAnsi="Times New Roman" w:cs="Times New Roman"/>
          <w:kern w:val="0"/>
          <w:sz w:val="24"/>
          <w:szCs w:val="24"/>
          <w:lang w:val="en-GB"/>
        </w:rPr>
        <w:t xml:space="preserve"> </w:t>
      </w:r>
      <w:r w:rsidR="00065BE1" w:rsidRPr="00193004">
        <w:rPr>
          <w:rFonts w:ascii="Times New Roman" w:eastAsia="宋体" w:hAnsi="Times New Roman" w:cs="Times New Roman"/>
          <w:kern w:val="0"/>
          <w:sz w:val="24"/>
          <w:szCs w:val="24"/>
          <w:lang w:val="en-GB"/>
        </w:rPr>
        <w:t xml:space="preserve">or </w:t>
      </w:r>
      <w:r w:rsidR="00487BE8" w:rsidRPr="00193004">
        <w:rPr>
          <w:rFonts w:ascii="Times New Roman" w:eastAsia="宋体" w:hAnsi="Times New Roman" w:cs="Times New Roman"/>
          <w:kern w:val="0"/>
          <w:sz w:val="24"/>
          <w:szCs w:val="24"/>
          <w:lang w:val="en-GB"/>
        </w:rPr>
        <w:t xml:space="preserve">edge of </w:t>
      </w:r>
      <w:proofErr w:type="spellStart"/>
      <w:r w:rsidR="00487BE8" w:rsidRPr="00193004">
        <w:rPr>
          <w:rFonts w:ascii="Times New Roman" w:eastAsia="宋体" w:hAnsi="Times New Roman" w:cs="Times New Roman"/>
          <w:kern w:val="0"/>
          <w:sz w:val="24"/>
          <w:szCs w:val="24"/>
          <w:lang w:val="en-GB"/>
        </w:rPr>
        <w:t>nanoribbons</w:t>
      </w:r>
      <w:proofErr w:type="spellEnd"/>
      <w:r w:rsidR="001678A0" w:rsidRPr="001678A0">
        <w:rPr>
          <w:rFonts w:ascii="Times New Roman" w:eastAsia="宋体" w:hAnsi="Times New Roman" w:cs="Times New Roman"/>
          <w:kern w:val="0"/>
          <w:sz w:val="24"/>
          <w:szCs w:val="24"/>
          <w:lang w:val="en-GB"/>
        </w:rPr>
        <w:t xml:space="preserve"> </w:t>
      </w:r>
      <w:r w:rsidR="001678A0">
        <w:rPr>
          <w:rFonts w:ascii="Times New Roman" w:eastAsia="宋体" w:hAnsi="Times New Roman" w:cs="Times New Roman"/>
          <w:kern w:val="0"/>
          <w:sz w:val="24"/>
          <w:szCs w:val="24"/>
          <w:lang w:val="en-GB"/>
        </w:rPr>
        <w:t>that</w:t>
      </w:r>
      <w:r w:rsidR="001678A0" w:rsidRPr="00193004">
        <w:rPr>
          <w:rFonts w:ascii="Times New Roman" w:eastAsia="宋体" w:hAnsi="Times New Roman" w:cs="Times New Roman"/>
          <w:kern w:val="0"/>
          <w:sz w:val="24"/>
          <w:szCs w:val="24"/>
          <w:lang w:val="en-GB"/>
        </w:rPr>
        <w:t xml:space="preserve"> generated from the damage and material remov</w:t>
      </w:r>
      <w:r w:rsidR="001678A0">
        <w:rPr>
          <w:rFonts w:ascii="Times New Roman" w:eastAsia="宋体" w:hAnsi="Times New Roman" w:cs="Times New Roman"/>
          <w:kern w:val="0"/>
          <w:sz w:val="24"/>
          <w:szCs w:val="24"/>
          <w:lang w:val="en-GB"/>
        </w:rPr>
        <w:t>al</w:t>
      </w:r>
      <w:r w:rsidR="001678A0" w:rsidRPr="00193004">
        <w:rPr>
          <w:rFonts w:ascii="Times New Roman" w:eastAsia="宋体" w:hAnsi="Times New Roman" w:cs="Times New Roman"/>
          <w:kern w:val="0"/>
          <w:sz w:val="24"/>
          <w:szCs w:val="24"/>
          <w:lang w:val="en-GB"/>
        </w:rPr>
        <w:t xml:space="preserve"> of MoS</w:t>
      </w:r>
      <w:r w:rsidR="001678A0" w:rsidRPr="00193004">
        <w:rPr>
          <w:rFonts w:ascii="Times New Roman" w:eastAsia="宋体" w:hAnsi="Times New Roman" w:cs="Times New Roman"/>
          <w:kern w:val="0"/>
          <w:sz w:val="24"/>
          <w:szCs w:val="24"/>
          <w:vertAlign w:val="subscript"/>
          <w:lang w:val="en-GB"/>
        </w:rPr>
        <w:t>2</w:t>
      </w:r>
      <w:r w:rsidR="001678A0" w:rsidRPr="00193004">
        <w:rPr>
          <w:rFonts w:ascii="Times New Roman" w:eastAsia="宋体" w:hAnsi="Times New Roman" w:cs="Times New Roman"/>
          <w:kern w:val="0"/>
          <w:sz w:val="24"/>
          <w:szCs w:val="24"/>
          <w:lang w:val="en-GB"/>
        </w:rPr>
        <w:t xml:space="preserve"> induced by femtosecond laser pulses</w:t>
      </w:r>
      <w:r w:rsidR="0033028E" w:rsidRPr="00193004">
        <w:rPr>
          <w:rFonts w:ascii="Times New Roman" w:eastAsia="宋体" w:hAnsi="Times New Roman" w:cs="Times New Roman"/>
          <w:kern w:val="0"/>
          <w:sz w:val="24"/>
          <w:szCs w:val="24"/>
          <w:lang w:val="en-GB"/>
        </w:rPr>
        <w:t>,</w:t>
      </w:r>
      <w:hyperlink w:anchor="_ENREF_47" w:tooltip="Wei, 2014 #19" w:history="1">
        <w:r w:rsidR="0093017B" w:rsidRPr="00193004">
          <w:rPr>
            <w:rFonts w:ascii="Times New Roman" w:eastAsia="宋体" w:hAnsi="Times New Roman" w:cs="Times New Roman"/>
            <w:kern w:val="0"/>
            <w:sz w:val="24"/>
            <w:szCs w:val="24"/>
            <w:lang w:val="en-GB"/>
          </w:rPr>
          <w:fldChar w:fldCharType="begin"/>
        </w:r>
        <w:r w:rsidR="0093017B">
          <w:rPr>
            <w:rFonts w:ascii="Times New Roman" w:eastAsia="宋体" w:hAnsi="Times New Roman" w:cs="Times New Roman"/>
            <w:kern w:val="0"/>
            <w:sz w:val="24"/>
            <w:szCs w:val="24"/>
            <w:lang w:val="en-GB"/>
          </w:rPr>
          <w:instrText xml:space="preserve"> ADDIN EN.CITE &lt;EndNote&gt;&lt;Cite&gt;&lt;Author&gt;Wei&lt;/Author&gt;&lt;Year&gt;2014&lt;/Year&gt;&lt;RecNum&gt;19&lt;/RecNum&gt;&lt;DisplayText&gt;&lt;style face="superscript"&gt;47-48&lt;/style&gt;&lt;/DisplayText&gt;&lt;record&gt;&lt;rec-number&gt;19&lt;/rec-number&gt;&lt;foreign-keys&gt;&lt;key app="EN" db-id="aex2ffs95xfad5epwfvpt0e9v9r2pa02ve5p"&gt;19&lt;/key&gt;&lt;/foreign-keys&gt;&lt;ref-type name="Journal Article"&gt;17&lt;/ref-type&gt;&lt;contributors&gt;&lt;authors&gt;&lt;author&gt;Wei, Xiaoxu&lt;/author&gt;&lt;author&gt;Yu, Zhihao&lt;/author&gt;&lt;author&gt;Hu, Fengrui&lt;/author&gt;&lt;author&gt;Cheng, Ying&lt;/author&gt;&lt;author&gt;Yu, Linwei&lt;/author&gt;&lt;author&gt;Wang, Xiaoyong&lt;/author&gt;&lt;author&gt;Xiao, Min&lt;/author&gt;&lt;author&gt;Wang, Junzhuan&lt;/author&gt;&lt;author&gt;Wang, Xinran&lt;/author&gt;&lt;author&gt;Shi, Yi&lt;/author&gt;&lt;/authors&gt;&lt;/contributors&gt;&lt;titles&gt;&lt;title&gt;Mo-O bond doping and related-defect assisted enhancement of photoluminescence in monolayer MoS2&lt;/title&gt;&lt;secondary-title&gt;Aip Advances&lt;/secondary-title&gt;&lt;/titles&gt;&lt;periodical&gt;&lt;full-title&gt;Aip Advances&lt;/full-title&gt;&lt;abbr-1&gt;AIP Adv.&lt;/abbr-1&gt;&lt;/periodical&gt;&lt;pages&gt;123004&lt;/pages&gt;&lt;volume&gt;4&lt;/volume&gt;&lt;number&gt;12&lt;/number&gt;&lt;dates&gt;&lt;year&gt;2014&lt;/year&gt;&lt;/dates&gt;&lt;isbn&gt;2158-3226&lt;/isbn&gt;&lt;urls&gt;&lt;/urls&gt;&lt;/record&gt;&lt;/Cite&gt;&lt;Cite&gt;&lt;Author&gt;da Silveira Firmiano&lt;/Author&gt;&lt;Year&gt;2014&lt;/Year&gt;&lt;RecNum&gt;20&lt;/RecNum&gt;&lt;record&gt;&lt;rec-number&gt;20&lt;/rec-number&gt;&lt;foreign-keys&gt;&lt;key app="EN" db-id="aex2ffs95xfad5epwfvpt0e9v9r2pa02ve5p"&gt;20&lt;/key&gt;&lt;/foreign-keys&gt;&lt;ref-type name="Journal Article"&gt;17&lt;/ref-type&gt;&lt;contributors&gt;&lt;authors&gt;&lt;author&gt;da Silveira Firmiano, Edney Geraldo&lt;/author&gt;&lt;author&gt;Rabelo, Adriano C&lt;/author&gt;&lt;author&gt;Dalmaschio, Cleocir J&lt;/author&gt;&lt;author&gt;Pinheiro, Antonio N&lt;/author&gt;&lt;author&gt;Pereira, Ernesto C&lt;/author&gt;&lt;author&gt;Schreiner, Wido H&lt;/author&gt;&lt;author&gt;Leite, Edson Robeto&lt;/author&gt;&lt;/authors&gt;&lt;/contributors&gt;&lt;titles&gt;&lt;title&gt;Supercapacitor electrodes obtained by directly bonding 2D MoS2 on reduced graphene oxide&lt;/title&gt;&lt;secondary-title&gt;Advanced Energy Materials&lt;/secondary-title&gt;&lt;/titles&gt;&lt;periodical&gt;&lt;full-title&gt;Advanced Energy Materials&lt;/full-title&gt;&lt;abbr-1&gt;Adv. Energy Mater.&lt;/abbr-1&gt;&lt;/periodical&gt;&lt;volume&gt;4&lt;/volume&gt;&lt;number&gt;6&lt;/number&gt;&lt;dates&gt;&lt;year&gt;2014&lt;/year&gt;&lt;/dates&gt;&lt;isbn&gt;1614-6840&lt;/isbn&gt;&lt;urls&gt;&lt;/urls&gt;&lt;/record&gt;&lt;/Cite&gt;&lt;/EndNote&gt;</w:instrText>
        </w:r>
        <w:r w:rsidR="0093017B" w:rsidRPr="00193004">
          <w:rPr>
            <w:rFonts w:ascii="Times New Roman" w:eastAsia="宋体" w:hAnsi="Times New Roman" w:cs="Times New Roman"/>
            <w:kern w:val="0"/>
            <w:sz w:val="24"/>
            <w:szCs w:val="24"/>
            <w:lang w:val="en-GB"/>
          </w:rPr>
          <w:fldChar w:fldCharType="separate"/>
        </w:r>
        <w:r w:rsidR="0093017B" w:rsidRPr="00C96269">
          <w:rPr>
            <w:rFonts w:ascii="Times New Roman" w:eastAsia="宋体" w:hAnsi="Times New Roman" w:cs="Times New Roman"/>
            <w:noProof/>
            <w:kern w:val="0"/>
            <w:sz w:val="24"/>
            <w:szCs w:val="24"/>
            <w:vertAlign w:val="superscript"/>
            <w:lang w:val="en-GB"/>
          </w:rPr>
          <w:t>47-48</w:t>
        </w:r>
        <w:r w:rsidR="0093017B" w:rsidRPr="00193004">
          <w:rPr>
            <w:rFonts w:ascii="Times New Roman" w:eastAsia="宋体" w:hAnsi="Times New Roman" w:cs="Times New Roman"/>
            <w:kern w:val="0"/>
            <w:sz w:val="24"/>
            <w:szCs w:val="24"/>
          </w:rPr>
          <w:fldChar w:fldCharType="end"/>
        </w:r>
      </w:hyperlink>
      <w:r w:rsidR="00D02675" w:rsidRPr="00193004">
        <w:rPr>
          <w:rFonts w:ascii="Times New Roman" w:eastAsia="宋体" w:hAnsi="Times New Roman" w:cs="Times New Roman"/>
          <w:kern w:val="0"/>
          <w:sz w:val="24"/>
          <w:szCs w:val="24"/>
          <w:lang w:val="en-GB"/>
        </w:rPr>
        <w:t xml:space="preserve"> </w:t>
      </w:r>
      <w:r w:rsidR="005E521D" w:rsidRPr="00193004">
        <w:rPr>
          <w:rFonts w:ascii="Times New Roman" w:eastAsia="宋体" w:hAnsi="Times New Roman" w:cs="Times New Roman"/>
          <w:kern w:val="0"/>
          <w:sz w:val="24"/>
          <w:szCs w:val="24"/>
          <w:lang w:val="en-GB"/>
        </w:rPr>
        <w:t xml:space="preserve">Figure </w:t>
      </w:r>
      <w:del w:id="68" w:author="zp" w:date="2018-12-21T16:14:00Z">
        <w:r w:rsidR="005E521D" w:rsidRPr="00193004" w:rsidDel="006A1684">
          <w:rPr>
            <w:rFonts w:ascii="Times New Roman" w:eastAsia="宋体" w:hAnsi="Times New Roman" w:cs="Times New Roman"/>
            <w:kern w:val="0"/>
            <w:sz w:val="24"/>
            <w:szCs w:val="24"/>
            <w:lang w:val="en-GB"/>
          </w:rPr>
          <w:delText xml:space="preserve">S1b </w:delText>
        </w:r>
      </w:del>
      <w:ins w:id="69" w:author="zp" w:date="2018-12-21T16:14:00Z">
        <w:r w:rsidR="006A1684">
          <w:rPr>
            <w:rFonts w:ascii="Times New Roman" w:eastAsia="宋体" w:hAnsi="Times New Roman" w:cs="Times New Roman"/>
            <w:kern w:val="0"/>
            <w:sz w:val="24"/>
            <w:szCs w:val="24"/>
            <w:lang w:val="en-GB"/>
          </w:rPr>
          <w:t>4c</w:t>
        </w:r>
        <w:r w:rsidR="006A1684" w:rsidRPr="00193004">
          <w:rPr>
            <w:rFonts w:ascii="Times New Roman" w:eastAsia="宋体" w:hAnsi="Times New Roman" w:cs="Times New Roman"/>
            <w:kern w:val="0"/>
            <w:sz w:val="24"/>
            <w:szCs w:val="24"/>
            <w:lang w:val="en-GB"/>
          </w:rPr>
          <w:t xml:space="preserve"> </w:t>
        </w:r>
      </w:ins>
      <w:r w:rsidR="00645C6A" w:rsidRPr="00193004">
        <w:rPr>
          <w:rFonts w:ascii="Times New Roman" w:eastAsia="宋体" w:hAnsi="Times New Roman" w:cs="Times New Roman"/>
          <w:kern w:val="0"/>
          <w:sz w:val="24"/>
          <w:szCs w:val="24"/>
          <w:lang w:val="en-GB"/>
        </w:rPr>
        <w:t>shows the O 1s spectra for pristine MoS</w:t>
      </w:r>
      <w:r w:rsidR="00645C6A" w:rsidRPr="00193004">
        <w:rPr>
          <w:rFonts w:ascii="Times New Roman" w:eastAsia="宋体" w:hAnsi="Times New Roman" w:cs="Times New Roman"/>
          <w:kern w:val="0"/>
          <w:sz w:val="24"/>
          <w:szCs w:val="24"/>
          <w:vertAlign w:val="subscript"/>
          <w:lang w:val="en-GB"/>
        </w:rPr>
        <w:t>2</w:t>
      </w:r>
      <w:r w:rsidR="00645C6A" w:rsidRPr="00193004">
        <w:rPr>
          <w:rFonts w:ascii="Times New Roman" w:eastAsia="宋体" w:hAnsi="Times New Roman" w:cs="Times New Roman"/>
          <w:kern w:val="0"/>
          <w:sz w:val="24"/>
          <w:szCs w:val="24"/>
          <w:lang w:val="en-GB"/>
        </w:rPr>
        <w:t xml:space="preserve">, </w:t>
      </w:r>
      <w:r w:rsidR="0089495E" w:rsidRPr="00193004">
        <w:rPr>
          <w:rFonts w:ascii="Times New Roman" w:eastAsia="宋体" w:hAnsi="Times New Roman" w:cs="Times New Roman"/>
          <w:kern w:val="0"/>
          <w:sz w:val="24"/>
          <w:szCs w:val="24"/>
          <w:lang w:val="en-GB"/>
        </w:rPr>
        <w:t xml:space="preserve">which </w:t>
      </w:r>
      <w:del w:id="70" w:author="zp" w:date="2018-12-21T16:23:00Z">
        <w:r w:rsidR="0089495E" w:rsidRPr="00193004" w:rsidDel="00DD55E5">
          <w:rPr>
            <w:rFonts w:ascii="Times New Roman" w:eastAsia="宋体" w:hAnsi="Times New Roman" w:cs="Times New Roman"/>
            <w:kern w:val="0"/>
            <w:sz w:val="24"/>
            <w:szCs w:val="24"/>
            <w:lang w:val="en-GB"/>
          </w:rPr>
          <w:delText xml:space="preserve">shows </w:delText>
        </w:r>
      </w:del>
      <w:ins w:id="71" w:author="zp" w:date="2018-12-21T16:23:00Z">
        <w:r w:rsidR="00DD55E5">
          <w:rPr>
            <w:rFonts w:ascii="Times New Roman" w:eastAsia="宋体" w:hAnsi="Times New Roman" w:cs="Times New Roman"/>
            <w:kern w:val="0"/>
            <w:sz w:val="24"/>
            <w:szCs w:val="24"/>
            <w:lang w:val="en-GB"/>
          </w:rPr>
          <w:t>reveal</w:t>
        </w:r>
        <w:r w:rsidR="00DD55E5" w:rsidRPr="00193004">
          <w:rPr>
            <w:rFonts w:ascii="Times New Roman" w:eastAsia="宋体" w:hAnsi="Times New Roman" w:cs="Times New Roman"/>
            <w:kern w:val="0"/>
            <w:sz w:val="24"/>
            <w:szCs w:val="24"/>
            <w:lang w:val="en-GB"/>
          </w:rPr>
          <w:t xml:space="preserve">s </w:t>
        </w:r>
      </w:ins>
      <w:r w:rsidR="00F85BE0">
        <w:rPr>
          <w:rFonts w:ascii="Times New Roman" w:eastAsia="宋体" w:hAnsi="Times New Roman" w:cs="Times New Roman"/>
          <w:kern w:val="0"/>
          <w:sz w:val="24"/>
          <w:szCs w:val="24"/>
          <w:lang w:val="en-GB"/>
        </w:rPr>
        <w:t>two</w:t>
      </w:r>
      <w:r w:rsidR="0089495E" w:rsidRPr="00193004">
        <w:rPr>
          <w:rFonts w:ascii="Times New Roman" w:eastAsia="宋体" w:hAnsi="Times New Roman" w:cs="Times New Roman"/>
          <w:kern w:val="0"/>
          <w:sz w:val="24"/>
          <w:szCs w:val="24"/>
          <w:lang w:val="en-GB"/>
        </w:rPr>
        <w:t xml:space="preserve"> peak at 532.6 </w:t>
      </w:r>
      <w:r w:rsidR="00582D03">
        <w:rPr>
          <w:rFonts w:ascii="Times New Roman" w:eastAsia="宋体" w:hAnsi="Times New Roman" w:cs="Times New Roman"/>
          <w:kern w:val="0"/>
          <w:sz w:val="24"/>
          <w:szCs w:val="24"/>
          <w:lang w:val="en-GB"/>
        </w:rPr>
        <w:t xml:space="preserve">and </w:t>
      </w:r>
      <w:r w:rsidR="00582D03" w:rsidRPr="00582D03">
        <w:rPr>
          <w:rFonts w:ascii="Times New Roman" w:eastAsia="宋体" w:hAnsi="Times New Roman" w:cs="Times New Roman"/>
          <w:kern w:val="0"/>
          <w:sz w:val="24"/>
          <w:szCs w:val="24"/>
          <w:lang w:val="en-GB"/>
        </w:rPr>
        <w:t>533.4</w:t>
      </w:r>
      <w:r w:rsidR="00582D03">
        <w:rPr>
          <w:rFonts w:ascii="Times New Roman" w:eastAsia="宋体" w:hAnsi="Times New Roman" w:cs="Times New Roman"/>
          <w:kern w:val="0"/>
          <w:sz w:val="24"/>
          <w:szCs w:val="24"/>
          <w:lang w:val="en-GB"/>
        </w:rPr>
        <w:t xml:space="preserve"> </w:t>
      </w:r>
      <w:proofErr w:type="spellStart"/>
      <w:r w:rsidR="0089495E" w:rsidRPr="00193004">
        <w:rPr>
          <w:rFonts w:ascii="Times New Roman" w:eastAsia="宋体" w:hAnsi="Times New Roman" w:cs="Times New Roman"/>
          <w:kern w:val="0"/>
          <w:sz w:val="24"/>
          <w:szCs w:val="24"/>
          <w:lang w:val="en-GB"/>
        </w:rPr>
        <w:t>eV</w:t>
      </w:r>
      <w:proofErr w:type="spellEnd"/>
      <w:r w:rsidR="0089495E" w:rsidRPr="00193004">
        <w:rPr>
          <w:rFonts w:ascii="Times New Roman" w:eastAsia="宋体" w:hAnsi="Times New Roman" w:cs="Times New Roman"/>
          <w:kern w:val="0"/>
          <w:sz w:val="24"/>
          <w:szCs w:val="24"/>
          <w:lang w:val="en-GB"/>
        </w:rPr>
        <w:t xml:space="preserve">, </w:t>
      </w:r>
      <w:r w:rsidR="004C0372" w:rsidRPr="00193004">
        <w:rPr>
          <w:rFonts w:ascii="Times New Roman" w:eastAsia="宋体" w:hAnsi="Times New Roman" w:cs="Times New Roman"/>
          <w:kern w:val="0"/>
          <w:sz w:val="24"/>
          <w:szCs w:val="24"/>
          <w:lang w:val="en-GB"/>
        </w:rPr>
        <w:t>attributed to th</w:t>
      </w:r>
      <w:r w:rsidR="00F85BE0">
        <w:rPr>
          <w:rFonts w:ascii="Times New Roman" w:eastAsia="宋体" w:hAnsi="Times New Roman" w:cs="Times New Roman"/>
          <w:kern w:val="0"/>
          <w:sz w:val="24"/>
          <w:szCs w:val="24"/>
          <w:lang w:val="en-GB"/>
        </w:rPr>
        <w:t xml:space="preserve">e divalent oxygen of Si–O bonds and </w:t>
      </w:r>
      <w:r w:rsidR="00CF30FE" w:rsidRPr="00193004">
        <w:rPr>
          <w:rFonts w:ascii="Times New Roman" w:eastAsia="宋体" w:hAnsi="Times New Roman" w:cs="Times New Roman"/>
          <w:kern w:val="0"/>
          <w:sz w:val="24"/>
          <w:szCs w:val="24"/>
          <w:lang w:val="en-GB"/>
        </w:rPr>
        <w:t xml:space="preserve">the </w:t>
      </w:r>
      <w:proofErr w:type="spellStart"/>
      <w:r w:rsidR="00CF30FE" w:rsidRPr="00193004">
        <w:rPr>
          <w:rFonts w:ascii="Times New Roman" w:eastAsia="宋体" w:hAnsi="Times New Roman" w:cs="Times New Roman"/>
          <w:kern w:val="0"/>
          <w:sz w:val="24"/>
          <w:szCs w:val="24"/>
          <w:lang w:val="en-GB"/>
        </w:rPr>
        <w:t>nonvalent</w:t>
      </w:r>
      <w:proofErr w:type="spellEnd"/>
      <w:r w:rsidR="00CF30FE" w:rsidRPr="00193004">
        <w:rPr>
          <w:rFonts w:ascii="Times New Roman" w:eastAsia="宋体" w:hAnsi="Times New Roman" w:cs="Times New Roman"/>
          <w:kern w:val="0"/>
          <w:sz w:val="24"/>
          <w:szCs w:val="24"/>
          <w:lang w:val="en-GB"/>
        </w:rPr>
        <w:t xml:space="preserve"> oxygen of oxygen molecules </w:t>
      </w:r>
      <w:bookmarkStart w:id="72" w:name="OLE_LINK118"/>
      <w:bookmarkStart w:id="73" w:name="OLE_LINK119"/>
      <w:r w:rsidR="00CF30FE" w:rsidRPr="00193004">
        <w:rPr>
          <w:rFonts w:ascii="Times New Roman" w:eastAsia="宋体" w:hAnsi="Times New Roman" w:cs="Times New Roman"/>
          <w:kern w:val="0"/>
          <w:sz w:val="24"/>
          <w:szCs w:val="24"/>
          <w:lang w:val="en-GB"/>
        </w:rPr>
        <w:t>physically adsorbed on MoS</w:t>
      </w:r>
      <w:r w:rsidR="00CF30FE" w:rsidRPr="00193004">
        <w:rPr>
          <w:rFonts w:ascii="Times New Roman" w:eastAsia="宋体" w:hAnsi="Times New Roman" w:cs="Times New Roman"/>
          <w:kern w:val="0"/>
          <w:sz w:val="24"/>
          <w:szCs w:val="24"/>
          <w:vertAlign w:val="subscript"/>
          <w:lang w:val="en-GB"/>
        </w:rPr>
        <w:t>2</w:t>
      </w:r>
      <w:r w:rsidR="00CF30FE" w:rsidRPr="00193004">
        <w:rPr>
          <w:rFonts w:ascii="Times New Roman" w:eastAsia="宋体" w:hAnsi="Times New Roman" w:cs="Times New Roman"/>
          <w:kern w:val="0"/>
          <w:sz w:val="24"/>
          <w:szCs w:val="24"/>
          <w:lang w:val="en-GB"/>
        </w:rPr>
        <w:t xml:space="preserve"> surface</w:t>
      </w:r>
      <w:bookmarkEnd w:id="72"/>
      <w:bookmarkEnd w:id="73"/>
      <w:r w:rsidR="00CF30FE" w:rsidRPr="00193004">
        <w:rPr>
          <w:rFonts w:ascii="Times New Roman" w:eastAsia="宋体" w:hAnsi="Times New Roman" w:cs="Times New Roman"/>
          <w:kern w:val="0"/>
          <w:sz w:val="24"/>
          <w:szCs w:val="24"/>
          <w:lang w:val="en-GB"/>
        </w:rPr>
        <w:t xml:space="preserve"> (O</w:t>
      </w:r>
      <w:r w:rsidR="00CF30FE" w:rsidRPr="00193004">
        <w:rPr>
          <w:rFonts w:ascii="Times New Roman" w:eastAsia="宋体" w:hAnsi="Times New Roman" w:cs="Times New Roman"/>
          <w:kern w:val="0"/>
          <w:sz w:val="24"/>
          <w:szCs w:val="24"/>
          <w:vertAlign w:val="subscript"/>
          <w:lang w:val="en-GB"/>
        </w:rPr>
        <w:t>2</w:t>
      </w:r>
      <w:r w:rsidR="00CF30FE" w:rsidRPr="00193004">
        <w:rPr>
          <w:rFonts w:ascii="Times New Roman" w:eastAsia="宋体" w:hAnsi="Times New Roman" w:cs="Times New Roman"/>
          <w:kern w:val="0"/>
          <w:sz w:val="24"/>
          <w:szCs w:val="24"/>
          <w:lang w:val="en-GB"/>
        </w:rPr>
        <w:t>/MoS</w:t>
      </w:r>
      <w:r w:rsidR="00CF30FE" w:rsidRPr="00193004">
        <w:rPr>
          <w:rFonts w:ascii="Times New Roman" w:eastAsia="宋体" w:hAnsi="Times New Roman" w:cs="Times New Roman"/>
          <w:kern w:val="0"/>
          <w:sz w:val="24"/>
          <w:szCs w:val="24"/>
          <w:vertAlign w:val="subscript"/>
          <w:lang w:val="en-GB"/>
        </w:rPr>
        <w:t>2</w:t>
      </w:r>
      <w:r w:rsidR="00CF30FE" w:rsidRPr="00193004">
        <w:rPr>
          <w:rFonts w:ascii="Times New Roman" w:eastAsia="宋体" w:hAnsi="Times New Roman" w:cs="Times New Roman"/>
          <w:kern w:val="0"/>
          <w:sz w:val="24"/>
          <w:szCs w:val="24"/>
          <w:lang w:val="en-GB"/>
        </w:rPr>
        <w:t>)</w:t>
      </w:r>
      <w:r w:rsidR="00621828">
        <w:rPr>
          <w:rFonts w:ascii="Times New Roman" w:eastAsia="宋体" w:hAnsi="Times New Roman" w:cs="Times New Roman"/>
          <w:kern w:val="0"/>
          <w:sz w:val="24"/>
          <w:szCs w:val="24"/>
          <w:lang w:val="en-GB"/>
        </w:rPr>
        <w:t>, respectively</w:t>
      </w:r>
      <w:r w:rsidR="00CF30FE" w:rsidRPr="00E90CFC">
        <w:rPr>
          <w:rFonts w:ascii="Times New Roman" w:eastAsia="宋体" w:hAnsi="Times New Roman" w:cs="Times New Roman"/>
          <w:kern w:val="0"/>
          <w:sz w:val="24"/>
          <w:szCs w:val="24"/>
          <w:lang w:val="en-GB"/>
        </w:rPr>
        <w:t>.</w:t>
      </w:r>
      <w:hyperlink w:anchor="_ENREF_49" w:tooltip="Hollinger, 1981 #23" w:history="1">
        <w:r w:rsidR="0093017B" w:rsidRPr="00E90CFC">
          <w:rPr>
            <w:rFonts w:ascii="Times New Roman" w:eastAsia="宋体" w:hAnsi="Times New Roman" w:cs="Times New Roman"/>
            <w:kern w:val="0"/>
            <w:szCs w:val="21"/>
            <w:lang w:val="en-GB"/>
          </w:rPr>
          <w:fldChar w:fldCharType="begin">
            <w:fldData xml:space="preserve">PEVuZE5vdGU+PENpdGU+PEF1dGhvcj5Ib2xsaW5nZXI8L0F1dGhvcj48WWVhcj4xOTgxPC9ZZWFy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</w:fldData>
          </w:fldChar>
        </w:r>
        <w:r w:rsidR="0093017B" w:rsidRPr="00E90CFC">
          <w:rPr>
            <w:rFonts w:ascii="Times New Roman" w:eastAsia="宋体" w:hAnsi="Times New Roman" w:cs="Times New Roman"/>
            <w:kern w:val="0"/>
            <w:szCs w:val="21"/>
            <w:lang w:val="en-GB"/>
          </w:rPr>
          <w:instrText xml:space="preserve"> ADDIN EN.CITE </w:instrText>
        </w:r>
        <w:r w:rsidR="0093017B" w:rsidRPr="00E90CFC">
          <w:rPr>
            <w:rFonts w:ascii="Times New Roman" w:eastAsia="宋体" w:hAnsi="Times New Roman" w:cs="Times New Roman"/>
            <w:kern w:val="0"/>
            <w:szCs w:val="21"/>
            <w:lang w:val="en-GB"/>
          </w:rPr>
          <w:fldChar w:fldCharType="begin">
            <w:fldData xml:space="preserve">PEVuZE5vdGU+PENpdGU+PEF1dGhvcj5Ib2xsaW5nZXI8L0F1dGhvcj48WWVhcj4xOTgxPC9ZZWFy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</w:fldData>
          </w:fldChar>
        </w:r>
        <w:r w:rsidR="0093017B" w:rsidRPr="00E90CFC">
          <w:rPr>
            <w:rFonts w:ascii="Times New Roman" w:eastAsia="宋体" w:hAnsi="Times New Roman" w:cs="Times New Roman"/>
            <w:kern w:val="0"/>
            <w:szCs w:val="21"/>
            <w:lang w:val="en-GB"/>
          </w:rPr>
          <w:instrText xml:space="preserve"> ADDIN EN.CITE.DATA </w:instrText>
        </w:r>
        <w:r w:rsidR="0093017B" w:rsidRPr="00E90CFC">
          <w:rPr>
            <w:rFonts w:ascii="Times New Roman" w:eastAsia="宋体" w:hAnsi="Times New Roman" w:cs="Times New Roman"/>
            <w:kern w:val="0"/>
            <w:szCs w:val="21"/>
            <w:lang w:val="en-GB"/>
          </w:rPr>
        </w:r>
        <w:r w:rsidR="0093017B" w:rsidRPr="00E90CFC">
          <w:rPr>
            <w:rFonts w:ascii="Times New Roman" w:eastAsia="宋体" w:hAnsi="Times New Roman" w:cs="Times New Roman"/>
            <w:kern w:val="0"/>
            <w:szCs w:val="21"/>
            <w:lang w:val="en-GB"/>
          </w:rPr>
          <w:fldChar w:fldCharType="end"/>
        </w:r>
        <w:r w:rsidR="0093017B" w:rsidRPr="00E90CFC">
          <w:rPr>
            <w:rFonts w:ascii="Times New Roman" w:eastAsia="宋体" w:hAnsi="Times New Roman" w:cs="Times New Roman"/>
            <w:kern w:val="0"/>
            <w:szCs w:val="21"/>
            <w:lang w:val="en-GB"/>
          </w:rPr>
        </w:r>
        <w:r w:rsidR="0093017B" w:rsidRPr="00E90CFC">
          <w:rPr>
            <w:rFonts w:ascii="Times New Roman" w:eastAsia="宋体" w:hAnsi="Times New Roman" w:cs="Times New Roman"/>
            <w:kern w:val="0"/>
            <w:szCs w:val="21"/>
            <w:lang w:val="en-GB"/>
          </w:rPr>
          <w:fldChar w:fldCharType="separate"/>
        </w:r>
        <w:r w:rsidR="0093017B" w:rsidRPr="00E90CFC">
          <w:rPr>
            <w:rFonts w:ascii="Times New Roman" w:eastAsia="宋体" w:hAnsi="Times New Roman" w:cs="Times New Roman"/>
            <w:noProof/>
            <w:kern w:val="0"/>
            <w:szCs w:val="21"/>
            <w:vertAlign w:val="superscript"/>
            <w:lang w:val="en-GB"/>
          </w:rPr>
          <w:t>49-51</w:t>
        </w:r>
        <w:r w:rsidR="0093017B" w:rsidRPr="00E90CFC">
          <w:rPr>
            <w:rFonts w:ascii="Times New Roman" w:eastAsia="宋体" w:hAnsi="Times New Roman" w:cs="Times New Roman"/>
            <w:kern w:val="0"/>
            <w:szCs w:val="21"/>
          </w:rPr>
          <w:fldChar w:fldCharType="end"/>
        </w:r>
      </w:hyperlink>
      <w:r w:rsidR="004C0372" w:rsidRPr="00193004">
        <w:rPr>
          <w:rFonts w:ascii="Times New Roman" w:eastAsia="宋体" w:hAnsi="Times New Roman" w:cs="Times New Roman"/>
          <w:kern w:val="0"/>
          <w:sz w:val="24"/>
          <w:szCs w:val="24"/>
          <w:lang w:val="en-GB"/>
        </w:rPr>
        <w:t xml:space="preserve"> </w:t>
      </w:r>
      <w:r w:rsidR="00A0641B" w:rsidRPr="00193004">
        <w:rPr>
          <w:rFonts w:ascii="Times New Roman" w:eastAsia="宋体" w:hAnsi="Times New Roman" w:cs="Times New Roman"/>
          <w:kern w:val="0"/>
          <w:sz w:val="24"/>
          <w:szCs w:val="24"/>
          <w:lang w:val="en-GB"/>
        </w:rPr>
        <w:t>The divalent oxygen of Si–O bonds was derived from the 300</w:t>
      </w:r>
      <w:r w:rsidR="00A0641B" w:rsidRPr="00193004">
        <w:rPr>
          <w:rFonts w:ascii="Times New Roman" w:eastAsia="宋体" w:hAnsi="Times New Roman" w:cs="Times New Roman" w:hint="eastAsia"/>
          <w:kern w:val="0"/>
          <w:sz w:val="24"/>
          <w:szCs w:val="24"/>
          <w:lang w:val="en-GB"/>
        </w:rPr>
        <w:t>-</w:t>
      </w:r>
      <w:r w:rsidR="00A0641B" w:rsidRPr="00193004">
        <w:rPr>
          <w:rFonts w:ascii="Times New Roman" w:eastAsia="宋体" w:hAnsi="Times New Roman" w:cs="Times New Roman"/>
          <w:kern w:val="0"/>
          <w:sz w:val="24"/>
          <w:szCs w:val="24"/>
          <w:lang w:val="en-GB"/>
        </w:rPr>
        <w:t>nm SiO</w:t>
      </w:r>
      <w:r w:rsidR="00A0641B" w:rsidRPr="00193004">
        <w:rPr>
          <w:rFonts w:ascii="Times New Roman" w:eastAsia="宋体" w:hAnsi="Times New Roman" w:cs="Times New Roman"/>
          <w:kern w:val="0"/>
          <w:sz w:val="24"/>
          <w:szCs w:val="24"/>
          <w:vertAlign w:val="subscript"/>
          <w:lang w:val="en-GB"/>
        </w:rPr>
        <w:t>2</w:t>
      </w:r>
      <w:r w:rsidR="00CF30FE">
        <w:rPr>
          <w:rFonts w:ascii="Times New Roman" w:eastAsia="宋体" w:hAnsi="Times New Roman" w:cs="Times New Roman"/>
          <w:kern w:val="0"/>
          <w:sz w:val="24"/>
          <w:szCs w:val="24"/>
          <w:lang w:val="en-GB"/>
        </w:rPr>
        <w:t xml:space="preserve">/Si substrate, and </w:t>
      </w:r>
      <w:r w:rsidR="00996912" w:rsidRPr="00996912">
        <w:rPr>
          <w:rFonts w:ascii="Times New Roman" w:eastAsia="宋体" w:hAnsi="Times New Roman" w:cs="Times New Roman"/>
          <w:kern w:val="0"/>
          <w:sz w:val="24"/>
          <w:szCs w:val="24"/>
          <w:lang w:val="en-GB"/>
        </w:rPr>
        <w:t>oxygen molecules</w:t>
      </w:r>
      <w:r w:rsidR="00996912">
        <w:rPr>
          <w:rFonts w:ascii="Times New Roman" w:eastAsia="宋体" w:hAnsi="Times New Roman" w:cs="Times New Roman"/>
          <w:kern w:val="0"/>
          <w:sz w:val="24"/>
          <w:szCs w:val="24"/>
          <w:lang w:val="en-GB"/>
        </w:rPr>
        <w:t xml:space="preserve"> </w:t>
      </w:r>
      <w:r w:rsidR="00DB5F8B" w:rsidRPr="00DB5F8B">
        <w:rPr>
          <w:rFonts w:ascii="Times New Roman" w:eastAsia="宋体" w:hAnsi="Times New Roman" w:cs="Times New Roman"/>
          <w:kern w:val="0"/>
          <w:sz w:val="24"/>
          <w:szCs w:val="24"/>
          <w:lang w:val="en-GB"/>
        </w:rPr>
        <w:t>on MoS</w:t>
      </w:r>
      <w:r w:rsidR="00DB5F8B" w:rsidRPr="00DB5F8B">
        <w:rPr>
          <w:rFonts w:ascii="Times New Roman" w:eastAsia="宋体" w:hAnsi="Times New Roman" w:cs="Times New Roman"/>
          <w:kern w:val="0"/>
          <w:sz w:val="24"/>
          <w:szCs w:val="24"/>
          <w:vertAlign w:val="subscript"/>
          <w:lang w:val="en-GB"/>
        </w:rPr>
        <w:t>2</w:t>
      </w:r>
      <w:r w:rsidR="00DB5F8B" w:rsidRPr="00DB5F8B">
        <w:rPr>
          <w:rFonts w:ascii="Times New Roman" w:eastAsia="宋体" w:hAnsi="Times New Roman" w:cs="Times New Roman"/>
          <w:kern w:val="0"/>
          <w:sz w:val="24"/>
          <w:szCs w:val="24"/>
          <w:lang w:val="en-GB"/>
        </w:rPr>
        <w:t xml:space="preserve"> surface </w:t>
      </w:r>
      <w:r w:rsidR="00DB5F8B">
        <w:rPr>
          <w:rFonts w:ascii="Times New Roman" w:eastAsia="宋体" w:hAnsi="Times New Roman" w:cs="Times New Roman"/>
          <w:kern w:val="0"/>
          <w:sz w:val="24"/>
          <w:szCs w:val="24"/>
          <w:lang w:val="en-GB"/>
        </w:rPr>
        <w:t xml:space="preserve">should be attributed </w:t>
      </w:r>
      <w:r w:rsidR="006B01FF">
        <w:rPr>
          <w:rFonts w:ascii="Times New Roman" w:eastAsia="宋体" w:hAnsi="Times New Roman" w:cs="Times New Roman"/>
          <w:kern w:val="0"/>
          <w:sz w:val="24"/>
          <w:szCs w:val="24"/>
          <w:lang w:val="en-GB"/>
        </w:rPr>
        <w:t xml:space="preserve">to the </w:t>
      </w:r>
      <w:r w:rsidR="00362A70">
        <w:rPr>
          <w:rFonts w:ascii="Times New Roman" w:eastAsia="宋体" w:hAnsi="Times New Roman" w:cs="Times New Roman"/>
          <w:kern w:val="0"/>
          <w:sz w:val="24"/>
          <w:szCs w:val="24"/>
          <w:lang w:val="en-GB"/>
        </w:rPr>
        <w:t>i</w:t>
      </w:r>
      <w:r w:rsidR="00362A70" w:rsidRPr="00362A70">
        <w:rPr>
          <w:rFonts w:ascii="Times New Roman" w:eastAsia="宋体" w:hAnsi="Times New Roman" w:cs="Times New Roman"/>
          <w:kern w:val="0"/>
          <w:sz w:val="24"/>
          <w:szCs w:val="24"/>
          <w:lang w:val="en-GB"/>
        </w:rPr>
        <w:t>ntrinsic defect</w:t>
      </w:r>
      <w:r w:rsidR="008D099F">
        <w:rPr>
          <w:rFonts w:ascii="Times New Roman" w:eastAsia="宋体" w:hAnsi="Times New Roman" w:cs="Times New Roman"/>
          <w:kern w:val="0"/>
          <w:sz w:val="24"/>
          <w:szCs w:val="24"/>
          <w:lang w:val="en-GB"/>
        </w:rPr>
        <w:t xml:space="preserve"> and edge of the flake, which </w:t>
      </w:r>
      <w:r w:rsidR="00D21A9D">
        <w:rPr>
          <w:rFonts w:ascii="Times New Roman" w:eastAsia="宋体" w:hAnsi="Times New Roman" w:cs="Times New Roman"/>
          <w:kern w:val="0"/>
          <w:sz w:val="24"/>
          <w:szCs w:val="24"/>
          <w:lang w:val="en-GB"/>
        </w:rPr>
        <w:t>were active sites with p</w:t>
      </w:r>
      <w:r w:rsidR="00D21A9D" w:rsidRPr="00D21A9D">
        <w:rPr>
          <w:rFonts w:ascii="Times New Roman" w:eastAsia="宋体" w:hAnsi="Times New Roman" w:cs="Times New Roman"/>
          <w:kern w:val="0"/>
          <w:sz w:val="24"/>
          <w:szCs w:val="24"/>
          <w:lang w:val="en-GB"/>
        </w:rPr>
        <w:t>hysical adsorption capacity</w:t>
      </w:r>
      <w:r w:rsidR="00D21A9D">
        <w:rPr>
          <w:rFonts w:ascii="Times New Roman" w:eastAsia="宋体" w:hAnsi="Times New Roman" w:cs="Times New Roman"/>
          <w:kern w:val="0"/>
          <w:sz w:val="24"/>
          <w:szCs w:val="24"/>
          <w:lang w:val="en-GB"/>
        </w:rPr>
        <w:t xml:space="preserve">. </w:t>
      </w:r>
      <w:r w:rsidR="006F2957">
        <w:rPr>
          <w:rFonts w:ascii="Times New Roman" w:eastAsia="宋体" w:hAnsi="Times New Roman" w:cs="Times New Roman"/>
          <w:kern w:val="0"/>
          <w:sz w:val="24"/>
          <w:szCs w:val="24"/>
          <w:lang w:val="en-GB"/>
        </w:rPr>
        <w:t>H</w:t>
      </w:r>
      <w:r w:rsidR="008A4C20" w:rsidRPr="00193004">
        <w:rPr>
          <w:rFonts w:ascii="Times New Roman" w:eastAsia="宋体" w:hAnsi="Times New Roman" w:cs="Times New Roman"/>
          <w:kern w:val="0"/>
          <w:sz w:val="24"/>
          <w:szCs w:val="24"/>
          <w:lang w:val="en-GB"/>
        </w:rPr>
        <w:t>owever, in O 1s spectra for FL</w:t>
      </w:r>
      <w:r w:rsidR="006F2957">
        <w:rPr>
          <w:rFonts w:ascii="Times New Roman" w:eastAsia="宋体" w:hAnsi="Times New Roman" w:cs="Times New Roman"/>
          <w:kern w:val="0"/>
          <w:sz w:val="24"/>
          <w:szCs w:val="24"/>
          <w:lang w:val="en-GB"/>
        </w:rPr>
        <w:t>P</w:t>
      </w:r>
      <w:r w:rsidR="008A4C20" w:rsidRPr="00193004">
        <w:rPr>
          <w:rFonts w:ascii="Times New Roman" w:eastAsia="宋体" w:hAnsi="Times New Roman" w:cs="Times New Roman"/>
          <w:kern w:val="0"/>
          <w:sz w:val="24"/>
          <w:szCs w:val="24"/>
          <w:lang w:val="en-GB"/>
        </w:rPr>
        <w:t>-MoS</w:t>
      </w:r>
      <w:r w:rsidR="008A4C20" w:rsidRPr="00193004">
        <w:rPr>
          <w:rFonts w:ascii="Times New Roman" w:eastAsia="宋体" w:hAnsi="Times New Roman" w:cs="Times New Roman"/>
          <w:kern w:val="0"/>
          <w:sz w:val="24"/>
          <w:szCs w:val="24"/>
          <w:vertAlign w:val="subscript"/>
          <w:lang w:val="en-GB"/>
        </w:rPr>
        <w:t>2</w:t>
      </w:r>
      <w:r w:rsidR="008A4C20" w:rsidRPr="00193004">
        <w:rPr>
          <w:rFonts w:ascii="Times New Roman" w:eastAsia="宋体" w:hAnsi="Times New Roman" w:cs="Times New Roman"/>
          <w:kern w:val="0"/>
          <w:sz w:val="24"/>
          <w:szCs w:val="24"/>
          <w:lang w:val="en-GB"/>
        </w:rPr>
        <w:t xml:space="preserve"> (Figure </w:t>
      </w:r>
      <w:del w:id="74" w:author="zp" w:date="2018-12-21T16:15:00Z">
        <w:r w:rsidR="008A4C20" w:rsidRPr="00193004" w:rsidDel="006A1684">
          <w:rPr>
            <w:rFonts w:ascii="Times New Roman" w:eastAsia="宋体" w:hAnsi="Times New Roman" w:cs="Times New Roman"/>
            <w:kern w:val="0"/>
            <w:sz w:val="24"/>
            <w:szCs w:val="24"/>
            <w:lang w:val="en-GB"/>
          </w:rPr>
          <w:delText>4c</w:delText>
        </w:r>
      </w:del>
      <w:ins w:id="75" w:author="zp" w:date="2018-12-21T16:15:00Z">
        <w:r w:rsidR="006A1684" w:rsidRPr="00193004">
          <w:rPr>
            <w:rFonts w:ascii="Times New Roman" w:eastAsia="宋体" w:hAnsi="Times New Roman" w:cs="Times New Roman"/>
            <w:kern w:val="0"/>
            <w:sz w:val="24"/>
            <w:szCs w:val="24"/>
            <w:lang w:val="en-GB"/>
          </w:rPr>
          <w:t>4</w:t>
        </w:r>
        <w:r w:rsidR="006A1684">
          <w:rPr>
            <w:rFonts w:ascii="Times New Roman" w:eastAsia="宋体" w:hAnsi="Times New Roman" w:cs="Times New Roman"/>
            <w:kern w:val="0"/>
            <w:sz w:val="24"/>
            <w:szCs w:val="24"/>
            <w:lang w:val="en-GB"/>
          </w:rPr>
          <w:t>f</w:t>
        </w:r>
      </w:ins>
      <w:r w:rsidR="008A4C20" w:rsidRPr="00193004">
        <w:rPr>
          <w:rFonts w:ascii="Times New Roman" w:eastAsia="宋体" w:hAnsi="Times New Roman" w:cs="Times New Roman"/>
          <w:kern w:val="0"/>
          <w:sz w:val="24"/>
          <w:szCs w:val="24"/>
          <w:lang w:val="en-GB"/>
        </w:rPr>
        <w:t xml:space="preserve">), except the </w:t>
      </w:r>
      <w:r w:rsidR="006A78F8" w:rsidRPr="00193004">
        <w:rPr>
          <w:rFonts w:ascii="Times New Roman" w:eastAsia="宋体" w:hAnsi="Times New Roman" w:cs="Times New Roman"/>
          <w:kern w:val="0"/>
          <w:sz w:val="24"/>
          <w:szCs w:val="24"/>
          <w:lang w:val="en-GB"/>
        </w:rPr>
        <w:t>strong and dominant peak assigned to divalent oxygen of Si–O bonds</w:t>
      </w:r>
      <w:r w:rsidR="004D66B3" w:rsidRPr="00193004">
        <w:rPr>
          <w:rFonts w:ascii="Times New Roman" w:eastAsia="宋体" w:hAnsi="Times New Roman" w:cs="Times New Roman"/>
          <w:kern w:val="0"/>
          <w:sz w:val="24"/>
          <w:szCs w:val="24"/>
          <w:lang w:val="en-GB"/>
        </w:rPr>
        <w:t xml:space="preserve"> as shown in pristine MoS</w:t>
      </w:r>
      <w:r w:rsidR="004D66B3" w:rsidRPr="00193004">
        <w:rPr>
          <w:rFonts w:ascii="Times New Roman" w:eastAsia="宋体" w:hAnsi="Times New Roman" w:cs="Times New Roman"/>
          <w:kern w:val="0"/>
          <w:sz w:val="24"/>
          <w:szCs w:val="24"/>
          <w:vertAlign w:val="subscript"/>
          <w:lang w:val="en-GB"/>
        </w:rPr>
        <w:t>2</w:t>
      </w:r>
      <w:r w:rsidR="004D66B3" w:rsidRPr="00193004">
        <w:rPr>
          <w:rFonts w:ascii="Times New Roman" w:eastAsia="宋体" w:hAnsi="Times New Roman" w:cs="Times New Roman"/>
          <w:kern w:val="0"/>
          <w:sz w:val="24"/>
          <w:szCs w:val="24"/>
          <w:lang w:val="en-GB"/>
        </w:rPr>
        <w:t xml:space="preserve">, </w:t>
      </w:r>
      <w:r w:rsidR="006F2957">
        <w:rPr>
          <w:rFonts w:ascii="Times New Roman" w:eastAsia="宋体" w:hAnsi="Times New Roman" w:cs="Times New Roman"/>
          <w:kern w:val="0"/>
          <w:sz w:val="24"/>
          <w:szCs w:val="24"/>
          <w:lang w:val="en-GB"/>
        </w:rPr>
        <w:t xml:space="preserve">it revealed stronger peak of </w:t>
      </w:r>
      <w:proofErr w:type="spellStart"/>
      <w:r w:rsidR="006F2957" w:rsidRPr="006F2957">
        <w:rPr>
          <w:rFonts w:ascii="Times New Roman" w:eastAsia="宋体" w:hAnsi="Times New Roman" w:cs="Times New Roman"/>
          <w:kern w:val="0"/>
          <w:sz w:val="24"/>
          <w:szCs w:val="24"/>
          <w:lang w:val="en-GB"/>
        </w:rPr>
        <w:t>nonvalent</w:t>
      </w:r>
      <w:proofErr w:type="spellEnd"/>
      <w:r w:rsidR="006F2957" w:rsidRPr="006F2957">
        <w:rPr>
          <w:rFonts w:ascii="Times New Roman" w:eastAsia="宋体" w:hAnsi="Times New Roman" w:cs="Times New Roman"/>
          <w:kern w:val="0"/>
          <w:sz w:val="24"/>
          <w:szCs w:val="24"/>
          <w:lang w:val="en-GB"/>
        </w:rPr>
        <w:t xml:space="preserve"> oxygen of </w:t>
      </w:r>
      <w:r w:rsidR="007D361B" w:rsidRPr="006F2957">
        <w:rPr>
          <w:rFonts w:ascii="Times New Roman" w:eastAsia="宋体" w:hAnsi="Times New Roman" w:cs="Times New Roman"/>
          <w:kern w:val="0"/>
          <w:sz w:val="24"/>
          <w:szCs w:val="24"/>
          <w:lang w:val="en-GB"/>
        </w:rPr>
        <w:t>O</w:t>
      </w:r>
      <w:r w:rsidR="007D361B" w:rsidRPr="006F2957">
        <w:rPr>
          <w:rFonts w:ascii="Times New Roman" w:eastAsia="宋体" w:hAnsi="Times New Roman" w:cs="Times New Roman"/>
          <w:kern w:val="0"/>
          <w:sz w:val="24"/>
          <w:szCs w:val="24"/>
          <w:vertAlign w:val="subscript"/>
          <w:lang w:val="en-GB"/>
        </w:rPr>
        <w:t>2</w:t>
      </w:r>
      <w:r w:rsidR="007D361B" w:rsidRPr="006F2957">
        <w:rPr>
          <w:rFonts w:ascii="Times New Roman" w:eastAsia="宋体" w:hAnsi="Times New Roman" w:cs="Times New Roman"/>
          <w:kern w:val="0"/>
          <w:sz w:val="24"/>
          <w:szCs w:val="24"/>
          <w:lang w:val="en-GB"/>
        </w:rPr>
        <w:t>/MoS</w:t>
      </w:r>
      <w:r w:rsidR="007D361B" w:rsidRPr="006F2957">
        <w:rPr>
          <w:rFonts w:ascii="Times New Roman" w:eastAsia="宋体" w:hAnsi="Times New Roman" w:cs="Times New Roman"/>
          <w:kern w:val="0"/>
          <w:sz w:val="24"/>
          <w:szCs w:val="24"/>
          <w:vertAlign w:val="subscript"/>
          <w:lang w:val="en-GB"/>
        </w:rPr>
        <w:t>2</w:t>
      </w:r>
      <w:r w:rsidR="006F2957">
        <w:rPr>
          <w:rFonts w:ascii="Times New Roman" w:eastAsia="宋体" w:hAnsi="Times New Roman" w:cs="Times New Roman"/>
          <w:kern w:val="0"/>
          <w:sz w:val="24"/>
          <w:szCs w:val="24"/>
          <w:lang w:val="en-GB"/>
        </w:rPr>
        <w:t xml:space="preserve">, </w:t>
      </w:r>
      <w:r w:rsidR="007D361B">
        <w:rPr>
          <w:rFonts w:ascii="Times New Roman" w:eastAsia="宋体" w:hAnsi="Times New Roman" w:cs="Times New Roman"/>
          <w:kern w:val="0"/>
          <w:sz w:val="24"/>
          <w:szCs w:val="24"/>
          <w:lang w:val="en-GB"/>
        </w:rPr>
        <w:t xml:space="preserve">indicating more </w:t>
      </w:r>
      <w:r w:rsidR="007D361B" w:rsidRPr="006F2957">
        <w:rPr>
          <w:rFonts w:ascii="Times New Roman" w:eastAsia="宋体" w:hAnsi="Times New Roman" w:cs="Times New Roman"/>
          <w:kern w:val="0"/>
          <w:sz w:val="24"/>
          <w:szCs w:val="24"/>
          <w:lang w:val="en-GB"/>
        </w:rPr>
        <w:t>oxygen molecules physically adsorbed on MoS</w:t>
      </w:r>
      <w:r w:rsidR="007D361B" w:rsidRPr="006F2957">
        <w:rPr>
          <w:rFonts w:ascii="Times New Roman" w:eastAsia="宋体" w:hAnsi="Times New Roman" w:cs="Times New Roman"/>
          <w:kern w:val="0"/>
          <w:sz w:val="24"/>
          <w:szCs w:val="24"/>
          <w:vertAlign w:val="subscript"/>
          <w:lang w:val="en-GB"/>
        </w:rPr>
        <w:t>2</w:t>
      </w:r>
      <w:r w:rsidR="007D361B" w:rsidRPr="006F2957">
        <w:rPr>
          <w:rFonts w:ascii="Times New Roman" w:eastAsia="宋体" w:hAnsi="Times New Roman" w:cs="Times New Roman"/>
          <w:kern w:val="0"/>
          <w:sz w:val="24"/>
          <w:szCs w:val="24"/>
          <w:lang w:val="en-GB"/>
        </w:rPr>
        <w:t xml:space="preserve"> surface</w:t>
      </w:r>
      <w:r w:rsidR="006C4F3C">
        <w:rPr>
          <w:rFonts w:ascii="Times New Roman" w:eastAsia="宋体" w:hAnsi="Times New Roman" w:cs="Times New Roman"/>
          <w:kern w:val="0"/>
          <w:sz w:val="24"/>
          <w:szCs w:val="24"/>
          <w:lang w:val="en-GB"/>
        </w:rPr>
        <w:t xml:space="preserve">; </w:t>
      </w:r>
      <w:r w:rsidR="007536A9" w:rsidRPr="00193004">
        <w:rPr>
          <w:rFonts w:ascii="Times New Roman" w:eastAsia="宋体" w:hAnsi="Times New Roman" w:cs="Times New Roman"/>
          <w:kern w:val="0"/>
          <w:sz w:val="24"/>
          <w:szCs w:val="24"/>
          <w:lang w:val="en-GB"/>
        </w:rPr>
        <w:t xml:space="preserve">it </w:t>
      </w:r>
      <w:r w:rsidR="00621828">
        <w:rPr>
          <w:rFonts w:ascii="Times New Roman" w:eastAsia="宋体" w:hAnsi="Times New Roman" w:cs="Times New Roman"/>
          <w:kern w:val="0"/>
          <w:sz w:val="24"/>
          <w:szCs w:val="24"/>
          <w:lang w:val="en-GB"/>
        </w:rPr>
        <w:lastRenderedPageBreak/>
        <w:t xml:space="preserve">also </w:t>
      </w:r>
      <w:r w:rsidR="007536A9" w:rsidRPr="00193004">
        <w:rPr>
          <w:rFonts w:ascii="Times New Roman" w:eastAsia="宋体" w:hAnsi="Times New Roman" w:cs="Times New Roman"/>
          <w:kern w:val="0"/>
          <w:sz w:val="24"/>
          <w:szCs w:val="24"/>
          <w:lang w:val="en-GB"/>
        </w:rPr>
        <w:t xml:space="preserve">revealed </w:t>
      </w:r>
      <w:r w:rsidR="00621828">
        <w:rPr>
          <w:rFonts w:ascii="Times New Roman" w:eastAsia="宋体" w:hAnsi="Times New Roman" w:cs="Times New Roman"/>
          <w:kern w:val="0"/>
          <w:sz w:val="24"/>
          <w:szCs w:val="24"/>
          <w:lang w:val="en-GB"/>
        </w:rPr>
        <w:t>a new peak</w:t>
      </w:r>
      <w:r w:rsidR="007536A9" w:rsidRPr="00193004">
        <w:rPr>
          <w:rFonts w:ascii="Times New Roman" w:eastAsia="宋体" w:hAnsi="Times New Roman" w:cs="Times New Roman"/>
          <w:kern w:val="0"/>
          <w:sz w:val="24"/>
          <w:szCs w:val="24"/>
          <w:lang w:val="en-GB"/>
        </w:rPr>
        <w:t xml:space="preserve"> at approximately </w:t>
      </w:r>
      <w:r w:rsidR="006C4F3C">
        <w:rPr>
          <w:rFonts w:ascii="Times New Roman" w:eastAsia="宋体" w:hAnsi="Times New Roman" w:cs="Times New Roman"/>
          <w:kern w:val="0"/>
          <w:sz w:val="24"/>
          <w:szCs w:val="24"/>
          <w:lang w:val="en-GB"/>
        </w:rPr>
        <w:t xml:space="preserve">530.5 </w:t>
      </w:r>
      <w:proofErr w:type="spellStart"/>
      <w:r w:rsidR="006C4F3C">
        <w:rPr>
          <w:rFonts w:ascii="Times New Roman" w:eastAsia="宋体" w:hAnsi="Times New Roman" w:cs="Times New Roman"/>
          <w:kern w:val="0"/>
          <w:sz w:val="24"/>
          <w:szCs w:val="24"/>
          <w:lang w:val="en-GB"/>
        </w:rPr>
        <w:t>eV</w:t>
      </w:r>
      <w:proofErr w:type="spellEnd"/>
      <w:r w:rsidR="00536AE9" w:rsidRPr="00193004">
        <w:rPr>
          <w:rFonts w:ascii="Times New Roman" w:eastAsia="宋体" w:hAnsi="Times New Roman" w:cs="Times New Roman"/>
          <w:kern w:val="0"/>
          <w:sz w:val="24"/>
          <w:szCs w:val="24"/>
          <w:lang w:val="en-GB"/>
        </w:rPr>
        <w:t xml:space="preserve"> </w:t>
      </w:r>
      <w:r w:rsidR="00B717BF" w:rsidRPr="00193004">
        <w:rPr>
          <w:rFonts w:ascii="Times New Roman" w:eastAsia="宋体" w:hAnsi="Times New Roman" w:cs="Times New Roman"/>
          <w:kern w:val="0"/>
          <w:sz w:val="24"/>
          <w:szCs w:val="24"/>
          <w:lang w:val="en-GB"/>
        </w:rPr>
        <w:t>assigned to the divalent oxygen of Mo–O bonds</w:t>
      </w:r>
      <w:r w:rsidR="000A6EF8" w:rsidRPr="00193004">
        <w:rPr>
          <w:rFonts w:ascii="Times New Roman" w:eastAsia="宋体" w:hAnsi="Times New Roman" w:cs="Times New Roman"/>
          <w:kern w:val="0"/>
          <w:sz w:val="24"/>
          <w:szCs w:val="24"/>
          <w:lang w:val="en-GB"/>
        </w:rPr>
        <w:t>,</w:t>
      </w:r>
      <w:hyperlink w:anchor="_ENREF_52" w:tooltip="Colton, 1978 #25" w:history="1">
        <w:r w:rsidR="0093017B" w:rsidRPr="00193004">
          <w:rPr>
            <w:rFonts w:ascii="Times New Roman" w:eastAsia="宋体" w:hAnsi="Times New Roman" w:cs="Times New Roman"/>
            <w:kern w:val="0"/>
            <w:sz w:val="24"/>
            <w:szCs w:val="24"/>
            <w:lang w:val="en-GB"/>
          </w:rPr>
          <w:fldChar w:fldCharType="begin"/>
        </w:r>
        <w:r w:rsidR="0093017B">
          <w:rPr>
            <w:rFonts w:ascii="Times New Roman" w:eastAsia="宋体" w:hAnsi="Times New Roman" w:cs="Times New Roman"/>
            <w:kern w:val="0"/>
            <w:sz w:val="24"/>
            <w:szCs w:val="24"/>
            <w:lang w:val="en-GB"/>
          </w:rPr>
          <w:instrText xml:space="preserve"> ADDIN EN.CITE &lt;EndNote&gt;&lt;Cite&gt;&lt;Author&gt;Colton&lt;/Author&gt;&lt;Year&gt;1978&lt;/Year&gt;&lt;RecNum&gt;25&lt;/RecNum&gt;&lt;DisplayText&gt;&lt;style face="superscript"&gt;52-53&lt;/style&gt;&lt;/DisplayText&gt;&lt;record&gt;&lt;rec-number&gt;25&lt;/rec-number&gt;&lt;foreign-keys&gt;&lt;key app="EN" db-id="aex2ffs95xfad5epwfvpt0e9v9r2pa02ve5p"&gt;25&lt;/key&gt;&lt;/foreign-keys&gt;&lt;ref-type name="Journal Article"&gt;17&lt;/ref-type&gt;&lt;contributors&gt;&lt;authors&gt;&lt;author&gt;Colton, Richard J&lt;/author&gt;&lt;author&gt;Guzman, Alberto M&lt;/author&gt;&lt;author&gt;Rabalais, J Wayne&lt;/author&gt;&lt;/authors&gt;&lt;/contributors&gt;&lt;titles&gt;&lt;title&gt;Electrochromi</w:instrText>
        </w:r>
        <w:r w:rsidR="0093017B">
          <w:rPr>
            <w:rFonts w:ascii="Times New Roman" w:eastAsia="宋体" w:hAnsi="Times New Roman" w:cs="Times New Roman" w:hint="eastAsia"/>
            <w:kern w:val="0"/>
            <w:sz w:val="24"/>
            <w:szCs w:val="24"/>
            <w:lang w:val="en-GB"/>
          </w:rPr>
          <w:instrText>sm in some thin</w:instrText>
        </w:r>
        <w:r w:rsidR="0093017B">
          <w:rPr>
            <w:rFonts w:ascii="Times New Roman" w:eastAsia="宋体" w:hAnsi="Times New Roman" w:cs="Times New Roman" w:hint="eastAsia"/>
            <w:kern w:val="0"/>
            <w:sz w:val="24"/>
            <w:szCs w:val="24"/>
            <w:lang w:val="en-GB"/>
          </w:rPr>
          <w:instrText>‐</w:instrText>
        </w:r>
        <w:r w:rsidR="0093017B">
          <w:rPr>
            <w:rFonts w:ascii="Times New Roman" w:eastAsia="宋体" w:hAnsi="Times New Roman" w:cs="Times New Roman" w:hint="eastAsia"/>
            <w:kern w:val="0"/>
            <w:sz w:val="24"/>
            <w:szCs w:val="24"/>
            <w:lang w:val="en-GB"/>
          </w:rPr>
          <w:instrText>film transition</w:instrText>
        </w:r>
        <w:r w:rsidR="0093017B">
          <w:rPr>
            <w:rFonts w:ascii="Times New Roman" w:eastAsia="宋体" w:hAnsi="Times New Roman" w:cs="Times New Roman" w:hint="eastAsia"/>
            <w:kern w:val="0"/>
            <w:sz w:val="24"/>
            <w:szCs w:val="24"/>
            <w:lang w:val="en-GB"/>
          </w:rPr>
          <w:instrText>‐</w:instrText>
        </w:r>
        <w:r w:rsidR="0093017B">
          <w:rPr>
            <w:rFonts w:ascii="Times New Roman" w:eastAsia="宋体" w:hAnsi="Times New Roman" w:cs="Times New Roman" w:hint="eastAsia"/>
            <w:kern w:val="0"/>
            <w:sz w:val="24"/>
            <w:szCs w:val="24"/>
            <w:lang w:val="en-GB"/>
          </w:rPr>
          <w:instrText>metal oxides characterized by x</w:instrText>
        </w:r>
        <w:r w:rsidR="0093017B">
          <w:rPr>
            <w:rFonts w:ascii="Times New Roman" w:eastAsia="宋体" w:hAnsi="Times New Roman" w:cs="Times New Roman" w:hint="eastAsia"/>
            <w:kern w:val="0"/>
            <w:sz w:val="24"/>
            <w:szCs w:val="24"/>
            <w:lang w:val="en-GB"/>
          </w:rPr>
          <w:instrText>‐</w:instrText>
        </w:r>
        <w:r w:rsidR="0093017B">
          <w:rPr>
            <w:rFonts w:ascii="Times New Roman" w:eastAsia="宋体" w:hAnsi="Times New Roman" w:cs="Times New Roman" w:hint="eastAsia"/>
            <w:kern w:val="0"/>
            <w:sz w:val="24"/>
            <w:szCs w:val="24"/>
            <w:lang w:val="en-GB"/>
          </w:rPr>
          <w:instrText>ray electron spectroscopy&lt;/title&gt;&lt;secondary-title&gt;Journal of Applied Physics&lt;/secondary-title&gt;&lt;/titles&gt;&lt;periodical&gt;&lt;full-title&gt;Journal of Applied Physics&lt;/full-title&gt;&lt;abbr-1&gt;J. Appl. Phys.&lt;/a</w:instrText>
        </w:r>
        <w:r w:rsidR="0093017B">
          <w:rPr>
            <w:rFonts w:ascii="Times New Roman" w:eastAsia="宋体" w:hAnsi="Times New Roman" w:cs="Times New Roman"/>
            <w:kern w:val="0"/>
            <w:sz w:val="24"/>
            <w:szCs w:val="24"/>
            <w:lang w:val="en-GB"/>
          </w:rPr>
          <w:instrText>bbr-1&gt;&lt;/periodical&gt;&lt;pages&gt;409-416&lt;/pages&gt;&lt;volume&gt;49&lt;/volume&gt;&lt;number&gt;1&lt;/number&gt;&lt;dates&gt;&lt;year&gt;1978&lt;/year&gt;&lt;/dates&gt;&lt;isbn&gt;0021-8979&lt;/isbn&gt;&lt;urls&gt;&lt;/urls&gt;&lt;/record&gt;&lt;/Cite&gt;&lt;Cite&gt;&lt;Author&gt;Chowdari&lt;/Author&gt;&lt;Year&gt;1990&lt;/Year&gt;&lt;RecNum&gt;26&lt;/RecNum&gt;&lt;record&gt;&lt;rec-number&gt;26&lt;/rec-number&gt;&lt;foreign-keys&gt;&lt;key app="EN" db-id="aex2ffs95xfad5epwfvpt0e9v9r2pa02ve5p"&gt;26&lt;/key&gt;&lt;/foreign-keys&gt;&lt;ref-type name="Journal Article"&gt;17&lt;/ref-type&gt;&lt;contributors&gt;&lt;authors&gt;&lt;author&gt;Chowdari, BVR&lt;/author&gt;&lt;author&gt;Tan, KL&lt;/author&gt;&lt;author&gt;Chia, WT&lt;/author&gt;&lt;author&gt;Gopalakrishnan, R&lt;/author&gt;&lt;/authors&gt;&lt;/contributors&gt;&lt;titles&gt;&lt;title&gt;X-ray photoelectron spectroscopic studies of molybdenum phosphate glassy system&lt;/title&gt;&lt;secondary-title&gt;Journal of non-crystalline solids&lt;/secondary-title&gt;&lt;/titles&gt;&lt;periodical&gt;&lt;full-title&gt;Journal of non-crystalline solids&lt;/full-title&gt;&lt;abbr-1&gt;J. Non-cryst. Solids&lt;/abbr-1&gt;&lt;/periodical&gt;&lt;pages&gt;95-102&lt;/pages&gt;&lt;volume&gt;119&lt;/volume&gt;&lt;number&gt;1&lt;/number&gt;&lt;dates&gt;&lt;year&gt;1990&lt;/year&gt;&lt;/dates&gt;&lt;isbn&gt;0022-3093&lt;/isbn&gt;&lt;urls&gt;&lt;/urls&gt;&lt;/record&gt;&lt;/Cite&gt;&lt;/EndNote&gt;</w:instrText>
        </w:r>
        <w:r w:rsidR="0093017B" w:rsidRPr="00193004">
          <w:rPr>
            <w:rFonts w:ascii="Times New Roman" w:eastAsia="宋体" w:hAnsi="Times New Roman" w:cs="Times New Roman"/>
            <w:kern w:val="0"/>
            <w:sz w:val="24"/>
            <w:szCs w:val="24"/>
            <w:lang w:val="en-GB"/>
          </w:rPr>
          <w:fldChar w:fldCharType="separate"/>
        </w:r>
        <w:r w:rsidR="0093017B" w:rsidRPr="00C96269">
          <w:rPr>
            <w:rFonts w:ascii="Times New Roman" w:eastAsia="宋体" w:hAnsi="Times New Roman" w:cs="Times New Roman"/>
            <w:noProof/>
            <w:kern w:val="0"/>
            <w:sz w:val="24"/>
            <w:szCs w:val="24"/>
            <w:vertAlign w:val="superscript"/>
            <w:lang w:val="en-GB"/>
          </w:rPr>
          <w:t>52-53</w:t>
        </w:r>
        <w:r w:rsidR="0093017B" w:rsidRPr="00193004">
          <w:rPr>
            <w:rFonts w:ascii="Times New Roman" w:eastAsia="宋体" w:hAnsi="Times New Roman" w:cs="Times New Roman"/>
            <w:kern w:val="0"/>
            <w:sz w:val="24"/>
            <w:szCs w:val="24"/>
          </w:rPr>
          <w:fldChar w:fldCharType="end"/>
        </w:r>
      </w:hyperlink>
      <w:r w:rsidR="00D310E7" w:rsidRPr="00193004">
        <w:rPr>
          <w:rFonts w:ascii="Times New Roman" w:eastAsia="宋体" w:hAnsi="Times New Roman" w:cs="Times New Roman"/>
          <w:kern w:val="0"/>
          <w:sz w:val="24"/>
          <w:szCs w:val="24"/>
        </w:rPr>
        <w:t xml:space="preserve"> </w:t>
      </w:r>
      <w:r w:rsidR="000A6EF8" w:rsidRPr="00193004">
        <w:rPr>
          <w:rFonts w:ascii="Times New Roman" w:eastAsia="宋体" w:hAnsi="Times New Roman" w:cs="Times New Roman"/>
          <w:kern w:val="0"/>
          <w:sz w:val="24"/>
          <w:szCs w:val="24"/>
        </w:rPr>
        <w:t>which was</w:t>
      </w:r>
      <w:r w:rsidR="000A6EF8" w:rsidRPr="00193004">
        <w:t xml:space="preserve"> </w:t>
      </w:r>
      <w:r w:rsidR="000A6EF8" w:rsidRPr="00193004">
        <w:rPr>
          <w:rFonts w:ascii="Times New Roman" w:eastAsia="宋体" w:hAnsi="Times New Roman" w:cs="Times New Roman"/>
          <w:kern w:val="0"/>
          <w:sz w:val="24"/>
          <w:szCs w:val="24"/>
        </w:rPr>
        <w:t>consistent with the result of XPS Mo 3d spectra</w:t>
      </w:r>
      <w:r w:rsidR="00D310E7" w:rsidRPr="00193004">
        <w:rPr>
          <w:rFonts w:ascii="Times New Roman" w:eastAsia="宋体" w:hAnsi="Times New Roman" w:cs="Times New Roman"/>
          <w:kern w:val="0"/>
          <w:sz w:val="24"/>
          <w:szCs w:val="24"/>
          <w:lang w:val="en-GB"/>
        </w:rPr>
        <w:t>.</w:t>
      </w:r>
      <w:r w:rsidR="002E3D3F" w:rsidRPr="00193004">
        <w:rPr>
          <w:rFonts w:ascii="Times New Roman" w:eastAsia="宋体" w:hAnsi="Times New Roman" w:cs="Times New Roman"/>
          <w:kern w:val="0"/>
          <w:sz w:val="24"/>
          <w:szCs w:val="24"/>
        </w:rPr>
        <w:t xml:space="preserve"> </w:t>
      </w:r>
      <w:r w:rsidR="00F92E9D" w:rsidRPr="00193004">
        <w:rPr>
          <w:rFonts w:ascii="Times New Roman" w:eastAsia="宋体" w:hAnsi="Times New Roman" w:cs="Times New Roman"/>
          <w:kern w:val="0"/>
          <w:sz w:val="24"/>
          <w:szCs w:val="24"/>
        </w:rPr>
        <w:t xml:space="preserve">These results indicated that </w:t>
      </w:r>
      <w:r w:rsidR="00E24C87">
        <w:rPr>
          <w:rFonts w:ascii="Times New Roman" w:eastAsia="宋体" w:hAnsi="Times New Roman" w:cs="Times New Roman"/>
          <w:kern w:val="0"/>
          <w:sz w:val="24"/>
          <w:szCs w:val="24"/>
        </w:rPr>
        <w:t>more</w:t>
      </w:r>
      <w:r w:rsidR="003C138D" w:rsidRPr="00193004">
        <w:rPr>
          <w:rFonts w:ascii="Times New Roman" w:eastAsia="宋体" w:hAnsi="Times New Roman" w:cs="Times New Roman"/>
          <w:kern w:val="0"/>
          <w:sz w:val="24"/>
          <w:szCs w:val="24"/>
        </w:rPr>
        <w:t xml:space="preserve"> oxygen atoms</w:t>
      </w:r>
      <w:r w:rsidR="00E24C87">
        <w:rPr>
          <w:rFonts w:ascii="Times New Roman" w:eastAsia="宋体" w:hAnsi="Times New Roman" w:cs="Times New Roman"/>
          <w:kern w:val="0"/>
          <w:sz w:val="24"/>
          <w:szCs w:val="24"/>
        </w:rPr>
        <w:t>/molecules</w:t>
      </w:r>
      <w:r w:rsidR="003C138D" w:rsidRPr="00193004">
        <w:rPr>
          <w:rFonts w:ascii="Times New Roman" w:eastAsia="宋体" w:hAnsi="Times New Roman" w:cs="Times New Roman"/>
          <w:kern w:val="0"/>
          <w:sz w:val="24"/>
          <w:szCs w:val="24"/>
        </w:rPr>
        <w:t xml:space="preserve"> were chemical and physical </w:t>
      </w:r>
      <w:r w:rsidR="003D2D5A" w:rsidRPr="00193004">
        <w:rPr>
          <w:rFonts w:ascii="Times New Roman" w:eastAsia="宋体" w:hAnsi="Times New Roman" w:cs="Times New Roman"/>
          <w:kern w:val="0"/>
          <w:sz w:val="24"/>
          <w:szCs w:val="24"/>
        </w:rPr>
        <w:t xml:space="preserve">bonded to </w:t>
      </w:r>
      <w:r w:rsidR="003D2D5A" w:rsidRPr="00193004">
        <w:rPr>
          <w:rFonts w:ascii="Times New Roman" w:eastAsia="宋体" w:hAnsi="Times New Roman" w:cs="Times New Roman"/>
          <w:kern w:val="0"/>
          <w:sz w:val="24"/>
          <w:szCs w:val="24"/>
          <w:lang w:val="en-GB"/>
        </w:rPr>
        <w:t>FL</w:t>
      </w:r>
      <w:r w:rsidR="00E24C87">
        <w:rPr>
          <w:rFonts w:ascii="Times New Roman" w:eastAsia="宋体" w:hAnsi="Times New Roman" w:cs="Times New Roman"/>
          <w:kern w:val="0"/>
          <w:sz w:val="24"/>
          <w:szCs w:val="24"/>
          <w:lang w:val="en-GB"/>
        </w:rPr>
        <w:t>P</w:t>
      </w:r>
      <w:r w:rsidR="003D2D5A" w:rsidRPr="00193004">
        <w:rPr>
          <w:rFonts w:ascii="Times New Roman" w:eastAsia="宋体" w:hAnsi="Times New Roman" w:cs="Times New Roman"/>
          <w:kern w:val="0"/>
          <w:sz w:val="24"/>
          <w:szCs w:val="24"/>
          <w:lang w:val="en-GB"/>
        </w:rPr>
        <w:t>-MoS</w:t>
      </w:r>
      <w:r w:rsidR="003D2D5A" w:rsidRPr="00193004">
        <w:rPr>
          <w:rFonts w:ascii="Times New Roman" w:eastAsia="宋体" w:hAnsi="Times New Roman" w:cs="Times New Roman"/>
          <w:kern w:val="0"/>
          <w:sz w:val="24"/>
          <w:szCs w:val="24"/>
          <w:vertAlign w:val="subscript"/>
          <w:lang w:val="en-GB"/>
        </w:rPr>
        <w:t>2</w:t>
      </w:r>
      <w:r w:rsidR="003D2D5A" w:rsidRPr="00193004">
        <w:rPr>
          <w:rFonts w:ascii="Times New Roman" w:eastAsia="宋体" w:hAnsi="Times New Roman" w:cs="Times New Roman"/>
          <w:kern w:val="0"/>
          <w:sz w:val="24"/>
          <w:szCs w:val="24"/>
          <w:lang w:val="en-GB"/>
        </w:rPr>
        <w:t xml:space="preserve">. </w:t>
      </w:r>
      <w:r w:rsidR="00475714" w:rsidRPr="00193004">
        <w:rPr>
          <w:rFonts w:ascii="Times New Roman" w:eastAsia="宋体" w:hAnsi="Times New Roman" w:cs="Times New Roman"/>
          <w:kern w:val="0"/>
          <w:sz w:val="24"/>
          <w:szCs w:val="24"/>
          <w:lang w:val="en-GB"/>
        </w:rPr>
        <w:t xml:space="preserve">This can be attributed to the </w:t>
      </w:r>
      <w:r w:rsidR="004E7BC4" w:rsidRPr="00193004">
        <w:rPr>
          <w:rFonts w:ascii="Times New Roman" w:eastAsia="宋体" w:hAnsi="Times New Roman" w:cs="Times New Roman"/>
          <w:kern w:val="0"/>
          <w:sz w:val="24"/>
          <w:szCs w:val="24"/>
          <w:lang w:val="en-GB"/>
        </w:rPr>
        <w:t xml:space="preserve">roughness </w:t>
      </w:r>
      <w:r w:rsidR="00475714" w:rsidRPr="00193004">
        <w:rPr>
          <w:rFonts w:ascii="Times New Roman" w:eastAsia="宋体" w:hAnsi="Times New Roman" w:cs="Times New Roman"/>
          <w:kern w:val="0"/>
          <w:sz w:val="24"/>
          <w:szCs w:val="24"/>
          <w:lang w:val="en-GB"/>
        </w:rPr>
        <w:t>defect</w:t>
      </w:r>
      <w:r w:rsidR="00FE42CF">
        <w:rPr>
          <w:rFonts w:ascii="Times New Roman" w:eastAsia="宋体" w:hAnsi="Times New Roman" w:cs="Times New Roman"/>
          <w:kern w:val="0"/>
          <w:sz w:val="24"/>
          <w:szCs w:val="24"/>
          <w:lang w:val="en-GB"/>
        </w:rPr>
        <w:t>-</w:t>
      </w:r>
      <w:r w:rsidR="00475714" w:rsidRPr="00193004">
        <w:rPr>
          <w:rFonts w:ascii="Times New Roman" w:eastAsia="宋体" w:hAnsi="Times New Roman" w:cs="Times New Roman"/>
          <w:kern w:val="0"/>
          <w:sz w:val="24"/>
          <w:szCs w:val="24"/>
          <w:lang w:val="en-GB"/>
        </w:rPr>
        <w:t>sites on MoS</w:t>
      </w:r>
      <w:r w:rsidR="00475714" w:rsidRPr="00193004">
        <w:rPr>
          <w:rFonts w:ascii="Times New Roman" w:eastAsia="宋体" w:hAnsi="Times New Roman" w:cs="Times New Roman"/>
          <w:kern w:val="0"/>
          <w:sz w:val="24"/>
          <w:szCs w:val="24"/>
          <w:vertAlign w:val="subscript"/>
          <w:lang w:val="en-GB"/>
        </w:rPr>
        <w:t>2</w:t>
      </w:r>
      <w:r w:rsidR="00475714" w:rsidRPr="00193004">
        <w:rPr>
          <w:rFonts w:ascii="Times New Roman" w:eastAsia="宋体" w:hAnsi="Times New Roman" w:cs="Times New Roman"/>
          <w:kern w:val="0"/>
          <w:sz w:val="24"/>
          <w:szCs w:val="24"/>
          <w:lang w:val="en-GB"/>
        </w:rPr>
        <w:t xml:space="preserve"> </w:t>
      </w:r>
      <w:proofErr w:type="spellStart"/>
      <w:r w:rsidR="00475714" w:rsidRPr="00193004">
        <w:rPr>
          <w:rFonts w:ascii="Times New Roman" w:eastAsia="宋体" w:hAnsi="Times New Roman" w:cs="Times New Roman"/>
          <w:kern w:val="0"/>
          <w:sz w:val="24"/>
          <w:szCs w:val="24"/>
          <w:lang w:val="en-GB"/>
        </w:rPr>
        <w:t>nano</w:t>
      </w:r>
      <w:r w:rsidR="00371ECD" w:rsidRPr="00193004">
        <w:rPr>
          <w:rFonts w:ascii="Times New Roman" w:eastAsia="宋体" w:hAnsi="Times New Roman" w:cs="Times New Roman"/>
          <w:kern w:val="0"/>
          <w:sz w:val="24"/>
          <w:szCs w:val="24"/>
          <w:lang w:val="en-GB"/>
        </w:rPr>
        <w:t>ribbon</w:t>
      </w:r>
      <w:r w:rsidR="006844FD" w:rsidRPr="00193004">
        <w:rPr>
          <w:rFonts w:ascii="Times New Roman" w:eastAsia="宋体" w:hAnsi="Times New Roman" w:cs="Times New Roman"/>
          <w:kern w:val="0"/>
          <w:sz w:val="24"/>
          <w:szCs w:val="24"/>
          <w:lang w:val="en-GB"/>
        </w:rPr>
        <w:t>s</w:t>
      </w:r>
      <w:proofErr w:type="spellEnd"/>
      <w:r w:rsidR="004E7BC4" w:rsidRPr="00193004">
        <w:rPr>
          <w:rFonts w:ascii="Times New Roman" w:eastAsia="宋体" w:hAnsi="Times New Roman" w:cs="Times New Roman"/>
          <w:kern w:val="0"/>
          <w:sz w:val="24"/>
          <w:szCs w:val="24"/>
          <w:lang w:val="en-GB"/>
        </w:rPr>
        <w:t xml:space="preserve"> and the </w:t>
      </w:r>
      <w:r w:rsidR="00F22B41" w:rsidRPr="00193004">
        <w:rPr>
          <w:rFonts w:ascii="Times New Roman" w:eastAsia="宋体" w:hAnsi="Times New Roman" w:cs="Times New Roman"/>
          <w:kern w:val="0"/>
          <w:sz w:val="24"/>
          <w:szCs w:val="24"/>
          <w:lang w:val="en-GB"/>
        </w:rPr>
        <w:t xml:space="preserve">long </w:t>
      </w:r>
      <w:r w:rsidR="00371ECD" w:rsidRPr="00193004">
        <w:rPr>
          <w:rFonts w:ascii="Times New Roman" w:eastAsia="宋体" w:hAnsi="Times New Roman" w:cs="Times New Roman"/>
          <w:kern w:val="0"/>
          <w:sz w:val="24"/>
          <w:szCs w:val="24"/>
          <w:lang w:val="en-GB"/>
        </w:rPr>
        <w:t>edge</w:t>
      </w:r>
      <w:r w:rsidR="004E7BC4" w:rsidRPr="00193004">
        <w:rPr>
          <w:rFonts w:ascii="Times New Roman" w:eastAsia="宋体" w:hAnsi="Times New Roman" w:cs="Times New Roman"/>
          <w:kern w:val="0"/>
          <w:sz w:val="24"/>
          <w:szCs w:val="24"/>
          <w:lang w:val="en-GB"/>
        </w:rPr>
        <w:t>s of the</w:t>
      </w:r>
      <w:r w:rsidR="00FE42CF">
        <w:rPr>
          <w:rFonts w:ascii="Times New Roman" w:eastAsia="宋体" w:hAnsi="Times New Roman" w:cs="Times New Roman"/>
          <w:kern w:val="0"/>
          <w:sz w:val="24"/>
          <w:szCs w:val="24"/>
          <w:lang w:val="en-GB"/>
        </w:rPr>
        <w:t>se</w:t>
      </w:r>
      <w:r w:rsidR="004E7BC4" w:rsidRPr="00193004">
        <w:rPr>
          <w:rFonts w:ascii="Times New Roman" w:eastAsia="宋体" w:hAnsi="Times New Roman" w:cs="Times New Roman"/>
          <w:kern w:val="0"/>
          <w:sz w:val="24"/>
          <w:szCs w:val="24"/>
          <w:lang w:val="en-GB"/>
        </w:rPr>
        <w:t xml:space="preserve"> </w:t>
      </w:r>
      <w:proofErr w:type="spellStart"/>
      <w:r w:rsidR="004E7BC4" w:rsidRPr="00193004">
        <w:rPr>
          <w:rFonts w:ascii="Times New Roman" w:eastAsia="宋体" w:hAnsi="Times New Roman" w:cs="Times New Roman"/>
          <w:kern w:val="0"/>
          <w:sz w:val="24"/>
          <w:szCs w:val="24"/>
          <w:lang w:val="en-GB"/>
        </w:rPr>
        <w:t>nanoribbons</w:t>
      </w:r>
      <w:proofErr w:type="spellEnd"/>
      <w:r w:rsidR="00FB3C6B">
        <w:rPr>
          <w:rFonts w:ascii="Times New Roman" w:eastAsia="宋体" w:hAnsi="Times New Roman" w:cs="Times New Roman"/>
          <w:kern w:val="0"/>
          <w:sz w:val="24"/>
          <w:szCs w:val="24"/>
          <w:lang w:val="en-GB"/>
        </w:rPr>
        <w:t>, for they</w:t>
      </w:r>
      <w:r w:rsidR="004E7BC4" w:rsidRPr="00193004">
        <w:rPr>
          <w:rFonts w:ascii="Times New Roman" w:eastAsia="宋体" w:hAnsi="Times New Roman" w:cs="Times New Roman"/>
          <w:kern w:val="0"/>
          <w:sz w:val="24"/>
          <w:szCs w:val="24"/>
          <w:lang w:val="en-GB"/>
        </w:rPr>
        <w:t xml:space="preserve"> </w:t>
      </w:r>
      <w:r w:rsidR="00CD2CEF" w:rsidRPr="00193004">
        <w:rPr>
          <w:rFonts w:ascii="Times New Roman" w:eastAsia="宋体" w:hAnsi="Times New Roman" w:cs="Times New Roman"/>
          <w:kern w:val="0"/>
          <w:sz w:val="24"/>
          <w:szCs w:val="24"/>
          <w:lang w:val="en-GB"/>
        </w:rPr>
        <w:t xml:space="preserve">contained </w:t>
      </w:r>
      <w:r w:rsidR="00F22B41" w:rsidRPr="00193004">
        <w:rPr>
          <w:rFonts w:ascii="Times New Roman" w:eastAsia="宋体" w:hAnsi="Times New Roman" w:cs="Times New Roman"/>
          <w:kern w:val="0"/>
          <w:sz w:val="24"/>
          <w:szCs w:val="24"/>
          <w:lang w:val="en-GB"/>
        </w:rPr>
        <w:t>numerous unsaturated edge sit</w:t>
      </w:r>
      <w:r w:rsidR="00D030DE">
        <w:rPr>
          <w:rFonts w:ascii="Times New Roman" w:eastAsia="宋体" w:hAnsi="Times New Roman" w:cs="Times New Roman"/>
          <w:kern w:val="0"/>
          <w:sz w:val="24"/>
          <w:szCs w:val="24"/>
          <w:lang w:val="en-GB"/>
        </w:rPr>
        <w:t>e</w:t>
      </w:r>
      <w:r w:rsidR="00F22B41" w:rsidRPr="00193004">
        <w:rPr>
          <w:rFonts w:ascii="Times New Roman" w:eastAsia="宋体" w:hAnsi="Times New Roman" w:cs="Times New Roman"/>
          <w:kern w:val="0"/>
          <w:sz w:val="24"/>
          <w:szCs w:val="24"/>
          <w:lang w:val="en-GB"/>
        </w:rPr>
        <w:t>s</w:t>
      </w:r>
      <w:r w:rsidR="00D146C7" w:rsidRPr="00193004">
        <w:rPr>
          <w:rFonts w:ascii="Times New Roman" w:eastAsia="宋体" w:hAnsi="Times New Roman" w:cs="Times New Roman"/>
          <w:kern w:val="0"/>
          <w:sz w:val="24"/>
          <w:szCs w:val="24"/>
          <w:lang w:val="en-GB"/>
        </w:rPr>
        <w:t xml:space="preserve"> and </w:t>
      </w:r>
      <w:r w:rsidR="009A53C2" w:rsidRPr="00193004">
        <w:rPr>
          <w:rFonts w:ascii="Times New Roman" w:eastAsia="宋体" w:hAnsi="Times New Roman" w:cs="Times New Roman"/>
          <w:kern w:val="0"/>
          <w:sz w:val="24"/>
          <w:szCs w:val="24"/>
          <w:lang w:val="en-GB"/>
        </w:rPr>
        <w:t xml:space="preserve">were </w:t>
      </w:r>
      <w:r w:rsidR="009B014A" w:rsidRPr="00193004">
        <w:rPr>
          <w:rFonts w:ascii="Times New Roman" w:eastAsia="宋体" w:hAnsi="Times New Roman" w:cs="Times New Roman"/>
          <w:kern w:val="0"/>
          <w:sz w:val="24"/>
          <w:szCs w:val="24"/>
          <w:lang w:val="en-GB"/>
        </w:rPr>
        <w:t xml:space="preserve">numerous </w:t>
      </w:r>
      <w:r w:rsidR="00D146C7" w:rsidRPr="00193004">
        <w:rPr>
          <w:rFonts w:ascii="Times New Roman" w:eastAsia="宋体" w:hAnsi="Times New Roman" w:cs="Times New Roman"/>
          <w:kern w:val="0"/>
          <w:sz w:val="24"/>
          <w:szCs w:val="24"/>
          <w:lang w:val="en-GB"/>
        </w:rPr>
        <w:t>highly</w:t>
      </w:r>
      <w:r w:rsidR="00D146C7" w:rsidRPr="00193004">
        <w:rPr>
          <w:rFonts w:ascii="Times New Roman" w:eastAsia="宋体" w:hAnsi="Times New Roman" w:cs="Times New Roman" w:hint="eastAsia"/>
          <w:kern w:val="0"/>
          <w:sz w:val="24"/>
          <w:szCs w:val="24"/>
          <w:lang w:val="en-GB"/>
        </w:rPr>
        <w:t xml:space="preserve"> </w:t>
      </w:r>
      <w:r w:rsidR="00D146C7" w:rsidRPr="00193004">
        <w:rPr>
          <w:rFonts w:ascii="Times New Roman" w:eastAsia="宋体" w:hAnsi="Times New Roman" w:cs="Times New Roman"/>
          <w:kern w:val="0"/>
          <w:sz w:val="24"/>
          <w:szCs w:val="24"/>
          <w:lang w:val="en-GB"/>
        </w:rPr>
        <w:t xml:space="preserve">active </w:t>
      </w:r>
      <w:r w:rsidR="00D030DE" w:rsidRPr="00193004">
        <w:rPr>
          <w:rFonts w:ascii="Times New Roman" w:eastAsia="宋体" w:hAnsi="Times New Roman" w:cs="Times New Roman"/>
          <w:kern w:val="0"/>
          <w:sz w:val="24"/>
          <w:szCs w:val="24"/>
          <w:lang w:val="en-GB"/>
        </w:rPr>
        <w:t>centres</w:t>
      </w:r>
      <w:r w:rsidR="00FB3C6B">
        <w:rPr>
          <w:rFonts w:ascii="Times New Roman" w:eastAsia="宋体" w:hAnsi="Times New Roman" w:cs="Times New Roman"/>
          <w:kern w:val="0"/>
          <w:sz w:val="24"/>
          <w:szCs w:val="24"/>
          <w:lang w:val="en-GB"/>
        </w:rPr>
        <w:t>,</w:t>
      </w:r>
      <w:r w:rsidR="00D146C7" w:rsidRPr="00193004">
        <w:rPr>
          <w:rFonts w:ascii="Times New Roman" w:eastAsia="宋体" w:hAnsi="Times New Roman" w:cs="Times New Roman"/>
          <w:kern w:val="0"/>
          <w:sz w:val="24"/>
          <w:szCs w:val="24"/>
          <w:lang w:val="en-GB"/>
        </w:rPr>
        <w:t xml:space="preserve"> </w:t>
      </w:r>
      <w:r w:rsidR="009B014A" w:rsidRPr="00193004">
        <w:rPr>
          <w:rFonts w:ascii="Times New Roman" w:eastAsia="宋体" w:hAnsi="Times New Roman" w:cs="Times New Roman"/>
          <w:kern w:val="0"/>
          <w:sz w:val="24"/>
          <w:szCs w:val="24"/>
          <w:lang w:val="en-GB"/>
        </w:rPr>
        <w:t xml:space="preserve">which can </w:t>
      </w:r>
      <w:r w:rsidR="00D146C7" w:rsidRPr="00193004">
        <w:rPr>
          <w:rFonts w:ascii="Times New Roman" w:eastAsia="宋体" w:hAnsi="Times New Roman" w:cs="Times New Roman"/>
          <w:kern w:val="0"/>
          <w:sz w:val="24"/>
          <w:szCs w:val="24"/>
          <w:lang w:val="en-GB"/>
        </w:rPr>
        <w:t xml:space="preserve">physically and </w:t>
      </w:r>
      <w:proofErr w:type="gramStart"/>
      <w:r w:rsidR="00D146C7" w:rsidRPr="00193004">
        <w:rPr>
          <w:rFonts w:ascii="Times New Roman" w:eastAsia="宋体" w:hAnsi="Times New Roman" w:cs="Times New Roman"/>
          <w:kern w:val="0"/>
          <w:sz w:val="24"/>
          <w:szCs w:val="24"/>
          <w:lang w:val="en-GB"/>
        </w:rPr>
        <w:t>chemically</w:t>
      </w:r>
      <w:proofErr w:type="gramEnd"/>
      <w:r w:rsidR="00D146C7" w:rsidRPr="00193004">
        <w:rPr>
          <w:rFonts w:ascii="Times New Roman" w:eastAsia="宋体" w:hAnsi="Times New Roman" w:cs="Times New Roman"/>
          <w:kern w:val="0"/>
          <w:sz w:val="24"/>
          <w:szCs w:val="24"/>
          <w:lang w:val="en-GB"/>
        </w:rPr>
        <w:t xml:space="preserve"> bond</w:t>
      </w:r>
      <w:r w:rsidR="00FB3C6B">
        <w:rPr>
          <w:rFonts w:ascii="Times New Roman" w:eastAsia="宋体" w:hAnsi="Times New Roman" w:cs="Times New Roman"/>
          <w:kern w:val="0"/>
          <w:sz w:val="24"/>
          <w:szCs w:val="24"/>
          <w:lang w:val="en-GB"/>
        </w:rPr>
        <w:t>ed</w:t>
      </w:r>
      <w:r w:rsidR="00D146C7" w:rsidRPr="00193004">
        <w:rPr>
          <w:rFonts w:ascii="Times New Roman" w:eastAsia="宋体" w:hAnsi="Times New Roman" w:cs="Times New Roman"/>
          <w:kern w:val="0"/>
          <w:sz w:val="24"/>
          <w:szCs w:val="24"/>
          <w:lang w:val="en-GB"/>
        </w:rPr>
        <w:t xml:space="preserve"> with </w:t>
      </w:r>
      <w:proofErr w:type="spellStart"/>
      <w:r w:rsidR="00D146C7" w:rsidRPr="00193004">
        <w:rPr>
          <w:rFonts w:ascii="Times New Roman" w:eastAsia="宋体" w:hAnsi="Times New Roman" w:cs="Times New Roman"/>
          <w:kern w:val="0"/>
          <w:sz w:val="24"/>
          <w:szCs w:val="24"/>
          <w:lang w:val="en-GB"/>
        </w:rPr>
        <w:t>adsorbates</w:t>
      </w:r>
      <w:proofErr w:type="spellEnd"/>
      <w:r w:rsidR="009B014A" w:rsidRPr="00193004">
        <w:rPr>
          <w:rFonts w:ascii="Times New Roman" w:eastAsia="宋体" w:hAnsi="Times New Roman" w:cs="Times New Roman"/>
          <w:kern w:val="0"/>
          <w:sz w:val="24"/>
          <w:szCs w:val="24"/>
          <w:lang w:val="en-GB"/>
        </w:rPr>
        <w:t xml:space="preserve"> such as O</w:t>
      </w:r>
      <w:r w:rsidR="009B014A" w:rsidRPr="00193004">
        <w:rPr>
          <w:rFonts w:ascii="Times New Roman" w:eastAsia="宋体" w:hAnsi="Times New Roman" w:cs="Times New Roman"/>
          <w:kern w:val="0"/>
          <w:sz w:val="24"/>
          <w:szCs w:val="24"/>
          <w:vertAlign w:val="subscript"/>
          <w:lang w:val="en-GB"/>
        </w:rPr>
        <w:t>2</w:t>
      </w:r>
      <w:r w:rsidR="009B014A" w:rsidRPr="00193004">
        <w:rPr>
          <w:rFonts w:ascii="Times New Roman" w:eastAsia="宋体" w:hAnsi="Times New Roman" w:cs="Times New Roman"/>
          <w:kern w:val="0"/>
          <w:sz w:val="24"/>
          <w:szCs w:val="24"/>
          <w:lang w:val="en-GB"/>
        </w:rPr>
        <w:t xml:space="preserve"> molecules</w:t>
      </w:r>
      <w:r w:rsidR="00200183" w:rsidRPr="00193004">
        <w:rPr>
          <w:rFonts w:ascii="Times New Roman" w:eastAsia="宋体" w:hAnsi="Times New Roman" w:cs="Times New Roman"/>
          <w:kern w:val="0"/>
          <w:sz w:val="24"/>
          <w:szCs w:val="24"/>
          <w:lang w:val="en-GB"/>
        </w:rPr>
        <w:t>.</w:t>
      </w:r>
      <w:hyperlink w:anchor="_ENREF_54" w:tooltip="Nan, 2014 #15" w:history="1">
        <w:r w:rsidR="0093017B" w:rsidRPr="00193004">
          <w:rPr>
            <w:rFonts w:ascii="Times New Roman" w:eastAsia="宋体" w:hAnsi="Times New Roman" w:cs="Times New Roman"/>
            <w:kern w:val="0"/>
            <w:sz w:val="24"/>
            <w:szCs w:val="24"/>
            <w:lang w:val="en-GB"/>
          </w:rPr>
          <w:fldChar w:fldCharType="begin">
            <w:fldData xml:space="preserve">PEVuZE5vdGU+PENpdGU+PEF1dGhvcj5OYW48L0F1dGhvcj48WWVhcj4yMDE0PC9ZZWFyPjxSZWNO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</w:fldData>
          </w:fldChar>
        </w:r>
        <w:r w:rsidR="0093017B">
          <w:rPr>
            <w:rFonts w:ascii="Times New Roman" w:eastAsia="宋体" w:hAnsi="Times New Roman" w:cs="Times New Roman"/>
            <w:kern w:val="0"/>
            <w:sz w:val="24"/>
            <w:szCs w:val="24"/>
            <w:lang w:val="en-GB"/>
          </w:rPr>
          <w:instrText xml:space="preserve"> ADDIN EN.CITE </w:instrText>
        </w:r>
        <w:r w:rsidR="0093017B">
          <w:rPr>
            <w:rFonts w:ascii="Times New Roman" w:eastAsia="宋体" w:hAnsi="Times New Roman" w:cs="Times New Roman"/>
            <w:kern w:val="0"/>
            <w:sz w:val="24"/>
            <w:szCs w:val="24"/>
            <w:lang w:val="en-GB"/>
          </w:rPr>
          <w:fldChar w:fldCharType="begin">
            <w:fldData xml:space="preserve">PEVuZE5vdGU+PENpdGU+PEF1dGhvcj5OYW48L0F1dGhvcj48WWVhcj4yMDE0PC9ZZWFyPjxSZWNO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</w:fldData>
          </w:fldChar>
        </w:r>
        <w:r w:rsidR="0093017B">
          <w:rPr>
            <w:rFonts w:ascii="Times New Roman" w:eastAsia="宋体" w:hAnsi="Times New Roman" w:cs="Times New Roman"/>
            <w:kern w:val="0"/>
            <w:sz w:val="24"/>
            <w:szCs w:val="24"/>
            <w:lang w:val="en-GB"/>
          </w:rPr>
          <w:instrText xml:space="preserve"> ADDIN EN.CITE.DATA </w:instrText>
        </w:r>
        <w:r w:rsidR="0093017B">
          <w:rPr>
            <w:rFonts w:ascii="Times New Roman" w:eastAsia="宋体" w:hAnsi="Times New Roman" w:cs="Times New Roman"/>
            <w:kern w:val="0"/>
            <w:sz w:val="24"/>
            <w:szCs w:val="24"/>
            <w:lang w:val="en-GB"/>
          </w:rPr>
        </w:r>
        <w:r w:rsidR="0093017B">
          <w:rPr>
            <w:rFonts w:ascii="Times New Roman" w:eastAsia="宋体" w:hAnsi="Times New Roman" w:cs="Times New Roman"/>
            <w:kern w:val="0"/>
            <w:sz w:val="24"/>
            <w:szCs w:val="24"/>
            <w:lang w:val="en-GB"/>
          </w:rPr>
          <w:fldChar w:fldCharType="end"/>
        </w:r>
        <w:r w:rsidR="0093017B" w:rsidRPr="00193004">
          <w:rPr>
            <w:rFonts w:ascii="Times New Roman" w:eastAsia="宋体" w:hAnsi="Times New Roman" w:cs="Times New Roman"/>
            <w:kern w:val="0"/>
            <w:sz w:val="24"/>
            <w:szCs w:val="24"/>
            <w:lang w:val="en-GB"/>
          </w:rPr>
        </w:r>
        <w:r w:rsidR="0093017B" w:rsidRPr="00193004">
          <w:rPr>
            <w:rFonts w:ascii="Times New Roman" w:eastAsia="宋体" w:hAnsi="Times New Roman" w:cs="Times New Roman"/>
            <w:kern w:val="0"/>
            <w:sz w:val="24"/>
            <w:szCs w:val="24"/>
            <w:lang w:val="en-GB"/>
          </w:rPr>
          <w:fldChar w:fldCharType="separate"/>
        </w:r>
        <w:r w:rsidR="0093017B" w:rsidRPr="00C96269">
          <w:rPr>
            <w:rFonts w:ascii="Times New Roman" w:eastAsia="宋体" w:hAnsi="Times New Roman" w:cs="Times New Roman"/>
            <w:noProof/>
            <w:kern w:val="0"/>
            <w:sz w:val="24"/>
            <w:szCs w:val="24"/>
            <w:vertAlign w:val="superscript"/>
            <w:lang w:val="en-GB"/>
          </w:rPr>
          <w:t>54-56</w:t>
        </w:r>
        <w:r w:rsidR="0093017B" w:rsidRPr="00193004">
          <w:rPr>
            <w:rFonts w:ascii="Times New Roman" w:eastAsia="宋体" w:hAnsi="Times New Roman" w:cs="Times New Roman"/>
            <w:kern w:val="0"/>
            <w:sz w:val="24"/>
            <w:szCs w:val="24"/>
          </w:rPr>
          <w:fldChar w:fldCharType="end"/>
        </w:r>
      </w:hyperlink>
      <w:r w:rsidR="00D146C7" w:rsidRPr="00193004">
        <w:rPr>
          <w:rFonts w:ascii="Times New Roman" w:eastAsia="宋体" w:hAnsi="Times New Roman" w:cs="Times New Roman"/>
          <w:kern w:val="0"/>
          <w:sz w:val="24"/>
          <w:szCs w:val="24"/>
          <w:lang w:val="en-GB"/>
        </w:rPr>
        <w:t xml:space="preserve"> </w:t>
      </w:r>
      <w:r w:rsidR="00616347" w:rsidRPr="00193004">
        <w:rPr>
          <w:rFonts w:ascii="Times New Roman" w:eastAsia="宋体" w:hAnsi="Times New Roman" w:cs="Times New Roman"/>
          <w:kern w:val="0"/>
          <w:sz w:val="24"/>
          <w:szCs w:val="24"/>
          <w:lang w:val="en-GB"/>
        </w:rPr>
        <w:t>T</w:t>
      </w:r>
      <w:r w:rsidR="006844FD" w:rsidRPr="00193004">
        <w:rPr>
          <w:rFonts w:ascii="Times New Roman" w:eastAsia="宋体" w:hAnsi="Times New Roman" w:cs="Times New Roman"/>
          <w:kern w:val="0"/>
          <w:sz w:val="24"/>
          <w:szCs w:val="24"/>
          <w:lang w:val="en-GB"/>
        </w:rPr>
        <w:t>he oxygen absorption on MoS</w:t>
      </w:r>
      <w:r w:rsidR="006844FD" w:rsidRPr="00193004">
        <w:rPr>
          <w:rFonts w:ascii="Times New Roman" w:eastAsia="宋体" w:hAnsi="Times New Roman" w:cs="Times New Roman"/>
          <w:kern w:val="0"/>
          <w:sz w:val="24"/>
          <w:szCs w:val="24"/>
          <w:vertAlign w:val="subscript"/>
          <w:lang w:val="en-GB"/>
        </w:rPr>
        <w:t>2</w:t>
      </w:r>
      <w:r w:rsidR="006844FD" w:rsidRPr="00193004">
        <w:rPr>
          <w:rFonts w:ascii="Times New Roman" w:eastAsia="宋体" w:hAnsi="Times New Roman" w:cs="Times New Roman"/>
          <w:kern w:val="0"/>
          <w:sz w:val="24"/>
          <w:szCs w:val="24"/>
          <w:lang w:val="en-GB"/>
        </w:rPr>
        <w:t xml:space="preserve"> </w:t>
      </w:r>
      <w:r w:rsidR="00616347" w:rsidRPr="00193004">
        <w:rPr>
          <w:rFonts w:ascii="Times New Roman" w:eastAsia="宋体" w:hAnsi="Times New Roman" w:cs="Times New Roman"/>
          <w:kern w:val="0"/>
          <w:sz w:val="24"/>
          <w:szCs w:val="24"/>
          <w:lang w:val="en-GB"/>
        </w:rPr>
        <w:t xml:space="preserve">not only led to the change </w:t>
      </w:r>
      <w:r w:rsidR="00FB3C6B">
        <w:rPr>
          <w:rFonts w:ascii="Times New Roman" w:eastAsia="宋体" w:hAnsi="Times New Roman" w:cs="Times New Roman"/>
          <w:kern w:val="0"/>
          <w:sz w:val="24"/>
          <w:szCs w:val="24"/>
          <w:lang w:val="en-GB"/>
        </w:rPr>
        <w:t>in</w:t>
      </w:r>
      <w:r w:rsidR="00616347" w:rsidRPr="00193004">
        <w:rPr>
          <w:rFonts w:ascii="Times New Roman" w:eastAsia="宋体" w:hAnsi="Times New Roman" w:cs="Times New Roman"/>
          <w:kern w:val="0"/>
          <w:sz w:val="24"/>
          <w:szCs w:val="24"/>
          <w:lang w:val="en-GB"/>
        </w:rPr>
        <w:t xml:space="preserve"> chemical valence of MoS</w:t>
      </w:r>
      <w:r w:rsidR="00616347" w:rsidRPr="00193004">
        <w:rPr>
          <w:rFonts w:ascii="Times New Roman" w:eastAsia="宋体" w:hAnsi="Times New Roman" w:cs="Times New Roman"/>
          <w:kern w:val="0"/>
          <w:sz w:val="24"/>
          <w:szCs w:val="24"/>
          <w:vertAlign w:val="subscript"/>
          <w:lang w:val="en-GB"/>
        </w:rPr>
        <w:t>2</w:t>
      </w:r>
      <w:r w:rsidR="00616347" w:rsidRPr="00193004">
        <w:rPr>
          <w:rFonts w:ascii="Times New Roman" w:eastAsia="宋体" w:hAnsi="Times New Roman" w:cs="Times New Roman"/>
          <w:kern w:val="0"/>
          <w:sz w:val="24"/>
          <w:szCs w:val="24"/>
          <w:lang w:val="en-GB"/>
        </w:rPr>
        <w:t xml:space="preserve">, but also, according to previous reports, </w:t>
      </w:r>
      <w:r w:rsidR="00C07473" w:rsidRPr="00193004">
        <w:rPr>
          <w:rFonts w:ascii="Times New Roman" w:eastAsia="宋体" w:hAnsi="Times New Roman" w:cs="Times New Roman"/>
          <w:kern w:val="0"/>
          <w:sz w:val="24"/>
          <w:szCs w:val="24"/>
          <w:lang w:val="en-GB"/>
        </w:rPr>
        <w:t>can lead p-type doping effect on MoS</w:t>
      </w:r>
      <w:r w:rsidR="00C07473" w:rsidRPr="00193004">
        <w:rPr>
          <w:rFonts w:ascii="Times New Roman" w:eastAsia="宋体" w:hAnsi="Times New Roman" w:cs="Times New Roman"/>
          <w:kern w:val="0"/>
          <w:sz w:val="24"/>
          <w:szCs w:val="24"/>
          <w:vertAlign w:val="subscript"/>
          <w:lang w:val="en-GB"/>
        </w:rPr>
        <w:t>2</w:t>
      </w:r>
      <w:r w:rsidR="00C07473" w:rsidRPr="00193004">
        <w:rPr>
          <w:rFonts w:ascii="Times New Roman" w:eastAsia="宋体" w:hAnsi="Times New Roman" w:cs="Times New Roman"/>
          <w:kern w:val="0"/>
          <w:sz w:val="24"/>
          <w:szCs w:val="24"/>
          <w:lang w:val="en-GB"/>
        </w:rPr>
        <w:t xml:space="preserve"> with </w:t>
      </w:r>
      <w:r w:rsidR="00833241" w:rsidRPr="00193004">
        <w:rPr>
          <w:rFonts w:ascii="Times New Roman" w:eastAsia="宋体" w:hAnsi="Times New Roman" w:cs="Times New Roman"/>
          <w:kern w:val="0"/>
          <w:sz w:val="24"/>
          <w:szCs w:val="24"/>
          <w:lang w:val="en-GB"/>
        </w:rPr>
        <w:t>O</w:t>
      </w:r>
      <w:r w:rsidR="00833241" w:rsidRPr="00193004">
        <w:rPr>
          <w:rFonts w:ascii="Times New Roman" w:eastAsia="宋体" w:hAnsi="Times New Roman" w:cs="Times New Roman"/>
          <w:kern w:val="0"/>
          <w:sz w:val="24"/>
          <w:szCs w:val="24"/>
          <w:vertAlign w:val="subscript"/>
          <w:lang w:val="en-GB"/>
        </w:rPr>
        <w:t>2</w:t>
      </w:r>
      <w:r w:rsidR="00833241" w:rsidRPr="00193004">
        <w:rPr>
          <w:rFonts w:ascii="Times New Roman" w:eastAsia="宋体" w:hAnsi="Times New Roman" w:cs="Times New Roman"/>
          <w:kern w:val="0"/>
          <w:sz w:val="24"/>
          <w:szCs w:val="24"/>
          <w:lang w:val="en-GB"/>
        </w:rPr>
        <w:t xml:space="preserve"> as electron acceptor</w:t>
      </w:r>
      <w:r w:rsidR="006610A5" w:rsidRPr="00193004">
        <w:rPr>
          <w:rFonts w:ascii="Times New Roman" w:eastAsia="宋体" w:hAnsi="Times New Roman" w:cs="Times New Roman"/>
          <w:kern w:val="0"/>
          <w:sz w:val="24"/>
          <w:szCs w:val="24"/>
          <w:lang w:val="en-GB"/>
        </w:rPr>
        <w:t xml:space="preserve"> </w:t>
      </w:r>
      <w:r w:rsidR="002E4C4A">
        <w:rPr>
          <w:rFonts w:ascii="Times New Roman" w:eastAsia="宋体" w:hAnsi="Times New Roman" w:cs="Times New Roman"/>
          <w:kern w:val="0"/>
          <w:sz w:val="24"/>
          <w:szCs w:val="24"/>
          <w:lang w:val="en-GB"/>
        </w:rPr>
        <w:t>and</w:t>
      </w:r>
      <w:r w:rsidR="006610A5" w:rsidRPr="00193004">
        <w:rPr>
          <w:rFonts w:ascii="Times New Roman" w:eastAsia="宋体" w:hAnsi="Times New Roman" w:cs="Times New Roman"/>
          <w:kern w:val="0"/>
          <w:sz w:val="24"/>
          <w:szCs w:val="24"/>
          <w:lang w:val="en-GB"/>
        </w:rPr>
        <w:t xml:space="preserve"> MoS</w:t>
      </w:r>
      <w:r w:rsidR="006610A5" w:rsidRPr="00193004">
        <w:rPr>
          <w:rFonts w:ascii="Times New Roman" w:eastAsia="宋体" w:hAnsi="Times New Roman" w:cs="Times New Roman"/>
          <w:kern w:val="0"/>
          <w:sz w:val="24"/>
          <w:szCs w:val="24"/>
          <w:vertAlign w:val="subscript"/>
          <w:lang w:val="en-GB"/>
        </w:rPr>
        <w:t>2</w:t>
      </w:r>
      <w:r w:rsidR="002E4C4A">
        <w:rPr>
          <w:rFonts w:ascii="Times New Roman" w:eastAsia="宋体" w:hAnsi="Times New Roman" w:cs="Times New Roman"/>
          <w:kern w:val="0"/>
          <w:sz w:val="24"/>
          <w:szCs w:val="24"/>
          <w:lang w:val="en-GB"/>
        </w:rPr>
        <w:t xml:space="preserve"> as electron don</w:t>
      </w:r>
      <w:r w:rsidR="006610A5" w:rsidRPr="00193004">
        <w:rPr>
          <w:rFonts w:ascii="Times New Roman" w:eastAsia="宋体" w:hAnsi="Times New Roman" w:cs="Times New Roman"/>
          <w:kern w:val="0"/>
          <w:sz w:val="24"/>
          <w:szCs w:val="24"/>
          <w:lang w:val="en-GB"/>
        </w:rPr>
        <w:t>o</w:t>
      </w:r>
      <w:r w:rsidR="006610A5" w:rsidRPr="0041113D">
        <w:rPr>
          <w:rFonts w:ascii="Times New Roman" w:eastAsia="宋体" w:hAnsi="Times New Roman" w:cs="Times New Roman"/>
          <w:kern w:val="0"/>
          <w:sz w:val="24"/>
          <w:szCs w:val="24"/>
          <w:lang w:val="en-GB"/>
        </w:rPr>
        <w:t>r</w:t>
      </w:r>
      <w:r w:rsidR="00616347" w:rsidRPr="0041113D">
        <w:rPr>
          <w:rFonts w:ascii="Times New Roman" w:eastAsia="宋体" w:hAnsi="Times New Roman" w:cs="Times New Roman"/>
          <w:kern w:val="0"/>
          <w:sz w:val="24"/>
          <w:szCs w:val="24"/>
        </w:rPr>
        <w:t>.</w:t>
      </w:r>
      <w:hyperlink w:anchor="_ENREF_54" w:tooltip="Nan, 2014 #15" w:history="1">
        <w:r w:rsidR="0093017B" w:rsidRPr="0041113D">
          <w:rPr>
            <w:rFonts w:ascii="Times New Roman" w:eastAsia="宋体" w:hAnsi="Times New Roman" w:cs="Times New Roman"/>
            <w:kern w:val="0"/>
            <w:sz w:val="24"/>
            <w:szCs w:val="24"/>
          </w:rPr>
          <w:fldChar w:fldCharType="begin"/>
        </w:r>
        <w:r w:rsidR="0093017B" w:rsidRPr="0041113D">
          <w:rPr>
            <w:rFonts w:ascii="Times New Roman" w:eastAsia="宋体" w:hAnsi="Times New Roman" w:cs="Times New Roman"/>
            <w:kern w:val="0"/>
            <w:sz w:val="24"/>
            <w:szCs w:val="24"/>
          </w:rPr>
          <w:instrText xml:space="preserve"> ADDIN EN.CITE &lt;EndNote&gt;&lt;Cite&gt;&lt;Author&gt;Nan&lt;/Author&gt;&lt;Year&gt;2014&lt;/Year&gt;&lt;RecNum&gt;15&lt;/RecNum&gt;&lt;DisplayText&gt;&lt;style face="superscript"&gt;54&lt;/style&gt;&lt;/DisplayText&gt;&lt;record&gt;&lt;rec-number&gt;15&lt;/rec-number&gt;&lt;foreign-keys&gt;&lt;key app="EN" db-id="aex2ffs95xfad5epwfvpt0e9v9r2pa02ve5p"&gt;15&lt;/key&gt;&lt;/foreign-keys&gt;&lt;ref-type name="Journal Article"&gt;17&lt;/ref-type&gt;&lt;contributors&gt;&lt;authors&gt;&lt;author&gt;Nan, Haiyan&lt;/author&gt;&lt;author&gt;Wang, Zilu&lt;/author&gt;&lt;author&gt;Wang, Wenhui&lt;/author&gt;&lt;author&gt;Liang, Zheng&lt;/author&gt;&lt;author&gt;Lu, Yan&lt;/author&gt;&lt;author&gt;Chen, Qian&lt;/author&gt;&lt;author&gt;He, Daowei&lt;/author&gt;&lt;author&gt;Tan, Pingheng&lt;/author&gt;&lt;author&gt;Miao, Feng&lt;/author&gt;&lt;author&gt;Wang, Xinran&lt;/author&gt;&lt;/authors&gt;&lt;/contributors&gt;&lt;titles&gt;&lt;title&gt;Strong photoluminescence enhancement of MoS2 through defect engineering and oxygen bonding&lt;/title&gt;&lt;secondary-title&gt;ACS nano&lt;/secondary-title&gt;&lt;/titles&gt;&lt;periodical&gt;&lt;full-title&gt;ACS nano&lt;/full-title&gt;&lt;abbr-1&gt;ACS Nano&lt;/abbr-1&gt;&lt;/periodical&gt;&lt;pages&gt;5738-5745&lt;/pages&gt;&lt;volume&gt;8&lt;/volume&gt;&lt;number&gt;6&lt;/number&gt;&lt;dates&gt;&lt;year&gt;2014&lt;/year&gt;&lt;/dates&gt;&lt;isbn&gt;1936-0851&lt;/isbn&gt;&lt;urls&gt;&lt;/urls&gt;&lt;/record&gt;&lt;/Cite&gt;&lt;/EndNote&gt;</w:instrText>
        </w:r>
        <w:r w:rsidR="0093017B" w:rsidRPr="0041113D">
          <w:rPr>
            <w:rFonts w:ascii="Times New Roman" w:eastAsia="宋体" w:hAnsi="Times New Roman" w:cs="Times New Roman"/>
            <w:kern w:val="0"/>
            <w:sz w:val="24"/>
            <w:szCs w:val="24"/>
          </w:rPr>
          <w:fldChar w:fldCharType="separate"/>
        </w:r>
        <w:r w:rsidR="0093017B" w:rsidRPr="0041113D">
          <w:rPr>
            <w:rFonts w:ascii="Times New Roman" w:eastAsia="宋体" w:hAnsi="Times New Roman" w:cs="Times New Roman"/>
            <w:noProof/>
            <w:kern w:val="0"/>
            <w:sz w:val="24"/>
            <w:szCs w:val="24"/>
            <w:vertAlign w:val="superscript"/>
          </w:rPr>
          <w:t>54</w:t>
        </w:r>
        <w:r w:rsidR="0093017B" w:rsidRPr="0041113D">
          <w:rPr>
            <w:rFonts w:ascii="Times New Roman" w:eastAsia="宋体" w:hAnsi="Times New Roman" w:cs="Times New Roman"/>
            <w:kern w:val="0"/>
            <w:sz w:val="24"/>
            <w:szCs w:val="24"/>
            <w:lang w:val="en-GB"/>
          </w:rPr>
          <w:fldChar w:fldCharType="end"/>
        </w:r>
      </w:hyperlink>
    </w:p>
    <w:p w14:paraId="5C6B79AF" w14:textId="410502F1" w:rsidR="003620A5" w:rsidRDefault="000A693F" w:rsidP="00FC7101">
      <w:pPr>
        <w:spacing w:line="480" w:lineRule="auto"/>
        <w:jc w:val="center"/>
        <w:rPr>
          <w:rFonts w:ascii="Times New Roman" w:eastAsia="宋体" w:hAnsi="Times New Roman" w:cs="Times New Roman"/>
          <w:kern w:val="0"/>
          <w:sz w:val="24"/>
          <w:szCs w:val="20"/>
          <w:lang w:eastAsia="en-US"/>
        </w:rPr>
      </w:pPr>
      <w:ins w:id="76" w:author="zp" w:date="2018-12-21T16:10:00Z">
        <w:r>
          <w:rPr>
            <w:rFonts w:ascii="Times New Roman" w:eastAsia="宋体" w:hAnsi="Times New Roman" w:cs="Times New Roman"/>
            <w:noProof/>
            <w:kern w:val="0"/>
            <w:sz w:val="24"/>
            <w:szCs w:val="20"/>
            <w:rPrChange w:id="77">
              <w:rPr>
                <w:noProof/>
              </w:rPr>
            </w:rPrChange>
          </w:rPr>
          <w:drawing>
            <wp:inline distT="0" distB="0" distL="0" distR="0" wp14:anchorId="018288C3" wp14:editId="13495035">
              <wp:extent cx="5274310" cy="3122930"/>
              <wp:effectExtent l="0" t="0" r="2540" b="1270"/>
              <wp:docPr id="8" name="图片 8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8" name="图片2.tif"/>
                      <pic:cNvPicPr/>
                    </pic:nvPicPr>
                    <pic:blipFill>
                      <a:blip r:embed="rId12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274310" cy="312293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  <w:del w:id="78" w:author="zp" w:date="2018-12-21T16:27:00Z">
        <w:r w:rsidR="003620A5" w:rsidRPr="00193004" w:rsidDel="006914F0">
          <w:rPr>
            <w:rFonts w:ascii="Times New Roman" w:eastAsia="宋体" w:hAnsi="Times New Roman" w:cs="Times New Roman"/>
            <w:noProof/>
            <w:kern w:val="0"/>
            <w:sz w:val="24"/>
            <w:szCs w:val="20"/>
            <w:rPrChange w:id="79">
              <w:rPr>
                <w:noProof/>
              </w:rPr>
            </w:rPrChange>
          </w:rPr>
          <w:drawing>
            <wp:inline distT="0" distB="0" distL="0" distR="0" wp14:anchorId="0A93EF3D" wp14:editId="090C8989">
              <wp:extent cx="5292000" cy="1535679"/>
              <wp:effectExtent l="0" t="0" r="4445" b="7620"/>
              <wp:docPr id="4" name="图片 4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4" name="图片4.tif"/>
                      <pic:cNvPicPr/>
                    </pic:nvPicPr>
                    <pic:blipFill rotWithShape="1">
                      <a:blip r:embed="rId13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 l="1301" t="7659" r="2612"/>
                      <a:stretch/>
                    </pic:blipFill>
                    <pic:spPr bwMode="auto">
                      <a:xfrm>
                        <a:off x="0" y="0"/>
                        <a:ext cx="5292000" cy="1535679"/>
                      </a:xfrm>
                      <a:prstGeom prst="rect">
                        <a:avLst/>
                      </a:prstGeom>
                      <a:ln>
                        <a:noFill/>
                      </a:ln>
                      <a:extLst>
                        <a:ext uri="{53640926-AAD7-44D8-BBD7-CCE9431645EC}">
                          <a14:shadowObscured xmlns:a14="http://schemas.microsoft.com/office/drawing/2010/main"/>
                        </a:ext>
                      </a:extLst>
                    </pic:spPr>
                  </pic:pic>
                </a:graphicData>
              </a:graphic>
            </wp:inline>
          </w:drawing>
        </w:r>
      </w:del>
    </w:p>
    <w:p w14:paraId="536B368C" w14:textId="53FB659A" w:rsidR="006528A6" w:rsidRPr="006F2318" w:rsidRDefault="006528A6" w:rsidP="006528A6">
      <w:pPr>
        <w:spacing w:line="480" w:lineRule="auto"/>
        <w:rPr>
          <w:rFonts w:ascii="Times New Roman" w:eastAsia="宋体" w:hAnsi="Times New Roman" w:cs="Times New Roman"/>
          <w:kern w:val="0"/>
          <w:szCs w:val="21"/>
        </w:rPr>
      </w:pPr>
      <w:proofErr w:type="gramStart"/>
      <w:r w:rsidRPr="006F2318">
        <w:rPr>
          <w:rFonts w:ascii="Times New Roman" w:eastAsia="宋体" w:hAnsi="Times New Roman" w:cs="Times New Roman" w:hint="eastAsia"/>
          <w:kern w:val="0"/>
          <w:szCs w:val="21"/>
        </w:rPr>
        <w:t>Figure 4.</w:t>
      </w:r>
      <w:proofErr w:type="gramEnd"/>
      <w:r w:rsidRPr="006F2318">
        <w:rPr>
          <w:rFonts w:ascii="Times New Roman" w:eastAsia="宋体" w:hAnsi="Times New Roman" w:cs="Times New Roman" w:hint="eastAsia"/>
          <w:kern w:val="0"/>
          <w:szCs w:val="21"/>
        </w:rPr>
        <w:t xml:space="preserve"> </w:t>
      </w:r>
      <w:proofErr w:type="gramStart"/>
      <w:r w:rsidRPr="006F2318">
        <w:rPr>
          <w:rFonts w:ascii="Times New Roman" w:eastAsia="宋体" w:hAnsi="Times New Roman" w:cs="Times New Roman"/>
          <w:kern w:val="0"/>
          <w:szCs w:val="21"/>
        </w:rPr>
        <w:t xml:space="preserve">Raman and XPS spectra of </w:t>
      </w:r>
      <w:ins w:id="80" w:author="zp" w:date="2018-12-21T16:27:00Z">
        <w:r w:rsidR="006547E4">
          <w:rPr>
            <w:rFonts w:ascii="Times New Roman" w:eastAsia="宋体" w:hAnsi="Times New Roman" w:cs="Times New Roman"/>
            <w:kern w:val="0"/>
            <w:szCs w:val="21"/>
          </w:rPr>
          <w:t>P-MoS</w:t>
        </w:r>
        <w:r w:rsidR="006547E4" w:rsidRPr="006547E4">
          <w:rPr>
            <w:rFonts w:ascii="Times New Roman" w:eastAsia="宋体" w:hAnsi="Times New Roman" w:cs="Times New Roman"/>
            <w:kern w:val="0"/>
            <w:szCs w:val="21"/>
            <w:vertAlign w:val="subscript"/>
            <w:rPrChange w:id="81" w:author="zp" w:date="2018-12-21T16:28:00Z">
              <w:rPr>
                <w:rFonts w:ascii="Times New Roman" w:eastAsia="宋体" w:hAnsi="Times New Roman" w:cs="Times New Roman"/>
                <w:kern w:val="0"/>
                <w:szCs w:val="21"/>
              </w:rPr>
            </w:rPrChange>
          </w:rPr>
          <w:t>2</w:t>
        </w:r>
        <w:r w:rsidR="006547E4">
          <w:rPr>
            <w:rFonts w:ascii="Times New Roman" w:eastAsia="宋体" w:hAnsi="Times New Roman" w:cs="Times New Roman"/>
            <w:kern w:val="0"/>
            <w:szCs w:val="21"/>
          </w:rPr>
          <w:t xml:space="preserve"> and </w:t>
        </w:r>
      </w:ins>
      <w:r w:rsidRPr="006F2318">
        <w:rPr>
          <w:rFonts w:ascii="Times New Roman" w:eastAsia="宋体" w:hAnsi="Times New Roman" w:cs="Times New Roman"/>
          <w:kern w:val="0"/>
          <w:szCs w:val="21"/>
        </w:rPr>
        <w:t>FLP-MoS</w:t>
      </w:r>
      <w:r w:rsidRPr="006F2318">
        <w:rPr>
          <w:rFonts w:ascii="Times New Roman" w:eastAsia="宋体" w:hAnsi="Times New Roman" w:cs="Times New Roman"/>
          <w:kern w:val="0"/>
          <w:szCs w:val="21"/>
          <w:vertAlign w:val="subscript"/>
        </w:rPr>
        <w:t>2</w:t>
      </w:r>
      <w:r w:rsidRPr="006F2318">
        <w:rPr>
          <w:rFonts w:ascii="Times New Roman" w:eastAsia="宋体" w:hAnsi="Times New Roman" w:cs="Times New Roman"/>
          <w:kern w:val="0"/>
          <w:szCs w:val="21"/>
        </w:rPr>
        <w:t>.</w:t>
      </w:r>
      <w:proofErr w:type="gramEnd"/>
      <w:r w:rsidRPr="006F2318">
        <w:rPr>
          <w:rFonts w:ascii="Times New Roman" w:eastAsia="宋体" w:hAnsi="Times New Roman" w:cs="Times New Roman"/>
          <w:kern w:val="0"/>
          <w:szCs w:val="21"/>
        </w:rPr>
        <w:t xml:space="preserve"> </w:t>
      </w:r>
      <w:ins w:id="82" w:author="zp" w:date="2018-12-21T16:30:00Z">
        <w:r w:rsidR="000865DF">
          <w:rPr>
            <w:rFonts w:ascii="Times New Roman" w:eastAsia="宋体" w:hAnsi="Times New Roman" w:cs="Times New Roman"/>
            <w:kern w:val="0"/>
            <w:szCs w:val="21"/>
          </w:rPr>
          <w:t xml:space="preserve">a) </w:t>
        </w:r>
      </w:ins>
      <w:del w:id="83" w:author="zp" w:date="2018-12-21T16:28:00Z">
        <w:r w:rsidR="00366079" w:rsidRPr="006F2318" w:rsidDel="006547E4">
          <w:rPr>
            <w:rFonts w:ascii="Times New Roman" w:eastAsia="宋体" w:hAnsi="Times New Roman" w:cs="Times New Roman"/>
            <w:kern w:val="0"/>
            <w:szCs w:val="21"/>
          </w:rPr>
          <w:delText xml:space="preserve">a) </w:delText>
        </w:r>
      </w:del>
      <w:r w:rsidR="00366079" w:rsidRPr="006F2318">
        <w:rPr>
          <w:rFonts w:ascii="Times New Roman" w:eastAsia="宋体" w:hAnsi="Times New Roman" w:cs="Times New Roman"/>
          <w:kern w:val="0"/>
          <w:szCs w:val="21"/>
        </w:rPr>
        <w:t xml:space="preserve">Raman spectra of </w:t>
      </w:r>
      <w:del w:id="84" w:author="zp" w:date="2018-12-21T16:32:00Z">
        <w:r w:rsidR="00366079" w:rsidRPr="006F2318" w:rsidDel="00433457">
          <w:rPr>
            <w:rFonts w:ascii="Times New Roman" w:eastAsia="宋体" w:hAnsi="Times New Roman" w:cs="Times New Roman"/>
            <w:kern w:val="0"/>
            <w:szCs w:val="21"/>
          </w:rPr>
          <w:delText xml:space="preserve">pristine </w:delText>
        </w:r>
      </w:del>
      <w:ins w:id="85" w:author="zp" w:date="2018-12-21T16:32:00Z">
        <w:r w:rsidR="00433457">
          <w:rPr>
            <w:rFonts w:ascii="Times New Roman" w:eastAsia="宋体" w:hAnsi="Times New Roman" w:cs="Times New Roman"/>
            <w:kern w:val="0"/>
            <w:szCs w:val="21"/>
          </w:rPr>
          <w:t>P-</w:t>
        </w:r>
      </w:ins>
      <w:r w:rsidR="00366079" w:rsidRPr="006F2318">
        <w:rPr>
          <w:rFonts w:ascii="Times New Roman" w:eastAsia="宋体" w:hAnsi="Times New Roman" w:cs="Times New Roman"/>
          <w:kern w:val="0"/>
          <w:szCs w:val="21"/>
        </w:rPr>
        <w:t>MoS</w:t>
      </w:r>
      <w:r w:rsidR="00366079" w:rsidRPr="006F2318">
        <w:rPr>
          <w:rFonts w:ascii="Times New Roman" w:eastAsia="宋体" w:hAnsi="Times New Roman" w:cs="Times New Roman"/>
          <w:kern w:val="0"/>
          <w:szCs w:val="21"/>
          <w:vertAlign w:val="subscript"/>
        </w:rPr>
        <w:t>2</w:t>
      </w:r>
      <w:ins w:id="86" w:author="zp" w:date="2018-12-21T16:31:00Z">
        <w:r w:rsidR="00433457">
          <w:rPr>
            <w:rFonts w:ascii="Times New Roman" w:eastAsia="宋体" w:hAnsi="Times New Roman" w:cs="Times New Roman"/>
            <w:kern w:val="0"/>
            <w:szCs w:val="21"/>
          </w:rPr>
          <w:t>.</w:t>
        </w:r>
      </w:ins>
      <w:del w:id="87" w:author="zp" w:date="2018-12-21T16:31:00Z">
        <w:r w:rsidR="00366079" w:rsidRPr="006F2318" w:rsidDel="00433457">
          <w:rPr>
            <w:rFonts w:ascii="Times New Roman" w:eastAsia="宋体" w:hAnsi="Times New Roman" w:cs="Times New Roman"/>
            <w:kern w:val="0"/>
            <w:szCs w:val="21"/>
          </w:rPr>
          <w:delText xml:space="preserve"> </w:delText>
        </w:r>
      </w:del>
      <w:del w:id="88" w:author="zp" w:date="2018-12-21T16:28:00Z">
        <w:r w:rsidR="00366079" w:rsidRPr="006F2318" w:rsidDel="006547E4">
          <w:rPr>
            <w:rFonts w:ascii="Times New Roman" w:eastAsia="宋体" w:hAnsi="Times New Roman" w:cs="Times New Roman"/>
            <w:kern w:val="0"/>
            <w:szCs w:val="21"/>
          </w:rPr>
          <w:delText xml:space="preserve">(black line) </w:delText>
        </w:r>
      </w:del>
      <w:del w:id="89" w:author="zp" w:date="2018-12-21T16:31:00Z">
        <w:r w:rsidR="00366079" w:rsidRPr="006F2318" w:rsidDel="00433457">
          <w:rPr>
            <w:rFonts w:ascii="Times New Roman" w:eastAsia="宋体" w:hAnsi="Times New Roman" w:cs="Times New Roman"/>
            <w:kern w:val="0"/>
            <w:szCs w:val="21"/>
          </w:rPr>
          <w:delText>and FLP-MoS</w:delText>
        </w:r>
        <w:r w:rsidR="00366079" w:rsidRPr="006F2318" w:rsidDel="00433457">
          <w:rPr>
            <w:rFonts w:ascii="Times New Roman" w:eastAsia="宋体" w:hAnsi="Times New Roman" w:cs="Times New Roman"/>
            <w:kern w:val="0"/>
            <w:szCs w:val="21"/>
            <w:vertAlign w:val="subscript"/>
          </w:rPr>
          <w:delText>2</w:delText>
        </w:r>
      </w:del>
      <w:del w:id="90" w:author="zp" w:date="2018-12-21T16:28:00Z">
        <w:r w:rsidR="00366079" w:rsidRPr="006F2318" w:rsidDel="006547E4">
          <w:rPr>
            <w:rFonts w:ascii="Times New Roman" w:eastAsia="宋体" w:hAnsi="Times New Roman" w:cs="Times New Roman"/>
            <w:kern w:val="0"/>
            <w:szCs w:val="21"/>
          </w:rPr>
          <w:delText xml:space="preserve"> (red line)</w:delText>
        </w:r>
      </w:del>
      <w:del w:id="91" w:author="zp" w:date="2018-12-21T16:31:00Z">
        <w:r w:rsidR="00366079" w:rsidRPr="006F2318" w:rsidDel="00433457">
          <w:rPr>
            <w:rFonts w:ascii="Times New Roman" w:eastAsia="宋体" w:hAnsi="Times New Roman" w:cs="Times New Roman"/>
            <w:kern w:val="0"/>
            <w:szCs w:val="21"/>
          </w:rPr>
          <w:delText>.</w:delText>
        </w:r>
      </w:del>
      <w:r w:rsidR="00366079" w:rsidRPr="006F2318">
        <w:rPr>
          <w:rFonts w:ascii="Times New Roman" w:eastAsia="宋体" w:hAnsi="Times New Roman" w:cs="Times New Roman"/>
          <w:kern w:val="0"/>
          <w:szCs w:val="21"/>
        </w:rPr>
        <w:t xml:space="preserve"> </w:t>
      </w:r>
      <w:proofErr w:type="gramStart"/>
      <w:r w:rsidR="0001616C" w:rsidRPr="006F2318">
        <w:rPr>
          <w:rFonts w:ascii="Times New Roman" w:eastAsia="宋体" w:hAnsi="Times New Roman" w:cs="Times New Roman"/>
          <w:kern w:val="0"/>
          <w:szCs w:val="21"/>
        </w:rPr>
        <w:t>XPS</w:t>
      </w:r>
      <w:r w:rsidR="00671238" w:rsidRPr="006F2318">
        <w:rPr>
          <w:rFonts w:ascii="Times New Roman" w:eastAsia="宋体" w:hAnsi="Times New Roman" w:cs="Times New Roman"/>
          <w:kern w:val="0"/>
          <w:szCs w:val="21"/>
        </w:rPr>
        <w:t xml:space="preserve"> peak-split result</w:t>
      </w:r>
      <w:r w:rsidR="006F2318" w:rsidRPr="006F2318">
        <w:rPr>
          <w:rFonts w:ascii="Times New Roman" w:eastAsia="宋体" w:hAnsi="Times New Roman" w:cs="Times New Roman"/>
          <w:kern w:val="0"/>
          <w:szCs w:val="21"/>
        </w:rPr>
        <w:t>s</w:t>
      </w:r>
      <w:r w:rsidR="00671238" w:rsidRPr="006F2318">
        <w:rPr>
          <w:rFonts w:ascii="Times New Roman" w:eastAsia="宋体" w:hAnsi="Times New Roman" w:cs="Times New Roman"/>
          <w:kern w:val="0"/>
          <w:szCs w:val="21"/>
        </w:rPr>
        <w:t xml:space="preserve"> of</w:t>
      </w:r>
      <w:r w:rsidR="0001616C" w:rsidRPr="006F2318">
        <w:rPr>
          <w:rFonts w:ascii="Times New Roman" w:eastAsia="宋体" w:hAnsi="Times New Roman" w:cs="Times New Roman"/>
          <w:kern w:val="0"/>
          <w:szCs w:val="21"/>
        </w:rPr>
        <w:t xml:space="preserve"> b) Mo 3d and </w:t>
      </w:r>
      <w:del w:id="92" w:author="zp" w:date="2018-12-21T16:29:00Z">
        <w:r w:rsidR="0001616C" w:rsidRPr="006F2318" w:rsidDel="000440EA">
          <w:rPr>
            <w:rFonts w:ascii="Times New Roman" w:eastAsia="宋体" w:hAnsi="Times New Roman" w:cs="Times New Roman"/>
            <w:kern w:val="0"/>
            <w:szCs w:val="21"/>
          </w:rPr>
          <w:delText>c</w:delText>
        </w:r>
      </w:del>
      <w:ins w:id="93" w:author="zp" w:date="2018-12-21T16:29:00Z">
        <w:r w:rsidR="000440EA">
          <w:rPr>
            <w:rFonts w:ascii="Times New Roman" w:eastAsia="宋体" w:hAnsi="Times New Roman" w:cs="Times New Roman"/>
            <w:kern w:val="0"/>
            <w:szCs w:val="21"/>
          </w:rPr>
          <w:t>c</w:t>
        </w:r>
      </w:ins>
      <w:r w:rsidR="0001616C" w:rsidRPr="006F2318">
        <w:rPr>
          <w:rFonts w:ascii="Times New Roman" w:eastAsia="宋体" w:hAnsi="Times New Roman" w:cs="Times New Roman"/>
          <w:kern w:val="0"/>
          <w:szCs w:val="21"/>
        </w:rPr>
        <w:t xml:space="preserve">) O 1s spectra of </w:t>
      </w:r>
      <w:del w:id="94" w:author="zp" w:date="2018-12-21T16:31:00Z">
        <w:r w:rsidR="006F2318" w:rsidRPr="006F2318" w:rsidDel="00433457">
          <w:rPr>
            <w:rFonts w:ascii="Times New Roman" w:eastAsia="宋体" w:hAnsi="Times New Roman" w:cs="Times New Roman"/>
            <w:kern w:val="0"/>
            <w:szCs w:val="21"/>
          </w:rPr>
          <w:delText>FL</w:delText>
        </w:r>
      </w:del>
      <w:r w:rsidR="006F2318" w:rsidRPr="006F2318">
        <w:rPr>
          <w:rFonts w:ascii="Times New Roman" w:eastAsia="宋体" w:hAnsi="Times New Roman" w:cs="Times New Roman"/>
          <w:kern w:val="0"/>
          <w:szCs w:val="21"/>
        </w:rPr>
        <w:t>P-MoS</w:t>
      </w:r>
      <w:r w:rsidR="006F2318" w:rsidRPr="006F2318">
        <w:rPr>
          <w:rFonts w:ascii="Times New Roman" w:eastAsia="宋体" w:hAnsi="Times New Roman" w:cs="Times New Roman"/>
          <w:kern w:val="0"/>
          <w:szCs w:val="21"/>
          <w:vertAlign w:val="subscript"/>
        </w:rPr>
        <w:t>2</w:t>
      </w:r>
      <w:r w:rsidR="006F2318" w:rsidRPr="006F2318">
        <w:rPr>
          <w:rFonts w:ascii="Times New Roman" w:eastAsia="宋体" w:hAnsi="Times New Roman" w:cs="Times New Roman"/>
          <w:kern w:val="0"/>
          <w:szCs w:val="21"/>
        </w:rPr>
        <w:t>.</w:t>
      </w:r>
      <w:proofErr w:type="gramEnd"/>
      <w:ins w:id="95" w:author="zp" w:date="2018-12-21T16:30:00Z">
        <w:r w:rsidR="000865DF" w:rsidRPr="000865DF">
          <w:rPr>
            <w:rFonts w:ascii="Times New Roman" w:eastAsia="宋体" w:hAnsi="Times New Roman" w:cs="Times New Roman"/>
            <w:kern w:val="0"/>
            <w:szCs w:val="21"/>
          </w:rPr>
          <w:t xml:space="preserve"> </w:t>
        </w:r>
      </w:ins>
      <w:ins w:id="96" w:author="zp" w:date="2018-12-21T16:32:00Z">
        <w:r w:rsidR="00433457">
          <w:rPr>
            <w:rFonts w:ascii="Times New Roman" w:eastAsia="宋体" w:hAnsi="Times New Roman" w:cs="Times New Roman"/>
            <w:kern w:val="0"/>
            <w:szCs w:val="21"/>
          </w:rPr>
          <w:t>d</w:t>
        </w:r>
      </w:ins>
      <w:ins w:id="97" w:author="zp" w:date="2018-12-21T16:30:00Z">
        <w:r w:rsidR="000865DF">
          <w:rPr>
            <w:rFonts w:ascii="Times New Roman" w:eastAsia="宋体" w:hAnsi="Times New Roman" w:cs="Times New Roman"/>
            <w:kern w:val="0"/>
            <w:szCs w:val="21"/>
          </w:rPr>
          <w:t xml:space="preserve">) </w:t>
        </w:r>
        <w:r w:rsidR="000865DF" w:rsidRPr="006F2318">
          <w:rPr>
            <w:rFonts w:ascii="Times New Roman" w:eastAsia="宋体" w:hAnsi="Times New Roman" w:cs="Times New Roman"/>
            <w:kern w:val="0"/>
            <w:szCs w:val="21"/>
          </w:rPr>
          <w:t>Raman spectra of FLP-MoS</w:t>
        </w:r>
        <w:r w:rsidR="000865DF" w:rsidRPr="006F2318">
          <w:rPr>
            <w:rFonts w:ascii="Times New Roman" w:eastAsia="宋体" w:hAnsi="Times New Roman" w:cs="Times New Roman"/>
            <w:kern w:val="0"/>
            <w:szCs w:val="21"/>
            <w:vertAlign w:val="subscript"/>
          </w:rPr>
          <w:t>2</w:t>
        </w:r>
        <w:r w:rsidR="000865DF" w:rsidRPr="006F2318">
          <w:rPr>
            <w:rFonts w:ascii="Times New Roman" w:eastAsia="宋体" w:hAnsi="Times New Roman" w:cs="Times New Roman"/>
            <w:kern w:val="0"/>
            <w:szCs w:val="21"/>
          </w:rPr>
          <w:t>.</w:t>
        </w:r>
        <w:r w:rsidR="000865DF" w:rsidRPr="000865DF">
          <w:rPr>
            <w:rFonts w:ascii="Times New Roman" w:eastAsia="宋体" w:hAnsi="Times New Roman" w:cs="Times New Roman"/>
            <w:kern w:val="0"/>
            <w:szCs w:val="21"/>
          </w:rPr>
          <w:t xml:space="preserve"> </w:t>
        </w:r>
        <w:r w:rsidR="000865DF" w:rsidRPr="006F2318">
          <w:rPr>
            <w:rFonts w:ascii="Times New Roman" w:eastAsia="宋体" w:hAnsi="Times New Roman" w:cs="Times New Roman"/>
            <w:kern w:val="0"/>
            <w:szCs w:val="21"/>
          </w:rPr>
          <w:t xml:space="preserve">XPS peak-split results of </w:t>
        </w:r>
      </w:ins>
      <w:ins w:id="98" w:author="zp" w:date="2018-12-21T16:33:00Z">
        <w:r w:rsidR="00F87F89">
          <w:rPr>
            <w:rFonts w:ascii="Times New Roman" w:eastAsia="宋体" w:hAnsi="Times New Roman" w:cs="Times New Roman"/>
            <w:kern w:val="0"/>
            <w:szCs w:val="21"/>
          </w:rPr>
          <w:t>e</w:t>
        </w:r>
      </w:ins>
      <w:ins w:id="99" w:author="zp" w:date="2018-12-21T16:30:00Z">
        <w:r w:rsidR="000865DF" w:rsidRPr="006F2318">
          <w:rPr>
            <w:rFonts w:ascii="Times New Roman" w:eastAsia="宋体" w:hAnsi="Times New Roman" w:cs="Times New Roman"/>
            <w:kern w:val="0"/>
            <w:szCs w:val="21"/>
          </w:rPr>
          <w:t xml:space="preserve">) Mo 3d and </w:t>
        </w:r>
      </w:ins>
      <w:ins w:id="100" w:author="zp" w:date="2018-12-21T16:33:00Z">
        <w:r w:rsidR="00F87F89">
          <w:rPr>
            <w:rFonts w:ascii="Times New Roman" w:eastAsia="宋体" w:hAnsi="Times New Roman" w:cs="Times New Roman"/>
            <w:kern w:val="0"/>
            <w:szCs w:val="21"/>
          </w:rPr>
          <w:t>f</w:t>
        </w:r>
      </w:ins>
      <w:ins w:id="101" w:author="zp" w:date="2018-12-21T16:30:00Z">
        <w:r w:rsidR="000865DF" w:rsidRPr="006F2318">
          <w:rPr>
            <w:rFonts w:ascii="Times New Roman" w:eastAsia="宋体" w:hAnsi="Times New Roman" w:cs="Times New Roman"/>
            <w:kern w:val="0"/>
            <w:szCs w:val="21"/>
          </w:rPr>
          <w:t>) O 1s spectra of FLP-MoS</w:t>
        </w:r>
        <w:r w:rsidR="000865DF" w:rsidRPr="006F2318">
          <w:rPr>
            <w:rFonts w:ascii="Times New Roman" w:eastAsia="宋体" w:hAnsi="Times New Roman" w:cs="Times New Roman"/>
            <w:kern w:val="0"/>
            <w:szCs w:val="21"/>
            <w:vertAlign w:val="subscript"/>
          </w:rPr>
          <w:t>2</w:t>
        </w:r>
        <w:r w:rsidR="000865DF" w:rsidRPr="006F2318">
          <w:rPr>
            <w:rFonts w:ascii="Times New Roman" w:eastAsia="宋体" w:hAnsi="Times New Roman" w:cs="Times New Roman"/>
            <w:kern w:val="0"/>
            <w:szCs w:val="21"/>
          </w:rPr>
          <w:t>.</w:t>
        </w:r>
      </w:ins>
    </w:p>
    <w:p w14:paraId="36269C87" w14:textId="25AE5009" w:rsidR="00ED7FA8" w:rsidRPr="00193004" w:rsidRDefault="00F8654A" w:rsidP="007211DF">
      <w:pPr>
        <w:spacing w:line="480" w:lineRule="auto"/>
        <w:ind w:firstLine="480"/>
        <w:rPr>
          <w:rFonts w:ascii="Times New Roman" w:eastAsia="宋体" w:hAnsi="Times New Roman" w:cs="Times New Roman"/>
          <w:kern w:val="0"/>
          <w:sz w:val="24"/>
          <w:szCs w:val="20"/>
        </w:rPr>
      </w:pPr>
      <w:r w:rsidRPr="00193004">
        <w:rPr>
          <w:rFonts w:ascii="Times New Roman" w:eastAsia="宋体" w:hAnsi="Times New Roman" w:cs="Times New Roman"/>
          <w:kern w:val="0"/>
          <w:sz w:val="24"/>
          <w:szCs w:val="20"/>
        </w:rPr>
        <w:t xml:space="preserve">To </w:t>
      </w:r>
      <w:r w:rsidR="0025064C" w:rsidRPr="00193004">
        <w:rPr>
          <w:rFonts w:ascii="Times New Roman" w:eastAsia="宋体" w:hAnsi="Times New Roman" w:cs="Times New Roman"/>
          <w:kern w:val="0"/>
          <w:sz w:val="24"/>
          <w:szCs w:val="20"/>
        </w:rPr>
        <w:t>evaluate</w:t>
      </w:r>
      <w:r w:rsidRPr="00193004">
        <w:rPr>
          <w:rFonts w:ascii="Times New Roman" w:eastAsia="宋体" w:hAnsi="Times New Roman" w:cs="Times New Roman"/>
          <w:kern w:val="0"/>
          <w:sz w:val="24"/>
          <w:szCs w:val="20"/>
        </w:rPr>
        <w:t xml:space="preserve"> the </w:t>
      </w:r>
      <w:r w:rsidR="00DB66E5" w:rsidRPr="00193004">
        <w:rPr>
          <w:rFonts w:ascii="Times New Roman" w:eastAsia="宋体" w:hAnsi="Times New Roman" w:cs="Times New Roman"/>
          <w:kern w:val="0"/>
          <w:sz w:val="24"/>
          <w:szCs w:val="20"/>
        </w:rPr>
        <w:t>electronic properties</w:t>
      </w:r>
      <w:r w:rsidRPr="00193004">
        <w:rPr>
          <w:rFonts w:ascii="Times New Roman" w:eastAsia="宋体" w:hAnsi="Times New Roman" w:cs="Times New Roman"/>
          <w:kern w:val="0"/>
          <w:sz w:val="24"/>
          <w:szCs w:val="20"/>
        </w:rPr>
        <w:t xml:space="preserve"> of </w:t>
      </w:r>
      <w:r w:rsidR="00DB66E5" w:rsidRPr="00193004">
        <w:rPr>
          <w:rFonts w:ascii="Times New Roman" w:eastAsia="宋体" w:hAnsi="Times New Roman" w:cs="Times New Roman"/>
          <w:kern w:val="0"/>
          <w:sz w:val="24"/>
          <w:szCs w:val="20"/>
        </w:rPr>
        <w:t xml:space="preserve">prepared </w:t>
      </w:r>
      <w:r w:rsidRPr="00193004">
        <w:rPr>
          <w:rFonts w:ascii="Times New Roman" w:eastAsia="宋体" w:hAnsi="Times New Roman" w:cs="Times New Roman"/>
          <w:kern w:val="0"/>
          <w:sz w:val="24"/>
          <w:szCs w:val="20"/>
        </w:rPr>
        <w:t>MoS</w:t>
      </w:r>
      <w:r w:rsidRPr="00193004">
        <w:rPr>
          <w:rFonts w:ascii="Times New Roman" w:eastAsia="宋体" w:hAnsi="Times New Roman" w:cs="Times New Roman"/>
          <w:kern w:val="0"/>
          <w:sz w:val="24"/>
          <w:szCs w:val="20"/>
          <w:vertAlign w:val="subscript"/>
        </w:rPr>
        <w:t>2</w:t>
      </w:r>
      <w:r w:rsidRPr="00193004">
        <w:rPr>
          <w:rFonts w:ascii="Times New Roman" w:eastAsia="宋体" w:hAnsi="Times New Roman" w:cs="Times New Roman"/>
          <w:kern w:val="0"/>
          <w:sz w:val="24"/>
          <w:szCs w:val="20"/>
        </w:rPr>
        <w:t xml:space="preserve"> </w:t>
      </w:r>
      <w:proofErr w:type="spellStart"/>
      <w:r w:rsidRPr="00193004">
        <w:rPr>
          <w:rFonts w:ascii="Times New Roman" w:eastAsia="宋体" w:hAnsi="Times New Roman" w:cs="Times New Roman"/>
          <w:kern w:val="0"/>
          <w:sz w:val="24"/>
          <w:szCs w:val="20"/>
        </w:rPr>
        <w:t>nanoribbon</w:t>
      </w:r>
      <w:proofErr w:type="spellEnd"/>
      <w:r w:rsidRPr="00193004">
        <w:rPr>
          <w:rFonts w:ascii="Times New Roman" w:eastAsia="宋体" w:hAnsi="Times New Roman" w:cs="Times New Roman"/>
          <w:kern w:val="0"/>
          <w:sz w:val="24"/>
          <w:szCs w:val="20"/>
        </w:rPr>
        <w:t xml:space="preserve"> arrays, </w:t>
      </w:r>
      <w:r w:rsidR="00DB66E5" w:rsidRPr="00193004">
        <w:rPr>
          <w:rFonts w:ascii="Times New Roman" w:eastAsia="宋体" w:hAnsi="Times New Roman" w:cs="Times New Roman"/>
          <w:kern w:val="0"/>
          <w:sz w:val="24"/>
          <w:szCs w:val="20"/>
        </w:rPr>
        <w:t xml:space="preserve">we </w:t>
      </w:r>
      <w:r w:rsidR="0025064C" w:rsidRPr="00193004">
        <w:rPr>
          <w:rFonts w:ascii="Times New Roman" w:eastAsia="宋体" w:hAnsi="Times New Roman" w:cs="Times New Roman"/>
          <w:kern w:val="0"/>
          <w:sz w:val="24"/>
          <w:szCs w:val="20"/>
        </w:rPr>
        <w:lastRenderedPageBreak/>
        <w:t xml:space="preserve">fabricated </w:t>
      </w:r>
      <w:r w:rsidR="00F848A2">
        <w:rPr>
          <w:rFonts w:ascii="Times New Roman" w:eastAsia="宋体" w:hAnsi="Times New Roman" w:cs="Times New Roman"/>
          <w:kern w:val="0"/>
          <w:sz w:val="24"/>
          <w:szCs w:val="20"/>
        </w:rPr>
        <w:t xml:space="preserve">a </w:t>
      </w:r>
      <w:r w:rsidR="00D910DB" w:rsidRPr="00193004">
        <w:rPr>
          <w:rFonts w:ascii="Times New Roman" w:eastAsia="宋体" w:hAnsi="Times New Roman" w:cs="Times New Roman"/>
          <w:kern w:val="0"/>
          <w:sz w:val="24"/>
          <w:szCs w:val="20"/>
        </w:rPr>
        <w:t xml:space="preserve">back gate </w:t>
      </w:r>
      <w:r w:rsidR="0025064C" w:rsidRPr="00193004">
        <w:rPr>
          <w:rFonts w:ascii="Times New Roman" w:eastAsia="宋体" w:hAnsi="Times New Roman" w:cs="Times New Roman"/>
          <w:kern w:val="0"/>
          <w:sz w:val="24"/>
          <w:szCs w:val="20"/>
        </w:rPr>
        <w:t>FET</w:t>
      </w:r>
      <w:r w:rsidR="00DB66E5" w:rsidRPr="00193004">
        <w:rPr>
          <w:rFonts w:ascii="Times New Roman" w:eastAsia="宋体" w:hAnsi="Times New Roman" w:cs="Times New Roman"/>
          <w:kern w:val="0"/>
          <w:sz w:val="24"/>
          <w:szCs w:val="20"/>
        </w:rPr>
        <w:t xml:space="preserve"> by using MoS</w:t>
      </w:r>
      <w:r w:rsidR="00DB66E5" w:rsidRPr="00193004">
        <w:rPr>
          <w:rFonts w:ascii="Times New Roman" w:eastAsia="宋体" w:hAnsi="Times New Roman" w:cs="Times New Roman"/>
          <w:kern w:val="0"/>
          <w:sz w:val="24"/>
          <w:szCs w:val="20"/>
          <w:vertAlign w:val="subscript"/>
        </w:rPr>
        <w:t>2</w:t>
      </w:r>
      <w:r w:rsidR="00DB66E5" w:rsidRPr="00193004">
        <w:rPr>
          <w:rFonts w:ascii="Times New Roman" w:eastAsia="宋体" w:hAnsi="Times New Roman" w:cs="Times New Roman"/>
          <w:kern w:val="0"/>
          <w:sz w:val="24"/>
          <w:szCs w:val="20"/>
        </w:rPr>
        <w:t xml:space="preserve"> </w:t>
      </w:r>
      <w:proofErr w:type="spellStart"/>
      <w:r w:rsidR="00DB66E5" w:rsidRPr="00193004">
        <w:rPr>
          <w:rFonts w:ascii="Times New Roman" w:eastAsia="宋体" w:hAnsi="Times New Roman" w:cs="Times New Roman"/>
          <w:kern w:val="0"/>
          <w:sz w:val="24"/>
          <w:szCs w:val="20"/>
        </w:rPr>
        <w:t>nanoribbon</w:t>
      </w:r>
      <w:proofErr w:type="spellEnd"/>
      <w:r w:rsidR="00DB66E5" w:rsidRPr="00193004">
        <w:rPr>
          <w:rFonts w:ascii="Times New Roman" w:eastAsia="宋体" w:hAnsi="Times New Roman" w:cs="Times New Roman"/>
          <w:kern w:val="0"/>
          <w:sz w:val="24"/>
          <w:szCs w:val="20"/>
        </w:rPr>
        <w:t xml:space="preserve"> arrays </w:t>
      </w:r>
      <w:r w:rsidR="009106BB">
        <w:rPr>
          <w:rFonts w:ascii="Times New Roman" w:eastAsia="宋体" w:hAnsi="Times New Roman" w:cs="Times New Roman"/>
          <w:kern w:val="0"/>
          <w:sz w:val="24"/>
          <w:szCs w:val="20"/>
        </w:rPr>
        <w:t>(</w:t>
      </w:r>
      <w:proofErr w:type="spellStart"/>
      <w:del w:id="102" w:author="zp" w:date="2018-12-21T17:29:00Z">
        <w:r w:rsidR="009106BB" w:rsidDel="00A650BE">
          <w:rPr>
            <w:rFonts w:ascii="Times New Roman" w:eastAsia="宋体" w:hAnsi="Times New Roman" w:cs="Times New Roman"/>
            <w:kern w:val="0"/>
            <w:sz w:val="24"/>
            <w:szCs w:val="20"/>
          </w:rPr>
          <w:delText>NbA</w:delText>
        </w:r>
      </w:del>
      <w:ins w:id="103" w:author="zp" w:date="2018-12-21T17:29:00Z">
        <w:r w:rsidR="00A650BE">
          <w:rPr>
            <w:rFonts w:ascii="Times New Roman" w:eastAsia="宋体" w:hAnsi="Times New Roman" w:cs="Times New Roman"/>
            <w:kern w:val="0"/>
            <w:sz w:val="24"/>
            <w:szCs w:val="20"/>
          </w:rPr>
          <w:t>NrA</w:t>
        </w:r>
      </w:ins>
      <w:proofErr w:type="spellEnd"/>
      <w:r w:rsidR="009106BB">
        <w:rPr>
          <w:rFonts w:ascii="Times New Roman" w:eastAsia="宋体" w:hAnsi="Times New Roman" w:cs="Times New Roman"/>
          <w:kern w:val="0"/>
          <w:sz w:val="24"/>
          <w:szCs w:val="20"/>
        </w:rPr>
        <w:t xml:space="preserve">) </w:t>
      </w:r>
      <w:r w:rsidR="00DB66E5" w:rsidRPr="00193004">
        <w:rPr>
          <w:rFonts w:ascii="Times New Roman" w:eastAsia="宋体" w:hAnsi="Times New Roman" w:cs="Times New Roman"/>
          <w:kern w:val="0"/>
          <w:sz w:val="24"/>
          <w:szCs w:val="20"/>
        </w:rPr>
        <w:t xml:space="preserve">on SiO2/p+ Si substrates </w:t>
      </w:r>
      <w:r w:rsidR="00296A09" w:rsidRPr="00193004">
        <w:rPr>
          <w:rFonts w:ascii="Times New Roman" w:eastAsia="宋体" w:hAnsi="Times New Roman" w:cs="Times New Roman"/>
          <w:kern w:val="0"/>
          <w:sz w:val="24"/>
          <w:szCs w:val="20"/>
        </w:rPr>
        <w:t xml:space="preserve">as </w:t>
      </w:r>
      <w:r w:rsidR="00D23E1A" w:rsidRPr="00193004">
        <w:rPr>
          <w:rFonts w:ascii="Times New Roman" w:eastAsia="宋体" w:hAnsi="Times New Roman" w:cs="Times New Roman"/>
          <w:kern w:val="0"/>
          <w:sz w:val="24"/>
          <w:szCs w:val="20"/>
        </w:rPr>
        <w:t>channel</w:t>
      </w:r>
      <w:r w:rsidR="00341514" w:rsidRPr="00193004">
        <w:rPr>
          <w:rFonts w:ascii="Times New Roman" w:eastAsia="宋体" w:hAnsi="Times New Roman" w:cs="Times New Roman"/>
          <w:kern w:val="0"/>
          <w:sz w:val="24"/>
          <w:szCs w:val="20"/>
        </w:rPr>
        <w:t xml:space="preserve">, with 5 nm Ti/ 75 nm Au as source and drain </w:t>
      </w:r>
      <w:r w:rsidR="00662BF8" w:rsidRPr="00193004">
        <w:rPr>
          <w:rFonts w:ascii="Times New Roman" w:eastAsia="宋体" w:hAnsi="Times New Roman" w:cs="Times New Roman"/>
          <w:kern w:val="0"/>
          <w:sz w:val="24"/>
          <w:szCs w:val="20"/>
        </w:rPr>
        <w:t>electrodes</w:t>
      </w:r>
      <w:r w:rsidR="00D526CF" w:rsidRPr="00193004">
        <w:rPr>
          <w:rFonts w:ascii="Times New Roman" w:eastAsia="宋体" w:hAnsi="Times New Roman" w:cs="Times New Roman"/>
          <w:kern w:val="0"/>
          <w:sz w:val="24"/>
          <w:szCs w:val="20"/>
        </w:rPr>
        <w:t>,</w:t>
      </w:r>
      <w:r w:rsidR="00ED7FA8" w:rsidRPr="00193004">
        <w:rPr>
          <w:rFonts w:ascii="Times New Roman" w:eastAsia="宋体" w:hAnsi="Times New Roman" w:cs="Times New Roman"/>
          <w:kern w:val="0"/>
          <w:sz w:val="24"/>
          <w:szCs w:val="20"/>
        </w:rPr>
        <w:t xml:space="preserve"> </w:t>
      </w:r>
      <w:r w:rsidR="00EF5129" w:rsidRPr="00193004">
        <w:rPr>
          <w:rFonts w:ascii="Times New Roman" w:eastAsia="宋体" w:hAnsi="Times New Roman" w:cs="Times New Roman"/>
          <w:kern w:val="0"/>
          <w:sz w:val="24"/>
          <w:szCs w:val="20"/>
        </w:rPr>
        <w:t xml:space="preserve">through </w:t>
      </w:r>
      <w:r w:rsidR="00D526CF" w:rsidRPr="00193004">
        <w:rPr>
          <w:rFonts w:ascii="Times New Roman" w:eastAsia="宋体" w:hAnsi="Times New Roman" w:cs="Times New Roman"/>
          <w:kern w:val="0"/>
          <w:sz w:val="24"/>
          <w:szCs w:val="20"/>
        </w:rPr>
        <w:t>electron beam lithography</w:t>
      </w:r>
      <w:r w:rsidR="00622EA9">
        <w:rPr>
          <w:rFonts w:ascii="Times New Roman" w:eastAsia="宋体" w:hAnsi="Times New Roman" w:cs="Times New Roman"/>
          <w:kern w:val="0"/>
          <w:sz w:val="24"/>
          <w:szCs w:val="20"/>
        </w:rPr>
        <w:t xml:space="preserve"> (EBL)</w:t>
      </w:r>
      <w:r w:rsidR="00D526CF" w:rsidRPr="00193004">
        <w:rPr>
          <w:rFonts w:ascii="Times New Roman" w:eastAsia="宋体" w:hAnsi="Times New Roman" w:cs="Times New Roman"/>
          <w:kern w:val="0"/>
          <w:sz w:val="24"/>
          <w:szCs w:val="20"/>
        </w:rPr>
        <w:t>, metal evaporation deposition</w:t>
      </w:r>
      <w:r w:rsidR="009F6D3F" w:rsidRPr="00193004">
        <w:rPr>
          <w:rFonts w:ascii="Times New Roman" w:eastAsia="宋体" w:hAnsi="Times New Roman" w:cs="Times New Roman"/>
          <w:kern w:val="0"/>
          <w:sz w:val="24"/>
          <w:szCs w:val="20"/>
        </w:rPr>
        <w:t>,</w:t>
      </w:r>
      <w:r w:rsidR="00D526CF" w:rsidRPr="00193004">
        <w:rPr>
          <w:rFonts w:ascii="Times New Roman" w:eastAsia="宋体" w:hAnsi="Times New Roman" w:cs="Times New Roman"/>
          <w:kern w:val="0"/>
          <w:sz w:val="24"/>
          <w:szCs w:val="20"/>
        </w:rPr>
        <w:t xml:space="preserve"> and </w:t>
      </w:r>
      <w:r w:rsidR="00542898" w:rsidRPr="00193004">
        <w:rPr>
          <w:rFonts w:ascii="Times New Roman" w:eastAsia="宋体" w:hAnsi="Times New Roman" w:cs="Times New Roman"/>
          <w:kern w:val="0"/>
          <w:sz w:val="24"/>
          <w:szCs w:val="20"/>
        </w:rPr>
        <w:t>a</w:t>
      </w:r>
      <w:r w:rsidR="00D526CF" w:rsidRPr="00193004">
        <w:rPr>
          <w:rFonts w:ascii="Times New Roman" w:eastAsia="宋体" w:hAnsi="Times New Roman" w:cs="Times New Roman"/>
          <w:kern w:val="0"/>
          <w:sz w:val="24"/>
          <w:szCs w:val="20"/>
        </w:rPr>
        <w:t xml:space="preserve"> lift-off process</w:t>
      </w:r>
      <w:r w:rsidR="009F6D3F" w:rsidRPr="00193004">
        <w:rPr>
          <w:rFonts w:ascii="Times New Roman" w:eastAsia="宋体" w:hAnsi="Times New Roman" w:cs="Times New Roman"/>
          <w:kern w:val="0"/>
          <w:sz w:val="24"/>
          <w:szCs w:val="20"/>
        </w:rPr>
        <w:t xml:space="preserve">. </w:t>
      </w:r>
      <w:r w:rsidR="00FF17BF" w:rsidRPr="00193004">
        <w:rPr>
          <w:rFonts w:ascii="Times New Roman" w:eastAsia="宋体" w:hAnsi="Times New Roman" w:cs="Times New Roman"/>
          <w:kern w:val="0"/>
          <w:sz w:val="24"/>
          <w:szCs w:val="20"/>
        </w:rPr>
        <w:t xml:space="preserve">The electrical measurements </w:t>
      </w:r>
      <w:r w:rsidR="00C67AF5" w:rsidRPr="00193004">
        <w:rPr>
          <w:rFonts w:ascii="Times New Roman" w:eastAsia="宋体" w:hAnsi="Times New Roman" w:cs="Times New Roman"/>
          <w:kern w:val="0"/>
          <w:sz w:val="24"/>
          <w:szCs w:val="20"/>
        </w:rPr>
        <w:t xml:space="preserve">of </w:t>
      </w:r>
      <w:r w:rsidR="00C67AF5">
        <w:rPr>
          <w:rFonts w:ascii="Times New Roman" w:eastAsia="宋体" w:hAnsi="Times New Roman" w:cs="Times New Roman"/>
          <w:kern w:val="0"/>
          <w:sz w:val="24"/>
          <w:szCs w:val="20"/>
        </w:rPr>
        <w:t>fabricated</w:t>
      </w:r>
      <w:r w:rsidR="00FF17BF" w:rsidRPr="00193004">
        <w:rPr>
          <w:rFonts w:ascii="Times New Roman" w:eastAsia="宋体" w:hAnsi="Times New Roman" w:cs="Times New Roman"/>
          <w:kern w:val="0"/>
          <w:sz w:val="24"/>
          <w:szCs w:val="20"/>
        </w:rPr>
        <w:t xml:space="preserve"> </w:t>
      </w:r>
      <w:r w:rsidR="00CF2AA7" w:rsidRPr="00193004">
        <w:rPr>
          <w:rFonts w:ascii="Times New Roman" w:eastAsia="宋体" w:hAnsi="Times New Roman" w:cs="Times New Roman"/>
          <w:kern w:val="0"/>
          <w:sz w:val="24"/>
          <w:szCs w:val="20"/>
        </w:rPr>
        <w:t>FET</w:t>
      </w:r>
      <w:r w:rsidR="00FF17BF" w:rsidRPr="00193004">
        <w:rPr>
          <w:rFonts w:ascii="Times New Roman" w:eastAsia="宋体" w:hAnsi="Times New Roman" w:cs="Times New Roman"/>
          <w:kern w:val="0"/>
          <w:sz w:val="24"/>
          <w:szCs w:val="20"/>
        </w:rPr>
        <w:t xml:space="preserve"> were </w:t>
      </w:r>
      <w:r w:rsidR="00CF2AA7" w:rsidRPr="00193004">
        <w:rPr>
          <w:rFonts w:ascii="Times New Roman" w:eastAsia="宋体" w:hAnsi="Times New Roman" w:cs="Times New Roman"/>
          <w:kern w:val="0"/>
          <w:sz w:val="24"/>
          <w:szCs w:val="20"/>
        </w:rPr>
        <w:t>performed</w:t>
      </w:r>
      <w:r w:rsidR="00FF17BF" w:rsidRPr="00193004">
        <w:rPr>
          <w:rFonts w:ascii="Times New Roman" w:eastAsia="宋体" w:hAnsi="Times New Roman" w:cs="Times New Roman"/>
          <w:kern w:val="0"/>
          <w:sz w:val="24"/>
          <w:szCs w:val="20"/>
        </w:rPr>
        <w:t xml:space="preserve"> by </w:t>
      </w:r>
      <w:r w:rsidR="00CF2AA7" w:rsidRPr="00193004">
        <w:rPr>
          <w:rFonts w:ascii="Times New Roman" w:eastAsia="宋体" w:hAnsi="Times New Roman" w:cs="Times New Roman"/>
          <w:kern w:val="0"/>
          <w:sz w:val="24"/>
          <w:szCs w:val="20"/>
        </w:rPr>
        <w:t>using a</w:t>
      </w:r>
      <w:r w:rsidR="00FF17BF" w:rsidRPr="00193004">
        <w:rPr>
          <w:rFonts w:ascii="Times New Roman" w:eastAsia="宋体" w:hAnsi="Times New Roman" w:cs="Times New Roman"/>
          <w:kern w:val="0"/>
          <w:sz w:val="24"/>
          <w:szCs w:val="20"/>
        </w:rPr>
        <w:t xml:space="preserve"> </w:t>
      </w:r>
      <w:proofErr w:type="spellStart"/>
      <w:r w:rsidR="00FF17BF" w:rsidRPr="00193004">
        <w:rPr>
          <w:rFonts w:ascii="Times New Roman" w:eastAsia="宋体" w:hAnsi="Times New Roman" w:cs="Times New Roman"/>
          <w:kern w:val="0"/>
          <w:sz w:val="24"/>
          <w:szCs w:val="20"/>
        </w:rPr>
        <w:t>Keithley</w:t>
      </w:r>
      <w:proofErr w:type="spellEnd"/>
      <w:r w:rsidR="00FF17BF" w:rsidRPr="00193004">
        <w:rPr>
          <w:rFonts w:ascii="Times New Roman" w:eastAsia="宋体" w:hAnsi="Times New Roman" w:cs="Times New Roman"/>
          <w:kern w:val="0"/>
          <w:sz w:val="24"/>
          <w:szCs w:val="20"/>
        </w:rPr>
        <w:t xml:space="preserve"> 4200 semiconductor characterization system in air</w:t>
      </w:r>
      <w:r w:rsidR="00CF2AA7" w:rsidRPr="00193004">
        <w:rPr>
          <w:rFonts w:ascii="Times New Roman" w:eastAsia="宋体" w:hAnsi="Times New Roman" w:cs="Times New Roman"/>
          <w:kern w:val="0"/>
          <w:sz w:val="24"/>
          <w:szCs w:val="20"/>
        </w:rPr>
        <w:t xml:space="preserve"> and</w:t>
      </w:r>
      <w:r w:rsidR="00FF17BF" w:rsidRPr="00193004">
        <w:rPr>
          <w:rFonts w:ascii="Times New Roman" w:eastAsia="宋体" w:hAnsi="Times New Roman" w:cs="Times New Roman"/>
          <w:kern w:val="0"/>
          <w:sz w:val="24"/>
          <w:szCs w:val="20"/>
        </w:rPr>
        <w:t xml:space="preserve"> at room temperature.</w:t>
      </w:r>
      <w:r w:rsidR="00CF2AA7" w:rsidRPr="00193004">
        <w:rPr>
          <w:rFonts w:ascii="Times New Roman" w:eastAsia="宋体" w:hAnsi="Times New Roman" w:cs="Times New Roman"/>
          <w:kern w:val="0"/>
          <w:sz w:val="24"/>
          <w:szCs w:val="20"/>
        </w:rPr>
        <w:t xml:space="preserve"> The schematic of </w:t>
      </w:r>
      <w:r w:rsidR="00722926">
        <w:rPr>
          <w:rFonts w:ascii="Times New Roman" w:eastAsia="宋体" w:hAnsi="Times New Roman" w:cs="Times New Roman"/>
          <w:kern w:val="0"/>
          <w:sz w:val="24"/>
          <w:szCs w:val="20"/>
        </w:rPr>
        <w:t xml:space="preserve">the </w:t>
      </w:r>
      <w:r w:rsidR="00CF2AA7" w:rsidRPr="00193004">
        <w:rPr>
          <w:rFonts w:ascii="Times New Roman" w:eastAsia="宋体" w:hAnsi="Times New Roman" w:cs="Times New Roman"/>
          <w:kern w:val="0"/>
          <w:sz w:val="24"/>
          <w:szCs w:val="20"/>
        </w:rPr>
        <w:t>structure and measurement</w:t>
      </w:r>
      <w:r w:rsidR="001958F7">
        <w:rPr>
          <w:rFonts w:ascii="Times New Roman" w:eastAsia="宋体" w:hAnsi="Times New Roman" w:cs="Times New Roman"/>
          <w:kern w:val="0"/>
          <w:sz w:val="24"/>
          <w:szCs w:val="20"/>
        </w:rPr>
        <w:t xml:space="preserve"> of </w:t>
      </w:r>
      <w:r w:rsidR="00722926">
        <w:rPr>
          <w:rFonts w:ascii="Times New Roman" w:eastAsia="宋体" w:hAnsi="Times New Roman" w:cs="Times New Roman"/>
          <w:kern w:val="0"/>
          <w:sz w:val="24"/>
          <w:szCs w:val="20"/>
        </w:rPr>
        <w:t xml:space="preserve">the </w:t>
      </w:r>
      <w:r w:rsidR="009845FC" w:rsidRPr="00193004">
        <w:rPr>
          <w:rFonts w:ascii="Times New Roman" w:eastAsia="宋体" w:hAnsi="Times New Roman" w:cs="Times New Roman"/>
          <w:kern w:val="0"/>
          <w:sz w:val="24"/>
          <w:szCs w:val="20"/>
        </w:rPr>
        <w:t>fabricated MoS</w:t>
      </w:r>
      <w:r w:rsidR="009845FC" w:rsidRPr="00193004">
        <w:rPr>
          <w:rFonts w:ascii="Times New Roman" w:eastAsia="宋体" w:hAnsi="Times New Roman" w:cs="Times New Roman"/>
          <w:kern w:val="0"/>
          <w:sz w:val="24"/>
          <w:szCs w:val="20"/>
          <w:vertAlign w:val="subscript"/>
        </w:rPr>
        <w:t>2</w:t>
      </w:r>
      <w:r w:rsidR="009845FC" w:rsidRPr="00193004">
        <w:rPr>
          <w:rFonts w:ascii="Times New Roman" w:eastAsia="宋体" w:hAnsi="Times New Roman" w:cs="Times New Roman"/>
          <w:kern w:val="0"/>
          <w:sz w:val="24"/>
          <w:szCs w:val="20"/>
        </w:rPr>
        <w:t xml:space="preserve"> </w:t>
      </w:r>
      <w:del w:id="104" w:author="zp" w:date="2018-12-21T17:29:00Z">
        <w:r w:rsidR="009106BB" w:rsidRPr="009106BB" w:rsidDel="00A650BE">
          <w:rPr>
            <w:rFonts w:ascii="Times New Roman" w:eastAsia="宋体" w:hAnsi="Times New Roman" w:cs="Times New Roman"/>
            <w:kern w:val="0"/>
            <w:sz w:val="24"/>
            <w:szCs w:val="20"/>
          </w:rPr>
          <w:delText>NbA</w:delText>
        </w:r>
      </w:del>
      <w:proofErr w:type="spellStart"/>
      <w:ins w:id="105" w:author="zp" w:date="2018-12-21T17:29:00Z">
        <w:r w:rsidR="00A650BE">
          <w:rPr>
            <w:rFonts w:ascii="Times New Roman" w:eastAsia="宋体" w:hAnsi="Times New Roman" w:cs="Times New Roman"/>
            <w:kern w:val="0"/>
            <w:sz w:val="24"/>
            <w:szCs w:val="20"/>
          </w:rPr>
          <w:t>NrA</w:t>
        </w:r>
      </w:ins>
      <w:proofErr w:type="spellEnd"/>
      <w:r w:rsidR="009106BB">
        <w:rPr>
          <w:rFonts w:ascii="Times New Roman" w:eastAsia="宋体" w:hAnsi="Times New Roman" w:cs="Times New Roman"/>
          <w:kern w:val="0"/>
          <w:sz w:val="24"/>
          <w:szCs w:val="20"/>
        </w:rPr>
        <w:t>-</w:t>
      </w:r>
      <w:r w:rsidR="009845FC" w:rsidRPr="00193004">
        <w:rPr>
          <w:rFonts w:ascii="Times New Roman" w:eastAsia="宋体" w:hAnsi="Times New Roman" w:cs="Times New Roman"/>
          <w:kern w:val="0"/>
          <w:sz w:val="24"/>
          <w:szCs w:val="20"/>
        </w:rPr>
        <w:t xml:space="preserve">FET </w:t>
      </w:r>
      <w:r w:rsidR="00722926">
        <w:rPr>
          <w:rFonts w:ascii="Times New Roman" w:eastAsia="宋体" w:hAnsi="Times New Roman" w:cs="Times New Roman"/>
          <w:kern w:val="0"/>
          <w:sz w:val="24"/>
          <w:szCs w:val="20"/>
        </w:rPr>
        <w:t>is</w:t>
      </w:r>
      <w:r w:rsidR="009845FC" w:rsidRPr="00193004">
        <w:rPr>
          <w:rFonts w:ascii="Times New Roman" w:eastAsia="宋体" w:hAnsi="Times New Roman" w:cs="Times New Roman"/>
          <w:kern w:val="0"/>
          <w:sz w:val="24"/>
          <w:szCs w:val="20"/>
        </w:rPr>
        <w:t xml:space="preserve"> shown in Figure 5a.</w:t>
      </w:r>
      <w:r w:rsidR="00EE1D09" w:rsidRPr="00193004">
        <w:rPr>
          <w:rFonts w:ascii="Times New Roman" w:eastAsia="宋体" w:hAnsi="Times New Roman" w:cs="Times New Roman"/>
          <w:kern w:val="0"/>
          <w:sz w:val="24"/>
          <w:szCs w:val="20"/>
        </w:rPr>
        <w:t xml:space="preserve"> </w:t>
      </w:r>
      <w:r w:rsidR="00EE1D09" w:rsidRPr="0080410E">
        <w:rPr>
          <w:rFonts w:ascii="Times New Roman" w:eastAsia="宋体" w:hAnsi="Times New Roman" w:cs="Times New Roman"/>
          <w:kern w:val="0"/>
          <w:sz w:val="24"/>
          <w:szCs w:val="20"/>
        </w:rPr>
        <w:t>Figure 5b</w:t>
      </w:r>
      <w:r w:rsidR="00F3183F" w:rsidRPr="0080410E">
        <w:rPr>
          <w:rFonts w:ascii="Times New Roman" w:eastAsia="宋体" w:hAnsi="Times New Roman" w:cs="Times New Roman"/>
          <w:kern w:val="0"/>
          <w:sz w:val="24"/>
          <w:szCs w:val="20"/>
        </w:rPr>
        <w:t xml:space="preserve"> sho</w:t>
      </w:r>
      <w:r w:rsidR="00F3183F" w:rsidRPr="00193004">
        <w:rPr>
          <w:rFonts w:ascii="Times New Roman" w:eastAsia="宋体" w:hAnsi="Times New Roman" w:cs="Times New Roman"/>
          <w:kern w:val="0"/>
          <w:sz w:val="24"/>
          <w:szCs w:val="20"/>
        </w:rPr>
        <w:t>ws</w:t>
      </w:r>
      <w:r w:rsidR="00F3183F" w:rsidRPr="00193004">
        <w:rPr>
          <w:rFonts w:ascii="Times New Roman" w:eastAsia="宋体" w:hAnsi="Times New Roman" w:cs="Times New Roman" w:hint="eastAsia"/>
          <w:kern w:val="0"/>
          <w:sz w:val="24"/>
          <w:szCs w:val="20"/>
        </w:rPr>
        <w:t xml:space="preserve"> the </w:t>
      </w:r>
      <w:r w:rsidR="00F3183F" w:rsidRPr="00193004">
        <w:rPr>
          <w:rFonts w:ascii="Times New Roman" w:eastAsia="宋体" w:hAnsi="Times New Roman" w:cs="Times New Roman"/>
          <w:kern w:val="0"/>
          <w:sz w:val="24"/>
          <w:szCs w:val="20"/>
        </w:rPr>
        <w:t xml:space="preserve">SEM image of </w:t>
      </w:r>
      <w:r w:rsidR="000109F6" w:rsidRPr="00193004">
        <w:rPr>
          <w:rFonts w:ascii="Times New Roman" w:eastAsia="宋体" w:hAnsi="Times New Roman" w:cs="Times New Roman"/>
          <w:kern w:val="0"/>
          <w:sz w:val="24"/>
          <w:szCs w:val="20"/>
        </w:rPr>
        <w:t>MoS</w:t>
      </w:r>
      <w:r w:rsidR="000109F6" w:rsidRPr="00F47981">
        <w:rPr>
          <w:rFonts w:ascii="Times New Roman" w:eastAsia="宋体" w:hAnsi="Times New Roman" w:cs="Times New Roman"/>
          <w:kern w:val="0"/>
          <w:sz w:val="24"/>
          <w:szCs w:val="20"/>
          <w:vertAlign w:val="subscript"/>
        </w:rPr>
        <w:t>2</w:t>
      </w:r>
      <w:r w:rsidR="000109F6" w:rsidRPr="00193004">
        <w:rPr>
          <w:rFonts w:ascii="Times New Roman" w:eastAsia="宋体" w:hAnsi="Times New Roman" w:cs="Times New Roman"/>
          <w:kern w:val="0"/>
          <w:sz w:val="24"/>
          <w:szCs w:val="20"/>
        </w:rPr>
        <w:t xml:space="preserve"> </w:t>
      </w:r>
      <w:proofErr w:type="spellStart"/>
      <w:r w:rsidR="000109F6" w:rsidRPr="00193004">
        <w:rPr>
          <w:rFonts w:ascii="Times New Roman" w:eastAsia="宋体" w:hAnsi="Times New Roman" w:cs="Times New Roman"/>
          <w:kern w:val="0"/>
          <w:sz w:val="24"/>
          <w:szCs w:val="20"/>
        </w:rPr>
        <w:t>nanoribbon</w:t>
      </w:r>
      <w:proofErr w:type="spellEnd"/>
      <w:r w:rsidR="000109F6" w:rsidRPr="00193004">
        <w:rPr>
          <w:rFonts w:ascii="Times New Roman" w:eastAsia="宋体" w:hAnsi="Times New Roman" w:cs="Times New Roman"/>
          <w:kern w:val="0"/>
          <w:sz w:val="24"/>
          <w:szCs w:val="20"/>
        </w:rPr>
        <w:t xml:space="preserve"> array</w:t>
      </w:r>
      <w:r w:rsidR="004E6588">
        <w:rPr>
          <w:rFonts w:ascii="Times New Roman" w:eastAsia="宋体" w:hAnsi="Times New Roman" w:cs="Times New Roman"/>
          <w:kern w:val="0"/>
          <w:sz w:val="24"/>
          <w:szCs w:val="20"/>
        </w:rPr>
        <w:t>s</w:t>
      </w:r>
      <w:r w:rsidR="000109F6" w:rsidRPr="00193004">
        <w:rPr>
          <w:rFonts w:ascii="Times New Roman" w:eastAsia="宋体" w:hAnsi="Times New Roman" w:cs="Times New Roman"/>
          <w:kern w:val="0"/>
          <w:sz w:val="24"/>
          <w:szCs w:val="20"/>
        </w:rPr>
        <w:t xml:space="preserve"> used </w:t>
      </w:r>
      <w:r w:rsidR="00722926">
        <w:rPr>
          <w:rFonts w:ascii="Times New Roman" w:eastAsia="宋体" w:hAnsi="Times New Roman" w:cs="Times New Roman"/>
          <w:kern w:val="0"/>
          <w:sz w:val="24"/>
          <w:szCs w:val="20"/>
        </w:rPr>
        <w:t>for</w:t>
      </w:r>
      <w:r w:rsidR="000109F6" w:rsidRPr="00193004">
        <w:rPr>
          <w:rFonts w:ascii="Times New Roman" w:eastAsia="宋体" w:hAnsi="Times New Roman" w:cs="Times New Roman"/>
          <w:kern w:val="0"/>
          <w:sz w:val="24"/>
          <w:szCs w:val="20"/>
        </w:rPr>
        <w:t xml:space="preserve"> fabricat</w:t>
      </w:r>
      <w:r w:rsidR="00722926">
        <w:rPr>
          <w:rFonts w:ascii="Times New Roman" w:eastAsia="宋体" w:hAnsi="Times New Roman" w:cs="Times New Roman"/>
          <w:kern w:val="0"/>
          <w:sz w:val="24"/>
          <w:szCs w:val="20"/>
        </w:rPr>
        <w:t>ing</w:t>
      </w:r>
      <w:r w:rsidR="000109F6" w:rsidRPr="00193004">
        <w:rPr>
          <w:rFonts w:ascii="Times New Roman" w:eastAsia="宋体" w:hAnsi="Times New Roman" w:cs="Times New Roman"/>
          <w:kern w:val="0"/>
          <w:sz w:val="24"/>
          <w:szCs w:val="20"/>
        </w:rPr>
        <w:t xml:space="preserve"> </w:t>
      </w:r>
      <w:r w:rsidR="0004432E">
        <w:rPr>
          <w:rFonts w:ascii="Times New Roman" w:eastAsia="宋体" w:hAnsi="Times New Roman" w:cs="Times New Roman"/>
          <w:kern w:val="0"/>
          <w:sz w:val="24"/>
          <w:szCs w:val="20"/>
        </w:rPr>
        <w:t>th</w:t>
      </w:r>
      <w:r w:rsidR="0004432E" w:rsidRPr="00FC7101">
        <w:rPr>
          <w:rFonts w:ascii="Times New Roman" w:eastAsia="宋体" w:hAnsi="Times New Roman" w:cs="Times New Roman"/>
          <w:kern w:val="0"/>
          <w:sz w:val="24"/>
          <w:szCs w:val="20"/>
        </w:rPr>
        <w:t xml:space="preserve">e </w:t>
      </w:r>
      <w:r w:rsidR="00F3183F" w:rsidRPr="00FC7101">
        <w:rPr>
          <w:rFonts w:ascii="Times New Roman" w:eastAsia="宋体" w:hAnsi="Times New Roman" w:cs="Times New Roman"/>
          <w:kern w:val="0"/>
          <w:sz w:val="24"/>
          <w:szCs w:val="20"/>
        </w:rPr>
        <w:t xml:space="preserve">FET with channel length of </w:t>
      </w:r>
      <w:r w:rsidR="00F3183F" w:rsidRPr="00FC7101">
        <w:rPr>
          <w:rFonts w:ascii="Times New Roman" w:eastAsia="宋体" w:hAnsi="Times New Roman" w:cs="Times New Roman"/>
          <w:i/>
          <w:kern w:val="0"/>
          <w:sz w:val="24"/>
          <w:szCs w:val="20"/>
        </w:rPr>
        <w:t>L</w:t>
      </w:r>
      <w:r w:rsidR="00F3183F" w:rsidRPr="00FC7101">
        <w:rPr>
          <w:rFonts w:ascii="Times New Roman" w:eastAsia="宋体" w:hAnsi="Times New Roman" w:cs="Times New Roman"/>
          <w:kern w:val="0"/>
          <w:sz w:val="24"/>
          <w:szCs w:val="20"/>
        </w:rPr>
        <w:t xml:space="preserve"> </w:t>
      </w:r>
      <w:r w:rsidR="0080410E" w:rsidRPr="00FC7101">
        <w:rPr>
          <w:rFonts w:ascii="Times New Roman" w:eastAsia="宋体" w:hAnsi="Times New Roman" w:cs="Times New Roman"/>
          <w:kern w:val="0"/>
          <w:sz w:val="24"/>
          <w:szCs w:val="20"/>
        </w:rPr>
        <w:t>≈</w:t>
      </w:r>
      <w:r w:rsidR="00F3183F" w:rsidRPr="00FC7101">
        <w:rPr>
          <w:rFonts w:ascii="Times New Roman" w:eastAsia="宋体" w:hAnsi="Times New Roman" w:cs="Times New Roman"/>
          <w:kern w:val="0"/>
          <w:sz w:val="24"/>
          <w:szCs w:val="20"/>
        </w:rPr>
        <w:t xml:space="preserve"> </w:t>
      </w:r>
      <w:del w:id="106" w:author="zp" w:date="2018-12-21T16:46:00Z">
        <w:r w:rsidR="0080410E" w:rsidRPr="00FC7101" w:rsidDel="00E40884">
          <w:rPr>
            <w:rFonts w:ascii="Times New Roman" w:eastAsia="宋体" w:hAnsi="Times New Roman" w:cs="Times New Roman"/>
            <w:kern w:val="0"/>
            <w:sz w:val="24"/>
            <w:szCs w:val="20"/>
          </w:rPr>
          <w:delText>7.3</w:delText>
        </w:r>
      </w:del>
      <w:ins w:id="107" w:author="zp" w:date="2018-12-21T16:46:00Z">
        <w:r w:rsidR="00E40884" w:rsidRPr="00FC7101">
          <w:rPr>
            <w:rFonts w:ascii="Times New Roman" w:eastAsia="宋体" w:hAnsi="Times New Roman" w:cs="Times New Roman"/>
            <w:kern w:val="0"/>
            <w:sz w:val="24"/>
            <w:szCs w:val="20"/>
          </w:rPr>
          <w:t>3.4</w:t>
        </w:r>
      </w:ins>
      <w:r w:rsidR="00F3183F" w:rsidRPr="00FC7101">
        <w:rPr>
          <w:rFonts w:ascii="Times New Roman" w:eastAsia="宋体" w:hAnsi="Times New Roman" w:cs="Times New Roman"/>
          <w:kern w:val="0"/>
          <w:sz w:val="24"/>
          <w:szCs w:val="20"/>
        </w:rPr>
        <w:t xml:space="preserve"> </w:t>
      </w:r>
      <w:proofErr w:type="spellStart"/>
      <w:r w:rsidR="00F3183F" w:rsidRPr="00FC7101">
        <w:rPr>
          <w:rFonts w:ascii="Times New Roman" w:eastAsia="宋体" w:hAnsi="Times New Roman" w:cs="Times New Roman"/>
          <w:kern w:val="0"/>
          <w:sz w:val="24"/>
          <w:szCs w:val="20"/>
        </w:rPr>
        <w:t>μm</w:t>
      </w:r>
      <w:proofErr w:type="spellEnd"/>
      <w:r w:rsidR="00F3183F" w:rsidRPr="00FC7101">
        <w:rPr>
          <w:rFonts w:ascii="Times New Roman" w:eastAsia="宋体" w:hAnsi="Times New Roman" w:cs="Times New Roman"/>
          <w:kern w:val="0"/>
          <w:sz w:val="24"/>
          <w:szCs w:val="20"/>
        </w:rPr>
        <w:t>,</w:t>
      </w:r>
      <w:r w:rsidR="00960CD7" w:rsidRPr="00FC7101">
        <w:rPr>
          <w:rFonts w:ascii="Times New Roman" w:eastAsia="宋体" w:hAnsi="Times New Roman" w:cs="Times New Roman"/>
          <w:kern w:val="0"/>
          <w:sz w:val="24"/>
          <w:szCs w:val="20"/>
        </w:rPr>
        <w:t xml:space="preserve"> </w:t>
      </w:r>
      <w:r w:rsidR="005F5D42" w:rsidRPr="00FC7101">
        <w:rPr>
          <w:rFonts w:ascii="Times New Roman" w:eastAsia="宋体" w:hAnsi="Times New Roman" w:cs="Times New Roman"/>
          <w:kern w:val="0"/>
          <w:sz w:val="24"/>
          <w:szCs w:val="20"/>
        </w:rPr>
        <w:t>integral</w:t>
      </w:r>
      <w:r w:rsidR="005F5D42" w:rsidRPr="00FC7101">
        <w:rPr>
          <w:rFonts w:ascii="Times New Roman" w:eastAsia="宋体" w:hAnsi="Times New Roman" w:cs="Times New Roman" w:hint="eastAsia"/>
          <w:kern w:val="0"/>
          <w:sz w:val="24"/>
          <w:szCs w:val="20"/>
        </w:rPr>
        <w:t xml:space="preserve"> channel width of</w:t>
      </w:r>
      <w:r w:rsidR="005F5D42" w:rsidRPr="00FC7101">
        <w:rPr>
          <w:rFonts w:ascii="Times New Roman" w:eastAsia="宋体" w:hAnsi="Times New Roman" w:cs="Times New Roman"/>
          <w:kern w:val="0"/>
          <w:sz w:val="24"/>
          <w:szCs w:val="20"/>
        </w:rPr>
        <w:t xml:space="preserve"> </w:t>
      </w:r>
      <w:r w:rsidR="005F5D42" w:rsidRPr="00FC7101">
        <w:rPr>
          <w:rFonts w:ascii="Times New Roman" w:eastAsia="宋体" w:hAnsi="Times New Roman" w:cs="Times New Roman"/>
          <w:i/>
          <w:kern w:val="0"/>
          <w:sz w:val="24"/>
          <w:szCs w:val="20"/>
        </w:rPr>
        <w:t>W</w:t>
      </w:r>
      <w:r w:rsidR="005F5D42" w:rsidRPr="00FC7101">
        <w:rPr>
          <w:rFonts w:ascii="Times New Roman" w:eastAsia="宋体" w:hAnsi="Times New Roman" w:cs="Times New Roman"/>
          <w:kern w:val="0"/>
          <w:sz w:val="24"/>
          <w:szCs w:val="20"/>
        </w:rPr>
        <w:t xml:space="preserve"> ≈</w:t>
      </w:r>
      <w:r w:rsidR="005F5D42" w:rsidRPr="00B754A3">
        <w:rPr>
          <w:rFonts w:ascii="Times New Roman" w:eastAsia="宋体" w:hAnsi="Times New Roman" w:cs="Times New Roman"/>
          <w:kern w:val="0"/>
          <w:sz w:val="24"/>
          <w:szCs w:val="20"/>
        </w:rPr>
        <w:t xml:space="preserve"> </w:t>
      </w:r>
      <w:del w:id="108" w:author="zp" w:date="2018-12-21T16:47:00Z">
        <w:r w:rsidR="005F5D42" w:rsidRPr="00B754A3" w:rsidDel="00E40884">
          <w:rPr>
            <w:rFonts w:ascii="Times New Roman" w:eastAsia="宋体" w:hAnsi="Times New Roman" w:cs="Times New Roman"/>
            <w:kern w:val="0"/>
            <w:sz w:val="24"/>
            <w:szCs w:val="20"/>
          </w:rPr>
          <w:delText>3.6</w:delText>
        </w:r>
      </w:del>
      <w:ins w:id="109" w:author="zp" w:date="2018-12-21T16:47:00Z">
        <w:r w:rsidR="00E40884">
          <w:rPr>
            <w:rFonts w:ascii="Times New Roman" w:eastAsia="宋体" w:hAnsi="Times New Roman" w:cs="Times New Roman"/>
            <w:kern w:val="0"/>
            <w:sz w:val="24"/>
            <w:szCs w:val="20"/>
          </w:rPr>
          <w:t>6.6</w:t>
        </w:r>
      </w:ins>
      <w:r w:rsidR="005F5D42" w:rsidRPr="00B754A3">
        <w:rPr>
          <w:rFonts w:ascii="Times New Roman" w:eastAsia="宋体" w:hAnsi="Times New Roman" w:cs="Times New Roman"/>
          <w:kern w:val="0"/>
          <w:sz w:val="24"/>
          <w:szCs w:val="20"/>
        </w:rPr>
        <w:t xml:space="preserve"> </w:t>
      </w:r>
      <w:proofErr w:type="spellStart"/>
      <w:r w:rsidR="005F5D42" w:rsidRPr="00B754A3">
        <w:rPr>
          <w:rFonts w:ascii="Times New Roman" w:eastAsia="宋体" w:hAnsi="Times New Roman" w:cs="Times New Roman"/>
          <w:kern w:val="0"/>
          <w:sz w:val="24"/>
          <w:szCs w:val="20"/>
        </w:rPr>
        <w:t>μm</w:t>
      </w:r>
      <w:proofErr w:type="spellEnd"/>
      <w:r w:rsidR="005F5D42">
        <w:rPr>
          <w:rFonts w:ascii="Times New Roman" w:eastAsia="宋体" w:hAnsi="Times New Roman" w:cs="Times New Roman"/>
          <w:kern w:val="0"/>
          <w:sz w:val="24"/>
          <w:szCs w:val="20"/>
        </w:rPr>
        <w:t xml:space="preserve">, </w:t>
      </w:r>
      <w:r w:rsidR="009A405D" w:rsidRPr="00193004">
        <w:rPr>
          <w:rFonts w:ascii="Times New Roman" w:eastAsia="宋体" w:hAnsi="Times New Roman" w:cs="Times New Roman"/>
          <w:kern w:val="0"/>
          <w:sz w:val="24"/>
          <w:szCs w:val="20"/>
        </w:rPr>
        <w:t xml:space="preserve">ribbon number of </w:t>
      </w:r>
      <w:r w:rsidR="00CE025A">
        <w:rPr>
          <w:rFonts w:ascii="Times New Roman" w:eastAsia="宋体" w:hAnsi="Times New Roman" w:cs="Times New Roman"/>
          <w:kern w:val="0"/>
          <w:sz w:val="24"/>
          <w:szCs w:val="20"/>
        </w:rPr>
        <w:t>about 38</w:t>
      </w:r>
      <w:r w:rsidR="000429BE">
        <w:rPr>
          <w:rFonts w:ascii="Times New Roman" w:eastAsia="宋体" w:hAnsi="Times New Roman" w:cs="Times New Roman"/>
          <w:kern w:val="0"/>
          <w:sz w:val="24"/>
          <w:szCs w:val="20"/>
        </w:rPr>
        <w:t xml:space="preserve">, </w:t>
      </w:r>
      <w:r w:rsidR="00F3183F" w:rsidRPr="00B754A3">
        <w:rPr>
          <w:rFonts w:ascii="Times New Roman" w:eastAsia="宋体" w:hAnsi="Times New Roman" w:cs="Times New Roman"/>
          <w:kern w:val="0"/>
          <w:sz w:val="24"/>
          <w:szCs w:val="20"/>
        </w:rPr>
        <w:t xml:space="preserve">and </w:t>
      </w:r>
      <w:r w:rsidR="00F3183F" w:rsidRPr="00193004">
        <w:rPr>
          <w:rFonts w:ascii="Times New Roman" w:eastAsia="宋体" w:hAnsi="Times New Roman" w:cs="Times New Roman" w:hint="eastAsia"/>
          <w:kern w:val="0"/>
          <w:sz w:val="24"/>
          <w:szCs w:val="20"/>
        </w:rPr>
        <w:t xml:space="preserve">gate dielectric thickness of </w:t>
      </w:r>
      <w:r w:rsidR="00F3183F" w:rsidRPr="0004432E">
        <w:rPr>
          <w:rFonts w:ascii="Times New Roman" w:eastAsia="宋体" w:hAnsi="Times New Roman" w:cs="Times New Roman" w:hint="eastAsia"/>
          <w:i/>
          <w:kern w:val="0"/>
          <w:sz w:val="24"/>
          <w:szCs w:val="20"/>
        </w:rPr>
        <w:t>d</w:t>
      </w:r>
      <w:r w:rsidR="00F3183F" w:rsidRPr="00193004">
        <w:rPr>
          <w:rFonts w:ascii="Times New Roman" w:eastAsia="宋体" w:hAnsi="Times New Roman" w:cs="Times New Roman" w:hint="eastAsia"/>
          <w:kern w:val="0"/>
          <w:sz w:val="24"/>
          <w:szCs w:val="20"/>
        </w:rPr>
        <w:t xml:space="preserve"> = 3</w:t>
      </w:r>
      <w:r w:rsidR="00960CD7" w:rsidRPr="00193004">
        <w:rPr>
          <w:rFonts w:ascii="Times New Roman" w:eastAsia="宋体" w:hAnsi="Times New Roman" w:cs="Times New Roman"/>
          <w:kern w:val="0"/>
          <w:sz w:val="24"/>
          <w:szCs w:val="20"/>
        </w:rPr>
        <w:t>00</w:t>
      </w:r>
      <w:r w:rsidR="00F3183F" w:rsidRPr="00193004">
        <w:rPr>
          <w:rFonts w:ascii="Times New Roman" w:eastAsia="宋体" w:hAnsi="Times New Roman" w:cs="Times New Roman" w:hint="eastAsia"/>
          <w:kern w:val="0"/>
          <w:sz w:val="24"/>
          <w:szCs w:val="20"/>
        </w:rPr>
        <w:t xml:space="preserve"> nm.</w:t>
      </w:r>
      <w:r w:rsidR="00A30D89" w:rsidRPr="00193004">
        <w:rPr>
          <w:rFonts w:ascii="Times New Roman" w:eastAsia="宋体" w:hAnsi="Times New Roman" w:cs="Times New Roman"/>
          <w:kern w:val="0"/>
          <w:sz w:val="24"/>
          <w:szCs w:val="20"/>
        </w:rPr>
        <w:t xml:space="preserve"> </w:t>
      </w:r>
      <w:r w:rsidR="0072766C">
        <w:rPr>
          <w:rFonts w:ascii="Times New Roman" w:eastAsia="宋体" w:hAnsi="Times New Roman" w:cs="Times New Roman"/>
          <w:kern w:val="0"/>
          <w:sz w:val="24"/>
          <w:szCs w:val="20"/>
        </w:rPr>
        <w:t>For</w:t>
      </w:r>
      <w:r w:rsidR="003C090E" w:rsidRPr="00193004">
        <w:rPr>
          <w:rFonts w:ascii="Times New Roman" w:eastAsia="宋体" w:hAnsi="Times New Roman" w:cs="Times New Roman"/>
          <w:kern w:val="0"/>
          <w:sz w:val="24"/>
          <w:szCs w:val="20"/>
        </w:rPr>
        <w:t xml:space="preserve"> comparison,</w:t>
      </w:r>
      <w:r w:rsidR="00C45831">
        <w:rPr>
          <w:rFonts w:ascii="Times New Roman" w:eastAsia="宋体" w:hAnsi="Times New Roman" w:cs="Times New Roman"/>
          <w:kern w:val="0"/>
          <w:sz w:val="24"/>
          <w:szCs w:val="20"/>
        </w:rPr>
        <w:t xml:space="preserve"> </w:t>
      </w:r>
      <w:r w:rsidR="003C090E" w:rsidRPr="00193004">
        <w:rPr>
          <w:rFonts w:ascii="Times New Roman" w:eastAsia="宋体" w:hAnsi="Times New Roman" w:cs="Times New Roman"/>
          <w:kern w:val="0"/>
          <w:sz w:val="24"/>
          <w:szCs w:val="20"/>
        </w:rPr>
        <w:t>pristine MoS</w:t>
      </w:r>
      <w:r w:rsidR="003C090E" w:rsidRPr="00C45831">
        <w:rPr>
          <w:rFonts w:ascii="Times New Roman" w:eastAsia="宋体" w:hAnsi="Times New Roman" w:cs="Times New Roman"/>
          <w:kern w:val="0"/>
          <w:sz w:val="24"/>
          <w:szCs w:val="20"/>
          <w:vertAlign w:val="subscript"/>
        </w:rPr>
        <w:t>2</w:t>
      </w:r>
      <w:r w:rsidR="003C090E" w:rsidRPr="00193004">
        <w:rPr>
          <w:rFonts w:ascii="Times New Roman" w:eastAsia="宋体" w:hAnsi="Times New Roman" w:cs="Times New Roman"/>
          <w:kern w:val="0"/>
          <w:sz w:val="24"/>
          <w:szCs w:val="20"/>
        </w:rPr>
        <w:t xml:space="preserve"> flake was also fabricated </w:t>
      </w:r>
      <w:r w:rsidR="0083460D">
        <w:rPr>
          <w:rFonts w:ascii="Times New Roman" w:eastAsia="宋体" w:hAnsi="Times New Roman" w:cs="Times New Roman"/>
          <w:kern w:val="0"/>
          <w:sz w:val="24"/>
          <w:szCs w:val="20"/>
        </w:rPr>
        <w:t>as</w:t>
      </w:r>
      <w:r w:rsidR="003C090E" w:rsidRPr="00193004">
        <w:rPr>
          <w:rFonts w:ascii="Times New Roman" w:eastAsia="宋体" w:hAnsi="Times New Roman" w:cs="Times New Roman"/>
          <w:kern w:val="0"/>
          <w:sz w:val="24"/>
          <w:szCs w:val="20"/>
        </w:rPr>
        <w:t xml:space="preserve"> </w:t>
      </w:r>
      <w:r w:rsidR="00C45831">
        <w:rPr>
          <w:rFonts w:ascii="Times New Roman" w:eastAsia="宋体" w:hAnsi="Times New Roman" w:cs="Times New Roman"/>
          <w:kern w:val="0"/>
          <w:sz w:val="24"/>
          <w:szCs w:val="20"/>
        </w:rPr>
        <w:t>a back-gated FET.</w:t>
      </w:r>
      <w:r w:rsidR="007211DF">
        <w:rPr>
          <w:rFonts w:ascii="Times New Roman" w:eastAsia="宋体" w:hAnsi="Times New Roman" w:cs="Times New Roman" w:hint="eastAsia"/>
          <w:kern w:val="0"/>
          <w:sz w:val="24"/>
          <w:szCs w:val="20"/>
        </w:rPr>
        <w:t xml:space="preserve"> </w:t>
      </w:r>
      <w:r w:rsidR="00A30D89" w:rsidRPr="00193004">
        <w:rPr>
          <w:rFonts w:ascii="Times New Roman" w:eastAsia="宋体" w:hAnsi="Times New Roman" w:cs="Times New Roman"/>
          <w:kern w:val="0"/>
          <w:sz w:val="24"/>
          <w:szCs w:val="20"/>
        </w:rPr>
        <w:t>Figure</w:t>
      </w:r>
      <w:r w:rsidR="00A30D89" w:rsidRPr="00193004">
        <w:rPr>
          <w:rFonts w:ascii="Times New Roman" w:eastAsia="宋体" w:hAnsi="Times New Roman" w:cs="Times New Roman" w:hint="eastAsia"/>
          <w:kern w:val="0"/>
          <w:sz w:val="24"/>
          <w:szCs w:val="20"/>
        </w:rPr>
        <w:t xml:space="preserve"> 5c shows </w:t>
      </w:r>
      <w:r w:rsidR="00A30D89" w:rsidRPr="00193004">
        <w:rPr>
          <w:rFonts w:ascii="Times New Roman" w:eastAsia="宋体" w:hAnsi="Times New Roman" w:cs="Times New Roman"/>
          <w:kern w:val="0"/>
          <w:sz w:val="24"/>
          <w:szCs w:val="20"/>
        </w:rPr>
        <w:t>the drain</w:t>
      </w:r>
      <w:r w:rsidR="000F6DD6">
        <w:rPr>
          <w:rFonts w:ascii="Times New Roman" w:eastAsia="宋体" w:hAnsi="Times New Roman" w:cs="Times New Roman"/>
          <w:kern w:val="0"/>
          <w:sz w:val="24"/>
          <w:szCs w:val="20"/>
        </w:rPr>
        <w:t>−</w:t>
      </w:r>
      <w:r w:rsidR="00A30D89" w:rsidRPr="00193004">
        <w:rPr>
          <w:rFonts w:ascii="Times New Roman" w:eastAsia="宋体" w:hAnsi="Times New Roman" w:cs="Times New Roman"/>
          <w:kern w:val="0"/>
          <w:sz w:val="24"/>
          <w:szCs w:val="20"/>
        </w:rPr>
        <w:t>source current (</w:t>
      </w:r>
      <w:r w:rsidR="00A30D89" w:rsidRPr="00193004">
        <w:rPr>
          <w:rFonts w:ascii="Times New Roman" w:eastAsia="宋体" w:hAnsi="Times New Roman" w:cs="Times New Roman"/>
          <w:i/>
          <w:kern w:val="0"/>
          <w:sz w:val="24"/>
          <w:szCs w:val="20"/>
        </w:rPr>
        <w:t>I</w:t>
      </w:r>
      <w:r w:rsidR="00A30D89" w:rsidRPr="00193004">
        <w:rPr>
          <w:rFonts w:ascii="Times New Roman" w:eastAsia="宋体" w:hAnsi="Times New Roman" w:cs="Times New Roman"/>
          <w:i/>
          <w:kern w:val="0"/>
          <w:sz w:val="24"/>
          <w:szCs w:val="20"/>
          <w:vertAlign w:val="subscript"/>
        </w:rPr>
        <w:t>DS</w:t>
      </w:r>
      <w:r w:rsidR="00A30D89" w:rsidRPr="00193004">
        <w:rPr>
          <w:rFonts w:ascii="Times New Roman" w:eastAsia="宋体" w:hAnsi="Times New Roman" w:cs="Times New Roman"/>
          <w:kern w:val="0"/>
          <w:sz w:val="24"/>
          <w:szCs w:val="20"/>
        </w:rPr>
        <w:t>) versus drain</w:t>
      </w:r>
      <w:r w:rsidR="000F6DD6">
        <w:rPr>
          <w:rFonts w:ascii="Times New Roman" w:eastAsia="宋体" w:hAnsi="Times New Roman" w:cs="Times New Roman"/>
          <w:kern w:val="0"/>
          <w:sz w:val="24"/>
          <w:szCs w:val="20"/>
        </w:rPr>
        <w:t>−</w:t>
      </w:r>
      <w:r w:rsidR="00A30D89" w:rsidRPr="00193004">
        <w:rPr>
          <w:rFonts w:ascii="Times New Roman" w:eastAsia="宋体" w:hAnsi="Times New Roman" w:cs="Times New Roman"/>
          <w:kern w:val="0"/>
          <w:sz w:val="24"/>
          <w:szCs w:val="20"/>
        </w:rPr>
        <w:t>source voltage</w:t>
      </w:r>
      <w:r w:rsidR="0046670B" w:rsidRPr="00193004">
        <w:rPr>
          <w:rFonts w:ascii="Times New Roman" w:eastAsia="宋体" w:hAnsi="Times New Roman" w:cs="Times New Roman"/>
          <w:kern w:val="0"/>
          <w:sz w:val="24"/>
          <w:szCs w:val="20"/>
        </w:rPr>
        <w:t xml:space="preserve"> </w:t>
      </w:r>
      <w:r w:rsidR="00A30D89" w:rsidRPr="00193004">
        <w:rPr>
          <w:rFonts w:ascii="Times New Roman" w:eastAsia="宋体" w:hAnsi="Times New Roman" w:cs="Times New Roman"/>
          <w:kern w:val="0"/>
          <w:sz w:val="24"/>
          <w:szCs w:val="20"/>
        </w:rPr>
        <w:t>(</w:t>
      </w:r>
      <w:r w:rsidR="00A30D89" w:rsidRPr="00193004">
        <w:rPr>
          <w:rFonts w:ascii="Times New Roman" w:eastAsia="宋体" w:hAnsi="Times New Roman" w:cs="Times New Roman"/>
          <w:i/>
          <w:kern w:val="0"/>
          <w:sz w:val="24"/>
          <w:szCs w:val="20"/>
        </w:rPr>
        <w:t>V</w:t>
      </w:r>
      <w:r w:rsidR="00A30D89" w:rsidRPr="00193004">
        <w:rPr>
          <w:rFonts w:ascii="Times New Roman" w:eastAsia="宋体" w:hAnsi="Times New Roman" w:cs="Times New Roman"/>
          <w:i/>
          <w:kern w:val="0"/>
          <w:sz w:val="24"/>
          <w:szCs w:val="20"/>
          <w:vertAlign w:val="subscript"/>
        </w:rPr>
        <w:t>DS</w:t>
      </w:r>
      <w:r w:rsidR="00A30D89" w:rsidRPr="00193004">
        <w:rPr>
          <w:rFonts w:ascii="Times New Roman" w:eastAsia="宋体" w:hAnsi="Times New Roman" w:cs="Times New Roman"/>
          <w:kern w:val="0"/>
          <w:sz w:val="24"/>
          <w:szCs w:val="20"/>
        </w:rPr>
        <w:t xml:space="preserve">) characteristics of this </w:t>
      </w:r>
      <w:del w:id="110" w:author="zp" w:date="2018-12-21T17:29:00Z">
        <w:r w:rsidR="00D92A5A" w:rsidRPr="00193004" w:rsidDel="00A650BE">
          <w:rPr>
            <w:rFonts w:ascii="Times New Roman" w:eastAsia="宋体" w:hAnsi="Times New Roman" w:cs="Times New Roman"/>
            <w:kern w:val="0"/>
            <w:sz w:val="24"/>
            <w:szCs w:val="20"/>
          </w:rPr>
          <w:delText>NbA</w:delText>
        </w:r>
      </w:del>
      <w:proofErr w:type="spellStart"/>
      <w:ins w:id="111" w:author="zp" w:date="2018-12-21T17:29:00Z">
        <w:r w:rsidR="00A650BE">
          <w:rPr>
            <w:rFonts w:ascii="Times New Roman" w:eastAsia="宋体" w:hAnsi="Times New Roman" w:cs="Times New Roman"/>
            <w:kern w:val="0"/>
            <w:sz w:val="24"/>
            <w:szCs w:val="20"/>
          </w:rPr>
          <w:t>NrA</w:t>
        </w:r>
      </w:ins>
      <w:proofErr w:type="spellEnd"/>
      <w:r w:rsidR="00D92A5A" w:rsidRPr="00193004">
        <w:rPr>
          <w:rFonts w:ascii="Times New Roman" w:eastAsia="宋体" w:hAnsi="Times New Roman" w:cs="Times New Roman"/>
          <w:kern w:val="0"/>
          <w:sz w:val="24"/>
          <w:szCs w:val="20"/>
        </w:rPr>
        <w:t>-</w:t>
      </w:r>
      <w:r w:rsidR="00A30D89" w:rsidRPr="00193004">
        <w:rPr>
          <w:rFonts w:ascii="Times New Roman" w:eastAsia="宋体" w:hAnsi="Times New Roman" w:cs="Times New Roman"/>
          <w:kern w:val="0"/>
          <w:sz w:val="24"/>
          <w:szCs w:val="20"/>
        </w:rPr>
        <w:t>FET under different gate voltages (</w:t>
      </w:r>
      <w:r w:rsidR="00A30D89" w:rsidRPr="00193004">
        <w:rPr>
          <w:rFonts w:ascii="Times New Roman" w:eastAsia="宋体" w:hAnsi="Times New Roman" w:cs="Times New Roman"/>
          <w:i/>
          <w:kern w:val="0"/>
          <w:sz w:val="24"/>
          <w:szCs w:val="20"/>
        </w:rPr>
        <w:t>V</w:t>
      </w:r>
      <w:r w:rsidR="00A30D89" w:rsidRPr="00193004">
        <w:rPr>
          <w:rFonts w:ascii="Times New Roman" w:eastAsia="宋体" w:hAnsi="Times New Roman" w:cs="Times New Roman"/>
          <w:i/>
          <w:kern w:val="0"/>
          <w:sz w:val="24"/>
          <w:szCs w:val="20"/>
          <w:vertAlign w:val="subscript"/>
        </w:rPr>
        <w:t>G</w:t>
      </w:r>
      <w:r w:rsidR="00D92A5A" w:rsidRPr="00193004">
        <w:rPr>
          <w:rFonts w:ascii="Times New Roman" w:eastAsia="宋体" w:hAnsi="Times New Roman" w:cs="Times New Roman"/>
          <w:kern w:val="0"/>
          <w:sz w:val="24"/>
          <w:szCs w:val="20"/>
        </w:rPr>
        <w:t>) ranging from -1</w:t>
      </w:r>
      <w:r w:rsidR="00A30D89" w:rsidRPr="00193004">
        <w:rPr>
          <w:rFonts w:ascii="Times New Roman" w:eastAsia="宋体" w:hAnsi="Times New Roman" w:cs="Times New Roman"/>
          <w:kern w:val="0"/>
          <w:sz w:val="24"/>
          <w:szCs w:val="20"/>
        </w:rPr>
        <w:t xml:space="preserve">5 to </w:t>
      </w:r>
      <w:r w:rsidR="00D92A5A" w:rsidRPr="00193004">
        <w:rPr>
          <w:rFonts w:ascii="Times New Roman" w:eastAsia="宋体" w:hAnsi="Times New Roman" w:cs="Times New Roman"/>
          <w:kern w:val="0"/>
          <w:sz w:val="24"/>
          <w:szCs w:val="20"/>
        </w:rPr>
        <w:t>15</w:t>
      </w:r>
      <w:r w:rsidR="00A30D89" w:rsidRPr="00193004">
        <w:rPr>
          <w:rFonts w:ascii="Times New Roman" w:eastAsia="宋体" w:hAnsi="Times New Roman" w:cs="Times New Roman"/>
          <w:kern w:val="0"/>
          <w:sz w:val="24"/>
          <w:szCs w:val="20"/>
        </w:rPr>
        <w:t xml:space="preserve"> V.</w:t>
      </w:r>
      <w:r w:rsidR="00D92A5A" w:rsidRPr="00193004">
        <w:rPr>
          <w:rFonts w:ascii="Times New Roman" w:eastAsia="宋体" w:hAnsi="Times New Roman" w:cs="Times New Roman"/>
          <w:kern w:val="0"/>
          <w:sz w:val="24"/>
          <w:szCs w:val="20"/>
        </w:rPr>
        <w:t xml:space="preserve"> </w:t>
      </w:r>
      <w:r w:rsidR="0095024C" w:rsidRPr="00193004">
        <w:rPr>
          <w:rFonts w:ascii="Times New Roman" w:eastAsia="宋体" w:hAnsi="Times New Roman" w:cs="Times New Roman"/>
          <w:kern w:val="0"/>
          <w:sz w:val="24"/>
          <w:szCs w:val="20"/>
        </w:rPr>
        <w:t>For this output characteristic curve</w:t>
      </w:r>
      <w:r w:rsidR="003B03D4" w:rsidRPr="00193004">
        <w:rPr>
          <w:rFonts w:ascii="Times New Roman" w:eastAsia="宋体" w:hAnsi="Times New Roman" w:cs="Times New Roman"/>
          <w:kern w:val="0"/>
          <w:sz w:val="24"/>
          <w:szCs w:val="20"/>
        </w:rPr>
        <w:t>, the drain</w:t>
      </w:r>
      <w:r w:rsidR="004725F7">
        <w:rPr>
          <w:rFonts w:ascii="Times New Roman" w:eastAsia="宋体" w:hAnsi="Times New Roman" w:cs="Times New Roman"/>
          <w:kern w:val="0"/>
          <w:sz w:val="24"/>
          <w:szCs w:val="20"/>
        </w:rPr>
        <w:t>−</w:t>
      </w:r>
      <w:r w:rsidR="003B03D4" w:rsidRPr="00193004">
        <w:rPr>
          <w:rFonts w:ascii="Times New Roman" w:eastAsia="宋体" w:hAnsi="Times New Roman" w:cs="Times New Roman"/>
          <w:kern w:val="0"/>
          <w:sz w:val="24"/>
          <w:szCs w:val="20"/>
        </w:rPr>
        <w:t xml:space="preserve">source current </w:t>
      </w:r>
      <w:r w:rsidR="007977B3" w:rsidRPr="00193004">
        <w:rPr>
          <w:rFonts w:ascii="Times New Roman" w:eastAsia="宋体" w:hAnsi="Times New Roman" w:cs="Times New Roman"/>
          <w:kern w:val="0"/>
          <w:sz w:val="24"/>
          <w:szCs w:val="20"/>
        </w:rPr>
        <w:t>changed linearly with the drain</w:t>
      </w:r>
      <w:r w:rsidR="004725F7">
        <w:rPr>
          <w:rFonts w:ascii="Times New Roman" w:eastAsia="宋体" w:hAnsi="Times New Roman" w:cs="Times New Roman"/>
          <w:kern w:val="0"/>
          <w:sz w:val="24"/>
          <w:szCs w:val="20"/>
        </w:rPr>
        <w:t>−</w:t>
      </w:r>
      <w:r w:rsidR="007977B3" w:rsidRPr="00193004">
        <w:rPr>
          <w:rFonts w:ascii="Times New Roman" w:eastAsia="宋体" w:hAnsi="Times New Roman" w:cs="Times New Roman"/>
          <w:kern w:val="0"/>
          <w:sz w:val="24"/>
          <w:szCs w:val="20"/>
        </w:rPr>
        <w:t>source voltage</w:t>
      </w:r>
      <w:r w:rsidR="00482F02" w:rsidRPr="00193004">
        <w:rPr>
          <w:rFonts w:ascii="Times New Roman" w:eastAsia="宋体" w:hAnsi="Times New Roman" w:cs="Times New Roman"/>
          <w:kern w:val="0"/>
          <w:sz w:val="24"/>
          <w:szCs w:val="20"/>
        </w:rPr>
        <w:t xml:space="preserve">, indicating nearly </w:t>
      </w:r>
      <w:proofErr w:type="spellStart"/>
      <w:r w:rsidR="00482F02" w:rsidRPr="00193004">
        <w:rPr>
          <w:rFonts w:ascii="Times New Roman" w:eastAsia="宋体" w:hAnsi="Times New Roman" w:cs="Times New Roman"/>
          <w:kern w:val="0"/>
          <w:sz w:val="24"/>
          <w:szCs w:val="20"/>
        </w:rPr>
        <w:t>ohmic</w:t>
      </w:r>
      <w:proofErr w:type="spellEnd"/>
      <w:r w:rsidR="00482F02" w:rsidRPr="00193004">
        <w:rPr>
          <w:rFonts w:ascii="Times New Roman" w:eastAsia="宋体" w:hAnsi="Times New Roman" w:cs="Times New Roman"/>
          <w:kern w:val="0"/>
          <w:sz w:val="24"/>
          <w:szCs w:val="20"/>
        </w:rPr>
        <w:t xml:space="preserve"> contact for this FET device</w:t>
      </w:r>
      <w:r w:rsidR="00D24D04" w:rsidRPr="00193004">
        <w:rPr>
          <w:rFonts w:ascii="Times New Roman" w:eastAsia="宋体" w:hAnsi="Times New Roman" w:cs="Times New Roman"/>
          <w:kern w:val="0"/>
          <w:sz w:val="24"/>
          <w:szCs w:val="20"/>
        </w:rPr>
        <w:t xml:space="preserve">. In addition, the output curve </w:t>
      </w:r>
      <w:r w:rsidR="00D131F9" w:rsidRPr="00193004">
        <w:rPr>
          <w:rFonts w:ascii="Times New Roman" w:eastAsia="宋体" w:hAnsi="Times New Roman" w:cs="Times New Roman"/>
          <w:kern w:val="0"/>
          <w:sz w:val="24"/>
          <w:szCs w:val="20"/>
        </w:rPr>
        <w:t>did not go through zero and exhibited</w:t>
      </w:r>
      <w:r w:rsidR="001F38C3" w:rsidRPr="00193004">
        <w:rPr>
          <w:rFonts w:ascii="Times New Roman" w:eastAsia="宋体" w:hAnsi="Times New Roman" w:cs="Times New Roman"/>
          <w:kern w:val="0"/>
          <w:sz w:val="24"/>
          <w:szCs w:val="20"/>
        </w:rPr>
        <w:t xml:space="preserve"> a strong rectification of the</w:t>
      </w:r>
      <w:r w:rsidR="001F38C3" w:rsidRPr="00193004">
        <w:rPr>
          <w:rFonts w:ascii="Times New Roman" w:eastAsia="宋体" w:hAnsi="Times New Roman" w:cs="Times New Roman" w:hint="eastAsia"/>
          <w:kern w:val="0"/>
          <w:sz w:val="24"/>
          <w:szCs w:val="20"/>
        </w:rPr>
        <w:t xml:space="preserve"> </w:t>
      </w:r>
      <w:r w:rsidR="00D131F9" w:rsidRPr="00193004">
        <w:rPr>
          <w:rFonts w:ascii="Times New Roman" w:eastAsia="宋体" w:hAnsi="Times New Roman" w:cs="Times New Roman"/>
          <w:kern w:val="0"/>
          <w:sz w:val="24"/>
          <w:szCs w:val="20"/>
        </w:rPr>
        <w:t>drain</w:t>
      </w:r>
      <w:r w:rsidR="004725F7">
        <w:rPr>
          <w:rFonts w:ascii="Times New Roman" w:eastAsia="宋体" w:hAnsi="Times New Roman" w:cs="Times New Roman"/>
          <w:kern w:val="0"/>
          <w:sz w:val="24"/>
          <w:szCs w:val="20"/>
        </w:rPr>
        <w:t>−</w:t>
      </w:r>
      <w:r w:rsidR="001F38C3" w:rsidRPr="00193004">
        <w:rPr>
          <w:rFonts w:ascii="Times New Roman" w:eastAsia="宋体" w:hAnsi="Times New Roman" w:cs="Times New Roman"/>
          <w:kern w:val="0"/>
          <w:sz w:val="24"/>
          <w:szCs w:val="20"/>
        </w:rPr>
        <w:t xml:space="preserve">source current, which </w:t>
      </w:r>
      <w:r w:rsidR="00845477">
        <w:rPr>
          <w:rFonts w:ascii="Times New Roman" w:eastAsia="宋体" w:hAnsi="Times New Roman" w:cs="Times New Roman"/>
          <w:kern w:val="0"/>
          <w:sz w:val="24"/>
          <w:szCs w:val="20"/>
        </w:rPr>
        <w:t>was</w:t>
      </w:r>
      <w:r w:rsidR="001F38C3" w:rsidRPr="00193004">
        <w:rPr>
          <w:rFonts w:ascii="Times New Roman" w:eastAsia="宋体" w:hAnsi="Times New Roman" w:cs="Times New Roman"/>
          <w:kern w:val="0"/>
          <w:sz w:val="24"/>
          <w:szCs w:val="20"/>
        </w:rPr>
        <w:t xml:space="preserve"> different from the </w:t>
      </w:r>
      <w:r w:rsidR="00656F78" w:rsidRPr="00193004">
        <w:rPr>
          <w:rFonts w:ascii="Times New Roman" w:eastAsia="宋体" w:hAnsi="Times New Roman" w:cs="Times New Roman"/>
          <w:kern w:val="0"/>
          <w:sz w:val="24"/>
          <w:szCs w:val="20"/>
        </w:rPr>
        <w:t xml:space="preserve">output characteristic curve </w:t>
      </w:r>
      <w:r w:rsidR="007539F8" w:rsidRPr="00193004">
        <w:rPr>
          <w:rFonts w:ascii="Times New Roman" w:eastAsia="宋体" w:hAnsi="Times New Roman" w:cs="Times New Roman"/>
          <w:kern w:val="0"/>
          <w:sz w:val="24"/>
          <w:szCs w:val="20"/>
        </w:rPr>
        <w:t xml:space="preserve">of the FET fabricated by using </w:t>
      </w:r>
      <w:r w:rsidR="00656F78" w:rsidRPr="00193004">
        <w:rPr>
          <w:rFonts w:ascii="Times New Roman" w:eastAsia="宋体" w:hAnsi="Times New Roman" w:cs="Times New Roman"/>
          <w:kern w:val="0"/>
          <w:sz w:val="24"/>
          <w:szCs w:val="20"/>
        </w:rPr>
        <w:t>pristine/undamaged MoS</w:t>
      </w:r>
      <w:r w:rsidR="00656F78" w:rsidRPr="00845477">
        <w:rPr>
          <w:rFonts w:ascii="Times New Roman" w:eastAsia="宋体" w:hAnsi="Times New Roman" w:cs="Times New Roman"/>
          <w:kern w:val="0"/>
          <w:sz w:val="24"/>
          <w:szCs w:val="20"/>
          <w:vertAlign w:val="subscript"/>
        </w:rPr>
        <w:t>2</w:t>
      </w:r>
      <w:r w:rsidR="00656F78" w:rsidRPr="00193004">
        <w:rPr>
          <w:rFonts w:ascii="Times New Roman" w:eastAsia="宋体" w:hAnsi="Times New Roman" w:cs="Times New Roman"/>
          <w:kern w:val="0"/>
          <w:sz w:val="24"/>
          <w:szCs w:val="20"/>
        </w:rPr>
        <w:t xml:space="preserve"> flake</w:t>
      </w:r>
      <w:r w:rsidR="007539F8" w:rsidRPr="00193004">
        <w:rPr>
          <w:rFonts w:ascii="Times New Roman" w:eastAsia="宋体" w:hAnsi="Times New Roman" w:cs="Times New Roman"/>
          <w:kern w:val="0"/>
          <w:sz w:val="24"/>
          <w:szCs w:val="20"/>
        </w:rPr>
        <w:t xml:space="preserve"> as shown in Figure S</w:t>
      </w:r>
      <w:r w:rsidR="00845477">
        <w:rPr>
          <w:rFonts w:ascii="Times New Roman" w:eastAsia="宋体" w:hAnsi="Times New Roman" w:cs="Times New Roman"/>
          <w:kern w:val="0"/>
          <w:sz w:val="24"/>
          <w:szCs w:val="20"/>
        </w:rPr>
        <w:t>3a</w:t>
      </w:r>
      <w:r w:rsidR="007539F8" w:rsidRPr="00193004">
        <w:rPr>
          <w:rFonts w:ascii="Times New Roman" w:eastAsia="宋体" w:hAnsi="Times New Roman" w:cs="Times New Roman"/>
          <w:kern w:val="0"/>
          <w:sz w:val="24"/>
          <w:szCs w:val="20"/>
        </w:rPr>
        <w:t xml:space="preserve">. This </w:t>
      </w:r>
      <w:r w:rsidR="009F7AB7" w:rsidRPr="00193004">
        <w:rPr>
          <w:rFonts w:ascii="Times New Roman" w:eastAsia="宋体" w:hAnsi="Times New Roman" w:cs="Times New Roman"/>
          <w:kern w:val="0"/>
          <w:sz w:val="24"/>
          <w:szCs w:val="20"/>
        </w:rPr>
        <w:t xml:space="preserve">may be attributed </w:t>
      </w:r>
      <w:r w:rsidR="00B37DE8">
        <w:rPr>
          <w:rFonts w:ascii="Times New Roman" w:eastAsia="宋体" w:hAnsi="Times New Roman" w:cs="Times New Roman"/>
          <w:kern w:val="0"/>
          <w:sz w:val="24"/>
          <w:szCs w:val="20"/>
        </w:rPr>
        <w:t xml:space="preserve">to </w:t>
      </w:r>
      <w:r w:rsidR="009F7AB7" w:rsidRPr="00193004">
        <w:rPr>
          <w:rFonts w:ascii="Times New Roman" w:eastAsia="宋体" w:hAnsi="Times New Roman" w:cs="Times New Roman"/>
          <w:kern w:val="0"/>
          <w:sz w:val="24"/>
          <w:szCs w:val="20"/>
        </w:rPr>
        <w:t xml:space="preserve">the </w:t>
      </w:r>
      <w:r w:rsidR="001C1187" w:rsidRPr="00193004">
        <w:rPr>
          <w:rFonts w:ascii="Times New Roman" w:eastAsia="宋体" w:hAnsi="Times New Roman" w:cs="Times New Roman"/>
          <w:kern w:val="0"/>
          <w:sz w:val="24"/>
          <w:szCs w:val="20"/>
        </w:rPr>
        <w:t xml:space="preserve">p-type chemical doping of </w:t>
      </w:r>
      <w:r w:rsidR="00D06BB4" w:rsidRPr="00193004">
        <w:rPr>
          <w:rFonts w:ascii="Times New Roman" w:eastAsia="宋体" w:hAnsi="Times New Roman" w:cs="Times New Roman"/>
          <w:kern w:val="0"/>
          <w:sz w:val="24"/>
          <w:szCs w:val="20"/>
        </w:rPr>
        <w:t>oxygen</w:t>
      </w:r>
      <w:r w:rsidR="001C1187" w:rsidRPr="00193004">
        <w:rPr>
          <w:rFonts w:ascii="Times New Roman" w:eastAsia="宋体" w:hAnsi="Times New Roman" w:cs="Times New Roman"/>
          <w:kern w:val="0"/>
          <w:sz w:val="24"/>
          <w:szCs w:val="20"/>
        </w:rPr>
        <w:t xml:space="preserve"> molecules on MoS</w:t>
      </w:r>
      <w:r w:rsidR="001C1187" w:rsidRPr="00193004">
        <w:rPr>
          <w:rFonts w:ascii="Times New Roman" w:eastAsia="宋体" w:hAnsi="Times New Roman" w:cs="Times New Roman"/>
          <w:kern w:val="0"/>
          <w:sz w:val="24"/>
          <w:szCs w:val="20"/>
          <w:vertAlign w:val="subscript"/>
        </w:rPr>
        <w:t>2</w:t>
      </w:r>
      <w:r w:rsidR="001C1187" w:rsidRPr="00193004">
        <w:rPr>
          <w:rFonts w:ascii="Times New Roman" w:eastAsia="宋体" w:hAnsi="Times New Roman" w:cs="Times New Roman"/>
          <w:kern w:val="0"/>
          <w:sz w:val="24"/>
          <w:szCs w:val="20"/>
        </w:rPr>
        <w:t xml:space="preserve"> </w:t>
      </w:r>
      <w:proofErr w:type="spellStart"/>
      <w:r w:rsidR="001C1187" w:rsidRPr="00193004">
        <w:rPr>
          <w:rFonts w:ascii="Times New Roman" w:eastAsia="宋体" w:hAnsi="Times New Roman" w:cs="Times New Roman"/>
          <w:kern w:val="0"/>
          <w:sz w:val="24"/>
          <w:szCs w:val="20"/>
        </w:rPr>
        <w:t>nanoribbon</w:t>
      </w:r>
      <w:proofErr w:type="spellEnd"/>
      <w:r w:rsidR="00D06BB4" w:rsidRPr="00193004">
        <w:rPr>
          <w:rFonts w:ascii="Times New Roman" w:eastAsia="宋体" w:hAnsi="Times New Roman" w:cs="Times New Roman"/>
          <w:kern w:val="0"/>
          <w:sz w:val="24"/>
          <w:szCs w:val="20"/>
        </w:rPr>
        <w:t xml:space="preserve"> arrays, which </w:t>
      </w:r>
      <w:r w:rsidR="00845477">
        <w:rPr>
          <w:rFonts w:ascii="Times New Roman" w:eastAsia="宋体" w:hAnsi="Times New Roman" w:cs="Times New Roman"/>
          <w:kern w:val="0"/>
          <w:sz w:val="24"/>
          <w:szCs w:val="20"/>
        </w:rPr>
        <w:t>might</w:t>
      </w:r>
      <w:r w:rsidR="00D06BB4" w:rsidRPr="00193004">
        <w:rPr>
          <w:rFonts w:ascii="Times New Roman" w:eastAsia="宋体" w:hAnsi="Times New Roman" w:cs="Times New Roman"/>
          <w:kern w:val="0"/>
          <w:sz w:val="24"/>
          <w:szCs w:val="20"/>
        </w:rPr>
        <w:t xml:space="preserve"> cause transition of n-type channel to p-type channel</w:t>
      </w:r>
      <w:r w:rsidR="00FF5814">
        <w:rPr>
          <w:rFonts w:ascii="Times New Roman" w:eastAsia="宋体" w:hAnsi="Times New Roman" w:cs="Times New Roman"/>
          <w:kern w:val="0"/>
          <w:sz w:val="24"/>
          <w:szCs w:val="20"/>
        </w:rPr>
        <w:t xml:space="preserve"> or </w:t>
      </w:r>
      <w:r w:rsidR="00906272" w:rsidRPr="00193004">
        <w:rPr>
          <w:rFonts w:ascii="Times New Roman" w:eastAsia="宋体" w:hAnsi="Times New Roman" w:cs="Times New Roman"/>
          <w:kern w:val="0"/>
          <w:sz w:val="24"/>
          <w:szCs w:val="20"/>
        </w:rPr>
        <w:t>properties</w:t>
      </w:r>
      <w:r w:rsidR="00FF5814">
        <w:rPr>
          <w:rFonts w:ascii="Times New Roman" w:eastAsia="宋体" w:hAnsi="Times New Roman" w:cs="Times New Roman"/>
          <w:kern w:val="0"/>
          <w:sz w:val="24"/>
          <w:szCs w:val="20"/>
        </w:rPr>
        <w:t xml:space="preserve"> </w:t>
      </w:r>
      <w:r w:rsidR="00635768" w:rsidRPr="00193004">
        <w:rPr>
          <w:rFonts w:ascii="Times New Roman" w:eastAsia="宋体" w:hAnsi="Times New Roman" w:cs="Times New Roman"/>
          <w:kern w:val="0"/>
          <w:sz w:val="24"/>
          <w:szCs w:val="20"/>
        </w:rPr>
        <w:t xml:space="preserve">similar </w:t>
      </w:r>
      <w:r w:rsidR="00FF5814">
        <w:rPr>
          <w:rFonts w:ascii="Times New Roman" w:eastAsia="宋体" w:hAnsi="Times New Roman" w:cs="Times New Roman"/>
          <w:kern w:val="0"/>
          <w:sz w:val="24"/>
          <w:szCs w:val="20"/>
        </w:rPr>
        <w:t xml:space="preserve">to </w:t>
      </w:r>
      <w:proofErr w:type="spellStart"/>
      <w:r w:rsidR="00635768" w:rsidRPr="00193004">
        <w:rPr>
          <w:rFonts w:ascii="Times New Roman" w:eastAsia="宋体" w:hAnsi="Times New Roman" w:cs="Times New Roman"/>
          <w:kern w:val="0"/>
          <w:sz w:val="24"/>
          <w:szCs w:val="20"/>
        </w:rPr>
        <w:t>pn</w:t>
      </w:r>
      <w:proofErr w:type="spellEnd"/>
      <w:r w:rsidR="00635768" w:rsidRPr="00193004">
        <w:rPr>
          <w:rFonts w:ascii="Times New Roman" w:eastAsia="宋体" w:hAnsi="Times New Roman" w:cs="Times New Roman"/>
          <w:kern w:val="0"/>
          <w:sz w:val="24"/>
          <w:szCs w:val="20"/>
        </w:rPr>
        <w:t xml:space="preserve"> junction</w:t>
      </w:r>
      <w:r w:rsidR="0093017B">
        <w:rPr>
          <w:rFonts w:ascii="Times New Roman" w:eastAsia="宋体" w:hAnsi="Times New Roman" w:cs="Times New Roman"/>
          <w:kern w:val="0"/>
          <w:sz w:val="24"/>
          <w:szCs w:val="20"/>
        </w:rPr>
        <w:t>.</w:t>
      </w:r>
      <w:hyperlink w:anchor="_ENREF_3" w:tooltip="Nam, 2013 #2" w:history="1">
        <w:r w:rsidR="0093017B">
          <w:rPr>
            <w:rFonts w:ascii="Times New Roman" w:eastAsia="宋体" w:hAnsi="Times New Roman" w:cs="Times New Roman"/>
            <w:kern w:val="0"/>
            <w:sz w:val="24"/>
            <w:szCs w:val="20"/>
          </w:rPr>
          <w:fldChar w:fldCharType="begin"/>
        </w:r>
        <w:r w:rsidR="0093017B">
          <w:rPr>
            <w:rFonts w:ascii="Times New Roman" w:eastAsia="宋体" w:hAnsi="Times New Roman" w:cs="Times New Roman"/>
            <w:kern w:val="0"/>
            <w:sz w:val="24"/>
            <w:szCs w:val="20"/>
          </w:rPr>
          <w:instrText xml:space="preserve"> ADDIN EN.CITE &lt;EndNote&gt;&lt;Cite&gt;&lt;Author&gt;Nam&lt;/Author&gt;&lt;Year&gt;2013&lt;/Year&gt;&lt;RecNum&gt;2&lt;/RecNum&gt;&lt;DisplayText&gt;&lt;style face="superscript"&gt;3&lt;/style&gt;&lt;/DisplayText&gt;&lt;record&gt;&lt;rec-number&gt;2&lt;/rec-number&gt;&lt;foreign-keys&gt;&lt;key app="EN" db-id="d5wrwa9efewz2pe5eexxpvsowap5sz2trede"&gt;2&lt;/key&gt;&lt;/foreign-keys&gt;&lt;ref-type name="Journal Article"&gt;17&lt;/ref-type&gt;&lt;contributors&gt;&lt;authors&gt;&lt;author&gt;Nam, Hongsuk&lt;/author&gt;&lt;author&gt;Wi, Sungjin&lt;/author&gt;&lt;author&gt;Rokni, Hossein&lt;/author&gt;&lt;author&gt;Chen, Mikai&lt;/author&gt;&lt;author&gt;Priessnitz, Greg&lt;/author&gt;&lt;author&gt;Lu, Wei&lt;/author&gt;&lt;author&gt;Liang, Xiaogan&lt;/author&gt;&lt;/authors&gt;&lt;/contributors&gt;&lt;titles&gt;&lt;title&gt;MoS2 Transistors Fabricated via Plasma-Assisted Nanoprinting of Few-Layer MoS2 Flakes into Large-Area Arrays&lt;/title&gt;&lt;secondary-title&gt;ACS Nano&lt;/secondary-title&gt;&lt;/titles&gt;&lt;periodical&gt;&lt;full-title&gt;ACS Nano&lt;/full-title&gt;&lt;/periodical&gt;&lt;pages&gt;5870-5881&lt;/pages&gt;&lt;volume&gt;7&lt;/volume&gt;&lt;number&gt;7&lt;/number&gt;&lt;dates&gt;&lt;year&gt;2013&lt;/year&gt;&lt;pub-dates&gt;&lt;date&gt;2013/07/23&lt;/date&gt;&lt;/pub-dates&gt;&lt;/dates&gt;&lt;publisher&gt;American Chemical Society&lt;/publisher&gt;&lt;isbn&gt;1936-0851&lt;/isbn&gt;&lt;urls&gt;&lt;related-urls&gt;&lt;url&gt;https://doi.org/10.1021/nn401093u&lt;/url&gt;&lt;/related-urls&gt;&lt;/urls&gt;&lt;electronic-resource-num&gt;10.1021/nn401093u&lt;/electronic-resource-num&gt;&lt;/record&gt;&lt;/Cite&gt;&lt;/EndNote&gt;</w:instrText>
        </w:r>
        <w:r w:rsidR="0093017B">
          <w:rPr>
            <w:rFonts w:ascii="Times New Roman" w:eastAsia="宋体" w:hAnsi="Times New Roman" w:cs="Times New Roman"/>
            <w:kern w:val="0"/>
            <w:sz w:val="24"/>
            <w:szCs w:val="20"/>
          </w:rPr>
          <w:fldChar w:fldCharType="separate"/>
        </w:r>
        <w:r w:rsidR="0093017B" w:rsidRPr="0093017B">
          <w:rPr>
            <w:rFonts w:ascii="Times New Roman" w:eastAsia="宋体" w:hAnsi="Times New Roman" w:cs="Times New Roman"/>
            <w:noProof/>
            <w:kern w:val="0"/>
            <w:sz w:val="24"/>
            <w:szCs w:val="20"/>
            <w:vertAlign w:val="superscript"/>
          </w:rPr>
          <w:t>3</w:t>
        </w:r>
        <w:r w:rsidR="0093017B">
          <w:rPr>
            <w:rFonts w:ascii="Times New Roman" w:eastAsia="宋体" w:hAnsi="Times New Roman" w:cs="Times New Roman"/>
            <w:kern w:val="0"/>
            <w:sz w:val="24"/>
            <w:szCs w:val="20"/>
          </w:rPr>
          <w:fldChar w:fldCharType="end"/>
        </w:r>
      </w:hyperlink>
    </w:p>
    <w:p w14:paraId="34DA2FD7" w14:textId="45F3ABF5" w:rsidR="0023562B" w:rsidRPr="00193004" w:rsidRDefault="00B90C55" w:rsidP="0023562B">
      <w:pPr>
        <w:spacing w:line="480" w:lineRule="auto"/>
        <w:ind w:firstLine="480"/>
        <w:rPr>
          <w:rFonts w:ascii="Times New Roman" w:eastAsia="宋体" w:hAnsi="Times New Roman" w:cs="Times New Roman"/>
          <w:kern w:val="0"/>
          <w:sz w:val="24"/>
          <w:szCs w:val="20"/>
        </w:rPr>
      </w:pPr>
      <w:r w:rsidRPr="00193004">
        <w:rPr>
          <w:rFonts w:ascii="Times New Roman" w:eastAsia="宋体" w:hAnsi="Times New Roman" w:cs="Times New Roman" w:hint="eastAsia"/>
          <w:kern w:val="0"/>
          <w:sz w:val="24"/>
          <w:szCs w:val="20"/>
        </w:rPr>
        <w:t>F</w:t>
      </w:r>
      <w:r w:rsidRPr="00193004">
        <w:rPr>
          <w:rFonts w:ascii="Times New Roman" w:eastAsia="宋体" w:hAnsi="Times New Roman" w:cs="Times New Roman"/>
          <w:kern w:val="0"/>
          <w:sz w:val="24"/>
          <w:szCs w:val="20"/>
        </w:rPr>
        <w:t>igure</w:t>
      </w:r>
      <w:r w:rsidRPr="00193004">
        <w:rPr>
          <w:rFonts w:ascii="Times New Roman" w:eastAsia="宋体" w:hAnsi="Times New Roman" w:cs="Times New Roman" w:hint="eastAsia"/>
          <w:kern w:val="0"/>
          <w:sz w:val="24"/>
          <w:szCs w:val="20"/>
        </w:rPr>
        <w:t xml:space="preserve"> 5d shows the </w:t>
      </w:r>
      <w:r w:rsidR="00DB77D0" w:rsidRPr="00193004">
        <w:rPr>
          <w:rFonts w:ascii="Times New Roman" w:eastAsia="宋体" w:hAnsi="Times New Roman" w:cs="Times New Roman"/>
          <w:kern w:val="0"/>
          <w:sz w:val="24"/>
          <w:szCs w:val="20"/>
        </w:rPr>
        <w:t>drain</w:t>
      </w:r>
      <w:r w:rsidR="004725F7">
        <w:rPr>
          <w:rFonts w:ascii="Times New Roman" w:eastAsia="宋体" w:hAnsi="Times New Roman" w:cs="Times New Roman"/>
          <w:kern w:val="0"/>
          <w:sz w:val="24"/>
          <w:szCs w:val="20"/>
        </w:rPr>
        <w:t>−</w:t>
      </w:r>
      <w:r w:rsidR="00DB77D0" w:rsidRPr="00193004">
        <w:rPr>
          <w:rFonts w:ascii="Times New Roman" w:eastAsia="宋体" w:hAnsi="Times New Roman" w:cs="Times New Roman"/>
          <w:kern w:val="0"/>
          <w:sz w:val="24"/>
          <w:szCs w:val="20"/>
        </w:rPr>
        <w:t>source current (</w:t>
      </w:r>
      <w:r w:rsidR="00DB77D0" w:rsidRPr="00193004">
        <w:rPr>
          <w:rFonts w:ascii="Times New Roman" w:eastAsia="宋体" w:hAnsi="Times New Roman" w:cs="Times New Roman"/>
          <w:i/>
          <w:kern w:val="0"/>
          <w:sz w:val="24"/>
          <w:szCs w:val="20"/>
        </w:rPr>
        <w:t>I</w:t>
      </w:r>
      <w:r w:rsidR="00DB77D0" w:rsidRPr="00193004">
        <w:rPr>
          <w:rFonts w:ascii="Times New Roman" w:eastAsia="宋体" w:hAnsi="Times New Roman" w:cs="Times New Roman"/>
          <w:i/>
          <w:kern w:val="0"/>
          <w:sz w:val="24"/>
          <w:szCs w:val="20"/>
          <w:vertAlign w:val="subscript"/>
        </w:rPr>
        <w:t>DS</w:t>
      </w:r>
      <w:r w:rsidR="00DB77D0" w:rsidRPr="00193004">
        <w:rPr>
          <w:rFonts w:ascii="Times New Roman" w:eastAsia="宋体" w:hAnsi="Times New Roman" w:cs="Times New Roman"/>
          <w:kern w:val="0"/>
          <w:sz w:val="24"/>
          <w:szCs w:val="20"/>
        </w:rPr>
        <w:t>) versus gate voltages (</w:t>
      </w:r>
      <w:r w:rsidR="00DB77D0" w:rsidRPr="00193004">
        <w:rPr>
          <w:rFonts w:ascii="Times New Roman" w:eastAsia="宋体" w:hAnsi="Times New Roman" w:cs="Times New Roman"/>
          <w:i/>
          <w:kern w:val="0"/>
          <w:sz w:val="24"/>
          <w:szCs w:val="20"/>
        </w:rPr>
        <w:t>V</w:t>
      </w:r>
      <w:r w:rsidR="00DB77D0" w:rsidRPr="00193004">
        <w:rPr>
          <w:rFonts w:ascii="Times New Roman" w:eastAsia="宋体" w:hAnsi="Times New Roman" w:cs="Times New Roman"/>
          <w:i/>
          <w:kern w:val="0"/>
          <w:sz w:val="24"/>
          <w:szCs w:val="20"/>
          <w:vertAlign w:val="subscript"/>
        </w:rPr>
        <w:t>G</w:t>
      </w:r>
      <w:r w:rsidR="00DB77D0" w:rsidRPr="00193004">
        <w:rPr>
          <w:rFonts w:ascii="Times New Roman" w:eastAsia="宋体" w:hAnsi="Times New Roman" w:cs="Times New Roman"/>
          <w:kern w:val="0"/>
          <w:sz w:val="24"/>
          <w:szCs w:val="20"/>
        </w:rPr>
        <w:t xml:space="preserve">) characteristics of this </w:t>
      </w:r>
      <w:del w:id="112" w:author="zp" w:date="2018-12-21T17:29:00Z">
        <w:r w:rsidR="00DB77D0" w:rsidRPr="00193004" w:rsidDel="00A650BE">
          <w:rPr>
            <w:rFonts w:ascii="Times New Roman" w:eastAsia="宋体" w:hAnsi="Times New Roman" w:cs="Times New Roman"/>
            <w:kern w:val="0"/>
            <w:sz w:val="24"/>
            <w:szCs w:val="20"/>
          </w:rPr>
          <w:delText>NbA</w:delText>
        </w:r>
      </w:del>
      <w:proofErr w:type="spellStart"/>
      <w:ins w:id="113" w:author="zp" w:date="2018-12-21T17:29:00Z">
        <w:r w:rsidR="00A650BE">
          <w:rPr>
            <w:rFonts w:ascii="Times New Roman" w:eastAsia="宋体" w:hAnsi="Times New Roman" w:cs="Times New Roman"/>
            <w:kern w:val="0"/>
            <w:sz w:val="24"/>
            <w:szCs w:val="20"/>
          </w:rPr>
          <w:t>NrA</w:t>
        </w:r>
      </w:ins>
      <w:proofErr w:type="spellEnd"/>
      <w:r w:rsidR="00DB77D0" w:rsidRPr="00193004">
        <w:rPr>
          <w:rFonts w:ascii="Times New Roman" w:eastAsia="宋体" w:hAnsi="Times New Roman" w:cs="Times New Roman"/>
          <w:kern w:val="0"/>
          <w:sz w:val="24"/>
          <w:szCs w:val="20"/>
        </w:rPr>
        <w:t>-FET under different drain</w:t>
      </w:r>
      <w:r w:rsidR="004725F7">
        <w:rPr>
          <w:rFonts w:ascii="Times New Roman" w:eastAsia="宋体" w:hAnsi="Times New Roman" w:cs="Times New Roman"/>
          <w:kern w:val="0"/>
          <w:sz w:val="24"/>
          <w:szCs w:val="20"/>
        </w:rPr>
        <w:t>−</w:t>
      </w:r>
      <w:r w:rsidR="00DB77D0" w:rsidRPr="00193004">
        <w:rPr>
          <w:rFonts w:ascii="Times New Roman" w:eastAsia="宋体" w:hAnsi="Times New Roman" w:cs="Times New Roman"/>
          <w:kern w:val="0"/>
          <w:sz w:val="24"/>
          <w:szCs w:val="20"/>
        </w:rPr>
        <w:t>source voltage (</w:t>
      </w:r>
      <w:r w:rsidR="00DB77D0" w:rsidRPr="00193004">
        <w:rPr>
          <w:rFonts w:ascii="Times New Roman" w:eastAsia="宋体" w:hAnsi="Times New Roman" w:cs="Times New Roman"/>
          <w:i/>
          <w:kern w:val="0"/>
          <w:sz w:val="24"/>
          <w:szCs w:val="20"/>
        </w:rPr>
        <w:t>V</w:t>
      </w:r>
      <w:r w:rsidR="00DB77D0" w:rsidRPr="00193004">
        <w:rPr>
          <w:rFonts w:ascii="Times New Roman" w:eastAsia="宋体" w:hAnsi="Times New Roman" w:cs="Times New Roman"/>
          <w:i/>
          <w:kern w:val="0"/>
          <w:sz w:val="24"/>
          <w:szCs w:val="20"/>
          <w:vertAlign w:val="subscript"/>
        </w:rPr>
        <w:t>DS</w:t>
      </w:r>
      <w:r w:rsidR="00DB77D0" w:rsidRPr="00193004">
        <w:rPr>
          <w:rFonts w:ascii="Times New Roman" w:eastAsia="宋体" w:hAnsi="Times New Roman" w:cs="Times New Roman"/>
          <w:kern w:val="0"/>
          <w:sz w:val="24"/>
          <w:szCs w:val="20"/>
        </w:rPr>
        <w:t xml:space="preserve">) ranging </w:t>
      </w:r>
      <w:r w:rsidR="00DB77D0" w:rsidRPr="00193004">
        <w:rPr>
          <w:rFonts w:ascii="Times New Roman" w:eastAsia="宋体" w:hAnsi="Times New Roman" w:cs="Times New Roman"/>
          <w:kern w:val="0"/>
          <w:sz w:val="24"/>
          <w:szCs w:val="20"/>
        </w:rPr>
        <w:lastRenderedPageBreak/>
        <w:t xml:space="preserve">from </w:t>
      </w:r>
      <w:r w:rsidR="00525004" w:rsidRPr="00193004">
        <w:rPr>
          <w:rFonts w:ascii="Times New Roman" w:eastAsia="宋体" w:hAnsi="Times New Roman" w:cs="Times New Roman"/>
          <w:kern w:val="0"/>
          <w:sz w:val="24"/>
          <w:szCs w:val="20"/>
        </w:rPr>
        <w:t>6</w:t>
      </w:r>
      <w:r w:rsidR="00DB77D0" w:rsidRPr="00193004">
        <w:rPr>
          <w:rFonts w:ascii="Times New Roman" w:eastAsia="宋体" w:hAnsi="Times New Roman" w:cs="Times New Roman"/>
          <w:kern w:val="0"/>
          <w:sz w:val="24"/>
          <w:szCs w:val="20"/>
        </w:rPr>
        <w:t xml:space="preserve"> to 1</w:t>
      </w:r>
      <w:r w:rsidR="00525004" w:rsidRPr="00193004">
        <w:rPr>
          <w:rFonts w:ascii="Times New Roman" w:eastAsia="宋体" w:hAnsi="Times New Roman" w:cs="Times New Roman"/>
          <w:kern w:val="0"/>
          <w:sz w:val="24"/>
          <w:szCs w:val="20"/>
        </w:rPr>
        <w:t>0</w:t>
      </w:r>
      <w:r w:rsidR="00DB77D0" w:rsidRPr="00193004">
        <w:rPr>
          <w:rFonts w:ascii="Times New Roman" w:eastAsia="宋体" w:hAnsi="Times New Roman" w:cs="Times New Roman"/>
          <w:kern w:val="0"/>
          <w:sz w:val="24"/>
          <w:szCs w:val="20"/>
        </w:rPr>
        <w:t xml:space="preserve"> V.</w:t>
      </w:r>
      <w:r w:rsidR="00525004" w:rsidRPr="00193004">
        <w:rPr>
          <w:rFonts w:ascii="Times New Roman" w:eastAsia="宋体" w:hAnsi="Times New Roman" w:cs="Times New Roman"/>
          <w:kern w:val="0"/>
          <w:sz w:val="24"/>
          <w:szCs w:val="20"/>
        </w:rPr>
        <w:t xml:space="preserve"> </w:t>
      </w:r>
      <w:r w:rsidR="00AF5057" w:rsidRPr="00193004">
        <w:rPr>
          <w:rFonts w:ascii="Times New Roman" w:eastAsia="宋体" w:hAnsi="Times New Roman" w:cs="Times New Roman"/>
          <w:kern w:val="0"/>
          <w:sz w:val="24"/>
          <w:szCs w:val="20"/>
        </w:rPr>
        <w:t>Th</w:t>
      </w:r>
      <w:r w:rsidR="00974F89" w:rsidRPr="00193004">
        <w:rPr>
          <w:rFonts w:ascii="Times New Roman" w:eastAsia="宋体" w:hAnsi="Times New Roman" w:cs="Times New Roman"/>
          <w:kern w:val="0"/>
          <w:sz w:val="24"/>
          <w:szCs w:val="20"/>
        </w:rPr>
        <w:t>e</w:t>
      </w:r>
      <w:r w:rsidR="00AF5057" w:rsidRPr="00193004">
        <w:rPr>
          <w:rFonts w:ascii="Times New Roman" w:eastAsia="宋体" w:hAnsi="Times New Roman" w:cs="Times New Roman"/>
          <w:kern w:val="0"/>
          <w:sz w:val="24"/>
          <w:szCs w:val="20"/>
        </w:rPr>
        <w:t xml:space="preserve"> </w:t>
      </w:r>
      <w:r w:rsidR="00974F89" w:rsidRPr="00193004">
        <w:rPr>
          <w:rFonts w:ascii="Times New Roman" w:eastAsia="宋体" w:hAnsi="Times New Roman" w:cs="Times New Roman"/>
          <w:kern w:val="0"/>
          <w:sz w:val="24"/>
          <w:szCs w:val="20"/>
        </w:rPr>
        <w:t xml:space="preserve">trend of this </w:t>
      </w:r>
      <w:r w:rsidR="00AF5057" w:rsidRPr="00193004">
        <w:rPr>
          <w:rFonts w:ascii="Times New Roman" w:eastAsia="宋体" w:hAnsi="Times New Roman" w:cs="Times New Roman"/>
          <w:kern w:val="0"/>
          <w:sz w:val="24"/>
          <w:szCs w:val="20"/>
        </w:rPr>
        <w:t>transfer curve was non-monotone variation</w:t>
      </w:r>
      <w:r w:rsidR="00974F89" w:rsidRPr="00193004">
        <w:rPr>
          <w:rFonts w:ascii="Times New Roman" w:eastAsia="宋体" w:hAnsi="Times New Roman" w:cs="Times New Roman"/>
          <w:kern w:val="0"/>
          <w:sz w:val="24"/>
          <w:szCs w:val="20"/>
        </w:rPr>
        <w:t xml:space="preserve"> and exhibited a strong rectification of the drain</w:t>
      </w:r>
      <w:r w:rsidR="004725F7">
        <w:rPr>
          <w:rFonts w:ascii="Times New Roman" w:eastAsia="宋体" w:hAnsi="Times New Roman" w:cs="Times New Roman"/>
          <w:kern w:val="0"/>
          <w:sz w:val="24"/>
          <w:szCs w:val="20"/>
        </w:rPr>
        <w:t>−</w:t>
      </w:r>
      <w:r w:rsidR="00974F89" w:rsidRPr="00193004">
        <w:rPr>
          <w:rFonts w:ascii="Times New Roman" w:eastAsia="宋体" w:hAnsi="Times New Roman" w:cs="Times New Roman"/>
          <w:kern w:val="0"/>
          <w:sz w:val="24"/>
          <w:szCs w:val="20"/>
        </w:rPr>
        <w:t>source current</w:t>
      </w:r>
      <w:r w:rsidR="001D45E9" w:rsidRPr="00193004">
        <w:rPr>
          <w:rFonts w:ascii="Times New Roman" w:eastAsia="宋体" w:hAnsi="Times New Roman" w:cs="Times New Roman"/>
          <w:kern w:val="0"/>
          <w:sz w:val="24"/>
          <w:szCs w:val="20"/>
        </w:rPr>
        <w:t xml:space="preserve">, which </w:t>
      </w:r>
      <w:r w:rsidR="009D7FAB">
        <w:rPr>
          <w:rFonts w:ascii="Times New Roman" w:eastAsia="宋体" w:hAnsi="Times New Roman" w:cs="Times New Roman"/>
          <w:kern w:val="0"/>
          <w:sz w:val="24"/>
          <w:szCs w:val="20"/>
        </w:rPr>
        <w:t>was</w:t>
      </w:r>
      <w:r w:rsidR="001D45E9" w:rsidRPr="00193004">
        <w:rPr>
          <w:rFonts w:ascii="Times New Roman" w:eastAsia="宋体" w:hAnsi="Times New Roman" w:cs="Times New Roman"/>
          <w:kern w:val="0"/>
          <w:sz w:val="24"/>
          <w:szCs w:val="20"/>
        </w:rPr>
        <w:t xml:space="preserve"> different from the transfer characteristic curve of the FET fabricated by using pristine/undamaged MoS</w:t>
      </w:r>
      <w:r w:rsidR="001D45E9" w:rsidRPr="00193004">
        <w:rPr>
          <w:rFonts w:ascii="Times New Roman" w:eastAsia="宋体" w:hAnsi="Times New Roman" w:cs="Times New Roman"/>
          <w:kern w:val="0"/>
          <w:sz w:val="24"/>
          <w:szCs w:val="20"/>
          <w:vertAlign w:val="subscript"/>
        </w:rPr>
        <w:t>2</w:t>
      </w:r>
      <w:r w:rsidR="001D45E9" w:rsidRPr="00193004">
        <w:rPr>
          <w:rFonts w:ascii="Times New Roman" w:eastAsia="宋体" w:hAnsi="Times New Roman" w:cs="Times New Roman"/>
          <w:kern w:val="0"/>
          <w:sz w:val="24"/>
          <w:szCs w:val="20"/>
        </w:rPr>
        <w:t xml:space="preserve"> flake</w:t>
      </w:r>
      <w:r w:rsidR="00E40623" w:rsidRPr="00193004">
        <w:rPr>
          <w:rFonts w:ascii="Times New Roman" w:eastAsia="宋体" w:hAnsi="Times New Roman" w:cs="Times New Roman"/>
          <w:kern w:val="0"/>
          <w:sz w:val="24"/>
          <w:szCs w:val="20"/>
        </w:rPr>
        <w:t>.</w:t>
      </w:r>
      <w:r w:rsidR="001D45E9" w:rsidRPr="00193004">
        <w:rPr>
          <w:rFonts w:ascii="Times New Roman" w:eastAsia="宋体" w:hAnsi="Times New Roman" w:cs="Times New Roman"/>
          <w:kern w:val="0"/>
          <w:sz w:val="24"/>
          <w:szCs w:val="20"/>
        </w:rPr>
        <w:t xml:space="preserve"> </w:t>
      </w:r>
      <w:r w:rsidR="00E40623" w:rsidRPr="00193004">
        <w:rPr>
          <w:rFonts w:ascii="Times New Roman" w:eastAsia="宋体" w:hAnsi="Times New Roman" w:cs="Times New Roman"/>
          <w:kern w:val="0"/>
          <w:sz w:val="24"/>
          <w:szCs w:val="20"/>
        </w:rPr>
        <w:t>A</w:t>
      </w:r>
      <w:r w:rsidR="001D45E9" w:rsidRPr="00193004">
        <w:rPr>
          <w:rFonts w:ascii="Times New Roman" w:eastAsia="宋体" w:hAnsi="Times New Roman" w:cs="Times New Roman"/>
          <w:kern w:val="0"/>
          <w:sz w:val="24"/>
          <w:szCs w:val="20"/>
        </w:rPr>
        <w:t>s shown in Figure S3</w:t>
      </w:r>
      <w:r w:rsidR="009D7FAB">
        <w:rPr>
          <w:rFonts w:ascii="Times New Roman" w:eastAsia="宋体" w:hAnsi="Times New Roman" w:cs="Times New Roman"/>
          <w:kern w:val="0"/>
          <w:sz w:val="24"/>
          <w:szCs w:val="20"/>
        </w:rPr>
        <w:t>b</w:t>
      </w:r>
      <w:r w:rsidR="00E40623" w:rsidRPr="00193004">
        <w:rPr>
          <w:rFonts w:ascii="Times New Roman" w:eastAsia="宋体" w:hAnsi="Times New Roman" w:cs="Times New Roman"/>
          <w:kern w:val="0"/>
          <w:sz w:val="24"/>
          <w:szCs w:val="20"/>
        </w:rPr>
        <w:t>, t</w:t>
      </w:r>
      <w:r w:rsidR="00BE1635" w:rsidRPr="00193004">
        <w:rPr>
          <w:rFonts w:ascii="Times New Roman" w:eastAsia="宋体" w:hAnsi="Times New Roman" w:cs="Times New Roman"/>
          <w:kern w:val="0"/>
          <w:sz w:val="24"/>
          <w:szCs w:val="20"/>
        </w:rPr>
        <w:t>he transfer characteristic curve of pristine/undamaged MoS</w:t>
      </w:r>
      <w:r w:rsidR="00BE1635" w:rsidRPr="00193004">
        <w:rPr>
          <w:rFonts w:ascii="Times New Roman" w:eastAsia="宋体" w:hAnsi="Times New Roman" w:cs="Times New Roman"/>
          <w:kern w:val="0"/>
          <w:sz w:val="24"/>
          <w:szCs w:val="20"/>
          <w:vertAlign w:val="subscript"/>
        </w:rPr>
        <w:t>2</w:t>
      </w:r>
      <w:r w:rsidR="00BE1635" w:rsidRPr="00193004">
        <w:rPr>
          <w:rFonts w:ascii="Times New Roman" w:eastAsia="宋体" w:hAnsi="Times New Roman" w:cs="Times New Roman"/>
          <w:kern w:val="0"/>
          <w:sz w:val="24"/>
          <w:szCs w:val="20"/>
        </w:rPr>
        <w:t xml:space="preserve"> FET </w:t>
      </w:r>
      <w:r w:rsidR="00E40623" w:rsidRPr="00193004">
        <w:rPr>
          <w:rFonts w:ascii="Times New Roman" w:eastAsia="宋体" w:hAnsi="Times New Roman" w:cs="Times New Roman"/>
          <w:kern w:val="0"/>
          <w:sz w:val="24"/>
          <w:szCs w:val="20"/>
        </w:rPr>
        <w:t>exhibit</w:t>
      </w:r>
      <w:r w:rsidR="009D7FAB">
        <w:rPr>
          <w:rFonts w:ascii="Times New Roman" w:eastAsia="宋体" w:hAnsi="Times New Roman" w:cs="Times New Roman"/>
          <w:kern w:val="0"/>
          <w:sz w:val="24"/>
          <w:szCs w:val="20"/>
        </w:rPr>
        <w:t>ed</w:t>
      </w:r>
      <w:r w:rsidR="00E40623" w:rsidRPr="00193004">
        <w:rPr>
          <w:rFonts w:ascii="Times New Roman" w:eastAsia="宋体" w:hAnsi="Times New Roman" w:cs="Times New Roman"/>
          <w:kern w:val="0"/>
          <w:sz w:val="24"/>
          <w:szCs w:val="20"/>
        </w:rPr>
        <w:t xml:space="preserve"> n-type conduction. </w:t>
      </w:r>
      <w:r w:rsidR="006C72BE" w:rsidRPr="00193004">
        <w:rPr>
          <w:rFonts w:ascii="Times New Roman" w:eastAsia="宋体" w:hAnsi="Times New Roman" w:cs="Times New Roman"/>
          <w:kern w:val="0"/>
          <w:sz w:val="24"/>
          <w:szCs w:val="20"/>
        </w:rPr>
        <w:t>However, the transfer characteristic curve of MoS</w:t>
      </w:r>
      <w:r w:rsidR="006C72BE" w:rsidRPr="00193004">
        <w:rPr>
          <w:rFonts w:ascii="Times New Roman" w:eastAsia="宋体" w:hAnsi="Times New Roman" w:cs="Times New Roman"/>
          <w:kern w:val="0"/>
          <w:sz w:val="24"/>
          <w:szCs w:val="20"/>
          <w:vertAlign w:val="subscript"/>
        </w:rPr>
        <w:t>2</w:t>
      </w:r>
      <w:r w:rsidR="006C72BE" w:rsidRPr="00193004">
        <w:rPr>
          <w:rFonts w:ascii="Times New Roman" w:eastAsia="宋体" w:hAnsi="Times New Roman" w:cs="Times New Roman"/>
          <w:kern w:val="0"/>
          <w:sz w:val="24"/>
          <w:szCs w:val="20"/>
        </w:rPr>
        <w:t xml:space="preserve"> </w:t>
      </w:r>
      <w:del w:id="114" w:author="zp" w:date="2018-12-21T17:29:00Z">
        <w:r w:rsidR="006C72BE" w:rsidRPr="00193004" w:rsidDel="00A650BE">
          <w:rPr>
            <w:rFonts w:ascii="Times New Roman" w:eastAsia="宋体" w:hAnsi="Times New Roman" w:cs="Times New Roman"/>
            <w:kern w:val="0"/>
            <w:sz w:val="24"/>
            <w:szCs w:val="20"/>
          </w:rPr>
          <w:delText>NbA</w:delText>
        </w:r>
      </w:del>
      <w:proofErr w:type="spellStart"/>
      <w:ins w:id="115" w:author="zp" w:date="2018-12-21T17:29:00Z">
        <w:r w:rsidR="00A650BE">
          <w:rPr>
            <w:rFonts w:ascii="Times New Roman" w:eastAsia="宋体" w:hAnsi="Times New Roman" w:cs="Times New Roman"/>
            <w:kern w:val="0"/>
            <w:sz w:val="24"/>
            <w:szCs w:val="20"/>
          </w:rPr>
          <w:t>NrA</w:t>
        </w:r>
      </w:ins>
      <w:proofErr w:type="spellEnd"/>
      <w:r w:rsidR="006C72BE" w:rsidRPr="00193004">
        <w:rPr>
          <w:rFonts w:ascii="Times New Roman" w:eastAsia="宋体" w:hAnsi="Times New Roman" w:cs="Times New Roman"/>
          <w:kern w:val="0"/>
          <w:sz w:val="24"/>
          <w:szCs w:val="20"/>
        </w:rPr>
        <w:t xml:space="preserve">-FET exhibits </w:t>
      </w:r>
      <w:r w:rsidR="00854E5E" w:rsidRPr="00193004">
        <w:rPr>
          <w:rFonts w:ascii="Times New Roman" w:eastAsia="宋体" w:hAnsi="Times New Roman" w:cs="Times New Roman"/>
          <w:kern w:val="0"/>
          <w:sz w:val="24"/>
          <w:szCs w:val="20"/>
        </w:rPr>
        <w:t>bipolar</w:t>
      </w:r>
      <w:r w:rsidR="009C78B1" w:rsidRPr="00193004">
        <w:rPr>
          <w:rFonts w:ascii="Times New Roman" w:eastAsia="宋体" w:hAnsi="Times New Roman" w:cs="Times New Roman"/>
          <w:kern w:val="0"/>
          <w:sz w:val="24"/>
          <w:szCs w:val="20"/>
        </w:rPr>
        <w:t xml:space="preserve"> conduction, similar to p-n type transfer conduction</w:t>
      </w:r>
      <w:r w:rsidR="00C242D0" w:rsidRPr="00193004">
        <w:rPr>
          <w:rFonts w:ascii="Times New Roman" w:eastAsia="宋体" w:hAnsi="Times New Roman" w:cs="Times New Roman"/>
          <w:kern w:val="0"/>
          <w:sz w:val="24"/>
          <w:szCs w:val="20"/>
        </w:rPr>
        <w:t xml:space="preserve"> (Figure 5d)</w:t>
      </w:r>
      <w:r w:rsidR="00186CE9" w:rsidRPr="00193004">
        <w:rPr>
          <w:rFonts w:ascii="Times New Roman" w:eastAsia="宋体" w:hAnsi="Times New Roman" w:cs="Times New Roman"/>
          <w:kern w:val="0"/>
          <w:sz w:val="24"/>
          <w:szCs w:val="20"/>
        </w:rPr>
        <w:t xml:space="preserve">, with </w:t>
      </w:r>
      <w:r w:rsidR="009761A3" w:rsidRPr="00193004">
        <w:rPr>
          <w:rFonts w:ascii="Times New Roman" w:eastAsia="宋体" w:hAnsi="Times New Roman" w:cs="Times New Roman"/>
          <w:kern w:val="0"/>
          <w:sz w:val="24"/>
          <w:szCs w:val="20"/>
        </w:rPr>
        <w:t xml:space="preserve">current chopping </w:t>
      </w:r>
      <w:r w:rsidR="00860A75" w:rsidRPr="00193004">
        <w:rPr>
          <w:rFonts w:ascii="Times New Roman" w:eastAsia="宋体" w:hAnsi="Times New Roman" w:cs="Times New Roman"/>
          <w:kern w:val="0"/>
          <w:sz w:val="24"/>
          <w:szCs w:val="20"/>
        </w:rPr>
        <w:t>by a small voltage range</w:t>
      </w:r>
      <w:r w:rsidR="009761A3" w:rsidRPr="00193004">
        <w:rPr>
          <w:rFonts w:ascii="Times New Roman" w:eastAsia="宋体" w:hAnsi="Times New Roman" w:cs="Times New Roman"/>
          <w:kern w:val="0"/>
          <w:sz w:val="24"/>
          <w:szCs w:val="20"/>
        </w:rPr>
        <w:t>.</w:t>
      </w:r>
      <w:r w:rsidR="00860A75" w:rsidRPr="00193004">
        <w:rPr>
          <w:rFonts w:ascii="Times New Roman" w:eastAsia="宋体" w:hAnsi="Times New Roman" w:cs="Times New Roman"/>
          <w:kern w:val="0"/>
          <w:sz w:val="24"/>
          <w:szCs w:val="20"/>
        </w:rPr>
        <w:t xml:space="preserve"> </w:t>
      </w:r>
      <w:r w:rsidR="002117C9" w:rsidRPr="00193004">
        <w:rPr>
          <w:rFonts w:ascii="Times New Roman" w:eastAsia="宋体" w:hAnsi="Times New Roman" w:cs="Times New Roman"/>
          <w:kern w:val="0"/>
          <w:sz w:val="24"/>
          <w:szCs w:val="20"/>
        </w:rPr>
        <w:t>To fu</w:t>
      </w:r>
      <w:r w:rsidR="003B24CA">
        <w:rPr>
          <w:rFonts w:ascii="Times New Roman" w:eastAsia="宋体" w:hAnsi="Times New Roman" w:cs="Times New Roman"/>
          <w:kern w:val="0"/>
          <w:sz w:val="24"/>
          <w:szCs w:val="20"/>
        </w:rPr>
        <w:t>rther</w:t>
      </w:r>
      <w:r w:rsidR="002117C9" w:rsidRPr="00193004">
        <w:rPr>
          <w:rFonts w:ascii="Times New Roman" w:eastAsia="宋体" w:hAnsi="Times New Roman" w:cs="Times New Roman"/>
          <w:kern w:val="0"/>
          <w:sz w:val="24"/>
          <w:szCs w:val="20"/>
        </w:rPr>
        <w:t xml:space="preserve"> evaluate the electronic properties of this device, </w:t>
      </w:r>
      <w:r w:rsidR="00703884" w:rsidRPr="00193004">
        <w:rPr>
          <w:rFonts w:ascii="Times New Roman" w:eastAsia="宋体" w:hAnsi="Times New Roman" w:cs="Times New Roman"/>
          <w:kern w:val="0"/>
          <w:sz w:val="24"/>
          <w:szCs w:val="20"/>
        </w:rPr>
        <w:t xml:space="preserve">the </w:t>
      </w:r>
      <w:r w:rsidR="002117C9" w:rsidRPr="00193004">
        <w:rPr>
          <w:rFonts w:ascii="Times New Roman" w:eastAsia="宋体" w:hAnsi="Times New Roman" w:cs="Times New Roman"/>
          <w:kern w:val="0"/>
          <w:sz w:val="24"/>
          <w:szCs w:val="20"/>
        </w:rPr>
        <w:t>on/off ratio, carrier mobility (</w:t>
      </w:r>
      <w:r w:rsidR="00703884" w:rsidRPr="00193004">
        <w:rPr>
          <w:rFonts w:ascii="Times New Roman" w:eastAsia="宋体" w:hAnsi="Times New Roman" w:cs="Times New Roman"/>
          <w:kern w:val="0"/>
          <w:sz w:val="24"/>
          <w:szCs w:val="20"/>
        </w:rPr>
        <w:t>μ</w:t>
      </w:r>
      <w:r w:rsidR="002117C9" w:rsidRPr="00193004">
        <w:rPr>
          <w:rFonts w:ascii="Times New Roman" w:eastAsia="宋体" w:hAnsi="Times New Roman" w:cs="Times New Roman"/>
          <w:kern w:val="0"/>
          <w:sz w:val="24"/>
          <w:szCs w:val="20"/>
        </w:rPr>
        <w:t xml:space="preserve">), and </w:t>
      </w:r>
      <w:proofErr w:type="spellStart"/>
      <w:r w:rsidR="00703884" w:rsidRPr="00193004">
        <w:rPr>
          <w:rFonts w:ascii="Times New Roman" w:eastAsia="宋体" w:hAnsi="Times New Roman" w:cs="Times New Roman"/>
          <w:kern w:val="0"/>
          <w:sz w:val="24"/>
          <w:szCs w:val="20"/>
        </w:rPr>
        <w:t>subthreshold</w:t>
      </w:r>
      <w:proofErr w:type="spellEnd"/>
      <w:r w:rsidR="00703884" w:rsidRPr="00193004">
        <w:rPr>
          <w:rFonts w:ascii="Times New Roman" w:eastAsia="宋体" w:hAnsi="Times New Roman" w:cs="Times New Roman"/>
          <w:kern w:val="0"/>
          <w:sz w:val="24"/>
          <w:szCs w:val="20"/>
        </w:rPr>
        <w:t xml:space="preserve"> swing (SS) were calculated. </w:t>
      </w:r>
      <w:r w:rsidR="009761A3" w:rsidRPr="00193004">
        <w:rPr>
          <w:rFonts w:ascii="Times New Roman" w:eastAsia="宋体" w:hAnsi="Times New Roman" w:cs="Times New Roman"/>
          <w:kern w:val="0"/>
          <w:sz w:val="24"/>
          <w:szCs w:val="20"/>
        </w:rPr>
        <w:t>The on</w:t>
      </w:r>
      <w:r w:rsidR="009761A3" w:rsidRPr="00193004">
        <w:rPr>
          <w:rFonts w:ascii="Times New Roman" w:eastAsia="宋体" w:hAnsi="Times New Roman" w:cs="Times New Roman" w:hint="eastAsia"/>
          <w:kern w:val="0"/>
          <w:sz w:val="24"/>
          <w:szCs w:val="20"/>
        </w:rPr>
        <w:t>/</w:t>
      </w:r>
      <w:r w:rsidR="009761A3" w:rsidRPr="00193004">
        <w:rPr>
          <w:rFonts w:ascii="Times New Roman" w:eastAsia="宋体" w:hAnsi="Times New Roman" w:cs="Times New Roman"/>
          <w:kern w:val="0"/>
          <w:sz w:val="24"/>
          <w:szCs w:val="20"/>
        </w:rPr>
        <w:t>off</w:t>
      </w:r>
      <w:r w:rsidR="009761A3" w:rsidRPr="00193004">
        <w:rPr>
          <w:rFonts w:ascii="Times New Roman" w:eastAsia="宋体" w:hAnsi="Times New Roman" w:cs="Times New Roman" w:hint="eastAsia"/>
          <w:kern w:val="0"/>
          <w:sz w:val="24"/>
          <w:szCs w:val="20"/>
        </w:rPr>
        <w:t xml:space="preserve"> </w:t>
      </w:r>
      <w:r w:rsidR="009761A3" w:rsidRPr="00193004">
        <w:rPr>
          <w:rFonts w:ascii="Times New Roman" w:eastAsia="宋体" w:hAnsi="Times New Roman" w:cs="Times New Roman"/>
          <w:kern w:val="0"/>
          <w:sz w:val="24"/>
          <w:szCs w:val="20"/>
        </w:rPr>
        <w:t xml:space="preserve">ratio of the device </w:t>
      </w:r>
      <w:r w:rsidR="00860A75" w:rsidRPr="00193004">
        <w:rPr>
          <w:rFonts w:ascii="Times New Roman" w:eastAsia="宋体" w:hAnsi="Times New Roman" w:cs="Times New Roman"/>
          <w:kern w:val="0"/>
          <w:sz w:val="24"/>
          <w:szCs w:val="20"/>
        </w:rPr>
        <w:t>was calculated to be 1.2</w:t>
      </w:r>
      <w:r w:rsidR="00860A75" w:rsidRPr="00193004">
        <w:rPr>
          <w:rFonts w:ascii="宋体" w:eastAsia="宋体" w:hAnsi="宋体" w:cs="Times New Roman" w:hint="eastAsia"/>
          <w:kern w:val="0"/>
          <w:sz w:val="24"/>
          <w:szCs w:val="20"/>
        </w:rPr>
        <w:t>×</w:t>
      </w:r>
      <w:r w:rsidR="00860A75" w:rsidRPr="00193004">
        <w:rPr>
          <w:rFonts w:ascii="Times New Roman" w:eastAsia="宋体" w:hAnsi="Times New Roman" w:cs="Times New Roman" w:hint="eastAsia"/>
          <w:kern w:val="0"/>
          <w:sz w:val="24"/>
          <w:szCs w:val="20"/>
        </w:rPr>
        <w:t>10</w:t>
      </w:r>
      <w:r w:rsidR="00860A75" w:rsidRPr="00193004">
        <w:rPr>
          <w:rFonts w:ascii="Times New Roman" w:eastAsia="宋体" w:hAnsi="Times New Roman" w:cs="Times New Roman" w:hint="eastAsia"/>
          <w:kern w:val="0"/>
          <w:sz w:val="24"/>
          <w:szCs w:val="20"/>
          <w:vertAlign w:val="superscript"/>
        </w:rPr>
        <w:t>2</w:t>
      </w:r>
      <w:r w:rsidR="00860A75" w:rsidRPr="00193004">
        <w:rPr>
          <w:rFonts w:ascii="Times New Roman" w:eastAsia="宋体" w:hAnsi="Times New Roman" w:cs="Times New Roman" w:hint="eastAsia"/>
          <w:kern w:val="0"/>
          <w:sz w:val="24"/>
          <w:szCs w:val="20"/>
        </w:rPr>
        <w:t xml:space="preserve"> </w:t>
      </w:r>
      <w:r w:rsidR="00860A75" w:rsidRPr="00193004">
        <w:rPr>
          <w:rFonts w:ascii="Times New Roman" w:eastAsia="宋体" w:hAnsi="Times New Roman" w:cs="Times New Roman"/>
          <w:kern w:val="0"/>
          <w:sz w:val="24"/>
          <w:szCs w:val="20"/>
        </w:rPr>
        <w:t>(</w:t>
      </w:r>
      <w:r w:rsidR="0008766D" w:rsidRPr="00193004">
        <w:rPr>
          <w:rFonts w:ascii="Times New Roman" w:eastAsia="宋体" w:hAnsi="Times New Roman" w:cs="Times New Roman"/>
          <w:kern w:val="0"/>
          <w:sz w:val="24"/>
          <w:szCs w:val="20"/>
        </w:rPr>
        <w:t>p-type segment</w:t>
      </w:r>
      <w:r w:rsidR="00860A75" w:rsidRPr="00193004">
        <w:rPr>
          <w:rFonts w:ascii="Times New Roman" w:eastAsia="宋体" w:hAnsi="Times New Roman" w:cs="Times New Roman"/>
          <w:kern w:val="0"/>
          <w:sz w:val="24"/>
          <w:szCs w:val="20"/>
        </w:rPr>
        <w:t xml:space="preserve">) </w:t>
      </w:r>
      <w:r w:rsidR="00860A75" w:rsidRPr="00193004">
        <w:rPr>
          <w:rFonts w:ascii="Times New Roman" w:eastAsia="宋体" w:hAnsi="Times New Roman" w:cs="Times New Roman" w:hint="eastAsia"/>
          <w:kern w:val="0"/>
          <w:sz w:val="24"/>
          <w:szCs w:val="20"/>
        </w:rPr>
        <w:t xml:space="preserve">and </w:t>
      </w:r>
      <w:r w:rsidR="00860A75" w:rsidRPr="00193004">
        <w:rPr>
          <w:rFonts w:ascii="Times New Roman" w:eastAsia="宋体" w:hAnsi="Times New Roman" w:cs="Times New Roman"/>
          <w:kern w:val="0"/>
          <w:sz w:val="24"/>
          <w:szCs w:val="20"/>
        </w:rPr>
        <w:t>1.7</w:t>
      </w:r>
      <w:r w:rsidR="00860A75" w:rsidRPr="00193004">
        <w:rPr>
          <w:rFonts w:ascii="宋体" w:eastAsia="宋体" w:hAnsi="宋体" w:cs="Times New Roman" w:hint="eastAsia"/>
          <w:kern w:val="0"/>
          <w:sz w:val="24"/>
          <w:szCs w:val="20"/>
        </w:rPr>
        <w:t>×</w:t>
      </w:r>
      <w:r w:rsidR="00860A75" w:rsidRPr="00193004">
        <w:rPr>
          <w:rFonts w:ascii="Times New Roman" w:eastAsia="宋体" w:hAnsi="Times New Roman" w:cs="Times New Roman" w:hint="eastAsia"/>
          <w:kern w:val="0"/>
          <w:sz w:val="24"/>
          <w:szCs w:val="20"/>
        </w:rPr>
        <w:t>10</w:t>
      </w:r>
      <w:r w:rsidR="00860A75" w:rsidRPr="00193004">
        <w:rPr>
          <w:rFonts w:ascii="Times New Roman" w:eastAsia="宋体" w:hAnsi="Times New Roman" w:cs="Times New Roman" w:hint="eastAsia"/>
          <w:kern w:val="0"/>
          <w:sz w:val="24"/>
          <w:szCs w:val="20"/>
          <w:vertAlign w:val="superscript"/>
        </w:rPr>
        <w:t>3</w:t>
      </w:r>
      <w:r w:rsidR="00962495" w:rsidRPr="00193004">
        <w:rPr>
          <w:rFonts w:ascii="Times New Roman" w:eastAsia="宋体" w:hAnsi="Times New Roman" w:cs="Times New Roman"/>
          <w:kern w:val="0"/>
          <w:sz w:val="24"/>
          <w:szCs w:val="20"/>
        </w:rPr>
        <w:t xml:space="preserve"> </w:t>
      </w:r>
      <w:r w:rsidR="0008766D" w:rsidRPr="00193004">
        <w:rPr>
          <w:rFonts w:ascii="Times New Roman" w:eastAsia="宋体" w:hAnsi="Times New Roman" w:cs="Times New Roman"/>
          <w:kern w:val="0"/>
          <w:sz w:val="24"/>
          <w:szCs w:val="20"/>
        </w:rPr>
        <w:t xml:space="preserve">(n-type segment) </w:t>
      </w:r>
      <w:r w:rsidR="00962495" w:rsidRPr="00193004">
        <w:rPr>
          <w:rFonts w:ascii="Times New Roman" w:eastAsia="宋体" w:hAnsi="Times New Roman" w:cs="Times New Roman"/>
          <w:kern w:val="0"/>
          <w:sz w:val="24"/>
          <w:szCs w:val="20"/>
        </w:rPr>
        <w:t>at the drain</w:t>
      </w:r>
      <w:r w:rsidR="004725F7">
        <w:rPr>
          <w:rFonts w:ascii="Times New Roman" w:eastAsia="宋体" w:hAnsi="Times New Roman" w:cs="Times New Roman"/>
          <w:kern w:val="0"/>
          <w:sz w:val="24"/>
          <w:szCs w:val="20"/>
        </w:rPr>
        <w:t>−</w:t>
      </w:r>
      <w:r w:rsidR="00962495" w:rsidRPr="00193004">
        <w:rPr>
          <w:rFonts w:ascii="Times New Roman" w:eastAsia="宋体" w:hAnsi="Times New Roman" w:cs="Times New Roman"/>
          <w:kern w:val="0"/>
          <w:sz w:val="24"/>
          <w:szCs w:val="20"/>
        </w:rPr>
        <w:t>source voltage (</w:t>
      </w:r>
      <w:r w:rsidR="00962495" w:rsidRPr="00193004">
        <w:rPr>
          <w:rFonts w:ascii="Times New Roman" w:eastAsia="宋体" w:hAnsi="Times New Roman" w:cs="Times New Roman"/>
          <w:i/>
          <w:kern w:val="0"/>
          <w:sz w:val="24"/>
          <w:szCs w:val="20"/>
        </w:rPr>
        <w:t>V</w:t>
      </w:r>
      <w:r w:rsidR="00962495" w:rsidRPr="00193004">
        <w:rPr>
          <w:rFonts w:ascii="Times New Roman" w:eastAsia="宋体" w:hAnsi="Times New Roman" w:cs="Times New Roman"/>
          <w:i/>
          <w:kern w:val="0"/>
          <w:sz w:val="24"/>
          <w:szCs w:val="20"/>
          <w:vertAlign w:val="subscript"/>
        </w:rPr>
        <w:t>DS</w:t>
      </w:r>
      <w:r w:rsidR="00962495" w:rsidRPr="00193004">
        <w:rPr>
          <w:rFonts w:ascii="Times New Roman" w:eastAsia="宋体" w:hAnsi="Times New Roman" w:cs="Times New Roman"/>
          <w:kern w:val="0"/>
          <w:sz w:val="24"/>
          <w:szCs w:val="20"/>
        </w:rPr>
        <w:t>) of 10</w:t>
      </w:r>
      <w:r w:rsidR="00BC6073">
        <w:rPr>
          <w:rFonts w:ascii="Times New Roman" w:eastAsia="宋体" w:hAnsi="Times New Roman" w:cs="Times New Roman"/>
          <w:kern w:val="0"/>
          <w:sz w:val="24"/>
          <w:szCs w:val="20"/>
        </w:rPr>
        <w:t xml:space="preserve"> </w:t>
      </w:r>
      <w:r w:rsidR="00962495" w:rsidRPr="00193004">
        <w:rPr>
          <w:rFonts w:ascii="Times New Roman" w:eastAsia="宋体" w:hAnsi="Times New Roman" w:cs="Times New Roman"/>
          <w:kern w:val="0"/>
          <w:sz w:val="24"/>
          <w:szCs w:val="20"/>
        </w:rPr>
        <w:t>V</w:t>
      </w:r>
      <w:r w:rsidR="00860A75" w:rsidRPr="00193004">
        <w:rPr>
          <w:rFonts w:ascii="Times New Roman" w:eastAsia="宋体" w:hAnsi="Times New Roman" w:cs="Times New Roman" w:hint="eastAsia"/>
          <w:kern w:val="0"/>
          <w:sz w:val="24"/>
          <w:szCs w:val="20"/>
        </w:rPr>
        <w:t xml:space="preserve">. </w:t>
      </w:r>
      <w:r w:rsidR="00703884" w:rsidRPr="00193004">
        <w:rPr>
          <w:rFonts w:ascii="Times New Roman" w:eastAsia="宋体" w:hAnsi="Times New Roman" w:cs="Times New Roman"/>
          <w:kern w:val="0"/>
          <w:sz w:val="24"/>
          <w:szCs w:val="20"/>
        </w:rPr>
        <w:t>The carrier mobility (μ) was calculated according to the equation from previous reports,</w:t>
      </w:r>
      <w:hyperlink w:anchor="_ENREF_23" w:tooltip="Zhao, 2016 #1" w:history="1">
        <w:r w:rsidR="0093017B">
          <w:rPr>
            <w:rFonts w:ascii="Times New Roman" w:eastAsia="宋体" w:hAnsi="Times New Roman" w:cs="Times New Roman"/>
            <w:kern w:val="0"/>
            <w:sz w:val="24"/>
            <w:szCs w:val="20"/>
          </w:rPr>
          <w:fldChar w:fldCharType="begin"/>
        </w:r>
        <w:r w:rsidR="0093017B">
          <w:rPr>
            <w:rFonts w:ascii="Times New Roman" w:eastAsia="宋体" w:hAnsi="Times New Roman" w:cs="Times New Roman"/>
            <w:kern w:val="0"/>
            <w:sz w:val="24"/>
            <w:szCs w:val="20"/>
          </w:rPr>
          <w:instrText xml:space="preserve"> ADDIN EN.CITE &lt;EndNote&gt;&lt;Cite&gt;&lt;Author&gt;Zhao&lt;/Author&gt;&lt;Year&gt;2016&lt;/Year&gt;&lt;RecNum&gt;1&lt;/RecNum&gt;&lt;DisplayText&gt;&lt;style face="superscript"&gt;23&lt;/style&gt;&lt;/DisplayText&gt;&lt;record&gt;&lt;rec-number&gt;1&lt;/rec-number&gt;&lt;foreign-keys&gt;&lt;key app="EN" db-id="d5wrwa9efewz2pe5eexxpvsowap5sz2trede"&gt;1&lt;/key&gt;&lt;/foreign-keys&gt;&lt;ref-type name="Journal Article"&gt;17&lt;/ref-type&gt;&lt;contributors&gt;&lt;authors&gt;&lt;author&gt;Zhao, Jing&lt;/author&gt;&lt;author&gt;Yu, Hua&lt;/author&gt;&lt;author&gt;Chen, Wei&lt;/author&gt;&lt;author&gt;Yang, Rong&lt;/author&gt;&lt;author&gt;Zhu, Jianqi&lt;/author&gt;&lt;author&gt;Liao, Mengzhou&lt;/author&gt;&lt;author&gt;Shi, Dongxia&lt;/author&gt;&lt;author&gt;Zhang, Guangyu&lt;/author&gt;&lt;/authors&gt;&lt;/contributors&gt;&lt;titles&gt;&lt;title&gt;Patterned Peeling 2D MoS2 off the Substrate&lt;/title&gt;&lt;secondary-title&gt;ACS Applied Materials &amp;amp; Interfaces&lt;/secondary-title&gt;&lt;/titles&gt;&lt;periodical&gt;&lt;full-title&gt;ACS Applied Materials &amp;amp; Interfaces&lt;/full-title&gt;&lt;/periodical&gt;&lt;pages&gt;16546-16550&lt;/pages&gt;&lt;volume&gt;8&lt;/volume&gt;&lt;number&gt;26&lt;/number&gt;&lt;dates&gt;&lt;year&gt;2016&lt;/year&gt;&lt;pub-dates&gt;&lt;date&gt;2016/07/06&lt;/date&gt;&lt;/pub-dates&gt;&lt;/dates&gt;&lt;publisher&gt;American Chemical Society&lt;/publisher&gt;&lt;isbn&gt;1944-8244&lt;/isbn&gt;&lt;urls&gt;&lt;related-urls&gt;&lt;url&gt;https://doi.org/10.1021/acsami.6b04896&lt;/url&gt;&lt;/related-urls&gt;&lt;/urls&gt;&lt;electronic-resource-num&gt;10.1021/acsami.6b04896&lt;/electronic-resource-num&gt;&lt;/record&gt;&lt;/Cite&gt;&lt;/EndNote&gt;</w:instrText>
        </w:r>
        <w:r w:rsidR="0093017B">
          <w:rPr>
            <w:rFonts w:ascii="Times New Roman" w:eastAsia="宋体" w:hAnsi="Times New Roman" w:cs="Times New Roman"/>
            <w:kern w:val="0"/>
            <w:sz w:val="24"/>
            <w:szCs w:val="20"/>
          </w:rPr>
          <w:fldChar w:fldCharType="separate"/>
        </w:r>
        <w:r w:rsidR="0093017B" w:rsidRPr="000566E6">
          <w:rPr>
            <w:rFonts w:ascii="Times New Roman" w:eastAsia="宋体" w:hAnsi="Times New Roman" w:cs="Times New Roman"/>
            <w:noProof/>
            <w:kern w:val="0"/>
            <w:sz w:val="24"/>
            <w:szCs w:val="20"/>
            <w:vertAlign w:val="superscript"/>
          </w:rPr>
          <w:t>23</w:t>
        </w:r>
        <w:r w:rsidR="0093017B">
          <w:rPr>
            <w:rFonts w:ascii="Times New Roman" w:eastAsia="宋体" w:hAnsi="Times New Roman" w:cs="Times New Roman"/>
            <w:kern w:val="0"/>
            <w:sz w:val="24"/>
            <w:szCs w:val="20"/>
          </w:rPr>
          <w:fldChar w:fldCharType="end"/>
        </w:r>
      </w:hyperlink>
      <w:r w:rsidR="00B74D2E">
        <w:rPr>
          <w:rFonts w:ascii="Times New Roman" w:eastAsia="宋体" w:hAnsi="Times New Roman" w:cs="Times New Roman"/>
          <w:kern w:val="0"/>
          <w:sz w:val="24"/>
          <w:szCs w:val="20"/>
        </w:rPr>
        <w:t xml:space="preserve"> </w:t>
      </w:r>
      <w:r w:rsidR="00557B59" w:rsidRPr="00193004">
        <w:rPr>
          <w:rFonts w:ascii="Times New Roman" w:eastAsia="宋体" w:hAnsi="Times New Roman" w:cs="Times New Roman"/>
          <w:kern w:val="0"/>
          <w:sz w:val="24"/>
          <w:szCs w:val="24"/>
          <w:lang w:eastAsia="ja-JP"/>
        </w:rPr>
        <w:t>as shown in Equation 1,</w:t>
      </w:r>
    </w:p>
    <w:p w14:paraId="65C6E6F7" w14:textId="4C2CF03A" w:rsidR="00557B59" w:rsidRPr="00193004" w:rsidRDefault="007353AE" w:rsidP="0023562B">
      <w:pPr>
        <w:spacing w:line="480" w:lineRule="auto"/>
        <w:jc w:val="right"/>
        <w:rPr>
          <w:rFonts w:ascii="Times New Roman" w:eastAsia="宋体" w:hAnsi="Times New Roman" w:cs="Times New Roman"/>
          <w:kern w:val="0"/>
          <w:sz w:val="24"/>
          <w:szCs w:val="20"/>
        </w:rPr>
      </w:pPr>
      <w:r w:rsidRPr="00193004">
        <w:rPr>
          <w:rFonts w:ascii="Times New Roman" w:eastAsia="MS Mincho" w:hAnsi="Times New Roman" w:cs="Times New Roman"/>
          <w:kern w:val="0"/>
          <w:position w:val="-30"/>
          <w:sz w:val="24"/>
          <w:szCs w:val="24"/>
          <w:lang w:eastAsia="ja-JP"/>
        </w:rPr>
        <w:object w:dxaOrig="2060" w:dyaOrig="680" w14:anchorId="6D1A6918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01.5pt;height:36pt" o:ole="">
            <v:imagedata r:id="rId14" o:title=""/>
          </v:shape>
          <o:OLEObject Type="Embed" ProgID="Equation.DSMT4" ShapeID="_x0000_i1025" DrawAspect="Content" ObjectID="_1623676944" r:id="rId15"/>
        </w:object>
      </w:r>
      <w:r w:rsidR="00557B59" w:rsidRPr="00193004">
        <w:rPr>
          <w:rFonts w:ascii="Times New Roman" w:eastAsia="宋体" w:hAnsi="Times New Roman" w:cs="Times New Roman"/>
          <w:kern w:val="0"/>
          <w:sz w:val="24"/>
          <w:szCs w:val="24"/>
          <w:lang w:eastAsia="ja-JP"/>
        </w:rPr>
        <w:t xml:space="preserve">      </w:t>
      </w:r>
      <w:r w:rsidR="0023562B" w:rsidRPr="00193004">
        <w:rPr>
          <w:rFonts w:ascii="Times New Roman" w:eastAsia="宋体" w:hAnsi="Times New Roman" w:cs="Times New Roman"/>
          <w:kern w:val="0"/>
          <w:sz w:val="24"/>
          <w:szCs w:val="24"/>
          <w:lang w:eastAsia="ja-JP"/>
        </w:rPr>
        <w:t xml:space="preserve">  </w:t>
      </w:r>
      <w:r w:rsidR="00557B59" w:rsidRPr="00193004">
        <w:rPr>
          <w:rFonts w:ascii="Times New Roman" w:eastAsia="宋体" w:hAnsi="Times New Roman" w:cs="Times New Roman"/>
          <w:kern w:val="0"/>
          <w:sz w:val="24"/>
          <w:szCs w:val="24"/>
          <w:lang w:eastAsia="ja-JP"/>
        </w:rPr>
        <w:t xml:space="preserve">           </w:t>
      </w:r>
      <w:r w:rsidR="0023562B" w:rsidRPr="00193004">
        <w:rPr>
          <w:rFonts w:ascii="Times New Roman" w:eastAsia="宋体" w:hAnsi="Times New Roman" w:cs="Times New Roman"/>
          <w:kern w:val="0"/>
          <w:sz w:val="24"/>
          <w:szCs w:val="24"/>
          <w:lang w:eastAsia="ja-JP"/>
        </w:rPr>
        <w:t xml:space="preserve">       </w:t>
      </w:r>
      <w:r w:rsidR="00557B59" w:rsidRPr="00193004">
        <w:rPr>
          <w:rFonts w:ascii="Times New Roman" w:eastAsia="宋体" w:hAnsi="Times New Roman" w:cs="Times New Roman"/>
          <w:kern w:val="0"/>
          <w:sz w:val="24"/>
          <w:szCs w:val="24"/>
          <w:lang w:eastAsia="ja-JP"/>
        </w:rPr>
        <w:t>(1)</w:t>
      </w:r>
    </w:p>
    <w:p w14:paraId="5C151D6E" w14:textId="632D1EB9" w:rsidR="00CA3463" w:rsidRPr="00193004" w:rsidRDefault="00557B59" w:rsidP="00CA3463">
      <w:pPr>
        <w:spacing w:line="480" w:lineRule="auto"/>
        <w:rPr>
          <w:rFonts w:ascii="Times New Roman" w:eastAsia="宋体" w:hAnsi="Times New Roman" w:cs="Times New Roman"/>
          <w:kern w:val="0"/>
          <w:sz w:val="24"/>
          <w:szCs w:val="24"/>
        </w:rPr>
      </w:pPr>
      <w:r w:rsidRPr="00193004">
        <w:rPr>
          <w:rFonts w:ascii="Times New Roman" w:eastAsia="宋体" w:hAnsi="Times New Roman" w:cs="Times New Roman"/>
          <w:kern w:val="0"/>
          <w:sz w:val="24"/>
          <w:szCs w:val="24"/>
          <w:lang w:eastAsia="ja-JP"/>
        </w:rPr>
        <w:t xml:space="preserve">where </w:t>
      </w:r>
      <w:r w:rsidR="00DF1DEC" w:rsidRPr="00193004">
        <w:rPr>
          <w:rFonts w:ascii="Times New Roman" w:eastAsia="宋体" w:hAnsi="Times New Roman" w:cs="Times New Roman"/>
          <w:i/>
          <w:kern w:val="0"/>
          <w:sz w:val="24"/>
          <w:szCs w:val="24"/>
          <w:lang w:eastAsia="ja-JP"/>
        </w:rPr>
        <w:t>L</w:t>
      </w:r>
      <w:r w:rsidR="00DF1DEC" w:rsidRPr="00193004">
        <w:rPr>
          <w:rFonts w:ascii="Times New Roman" w:eastAsia="宋体" w:hAnsi="Times New Roman" w:cs="Times New Roman"/>
          <w:kern w:val="0"/>
          <w:sz w:val="24"/>
          <w:szCs w:val="24"/>
          <w:lang w:eastAsia="ja-JP"/>
        </w:rPr>
        <w:t xml:space="preserve"> </w:t>
      </w:r>
      <w:r w:rsidR="000D7C88" w:rsidRPr="00193004">
        <w:rPr>
          <w:rFonts w:ascii="Times New Roman" w:eastAsia="宋体" w:hAnsi="Times New Roman" w:cs="Times New Roman"/>
          <w:kern w:val="0"/>
          <w:sz w:val="24"/>
          <w:szCs w:val="24"/>
        </w:rPr>
        <w:t xml:space="preserve">and </w:t>
      </w:r>
      <w:proofErr w:type="spellStart"/>
      <w:r w:rsidR="000D7C88" w:rsidRPr="00193004">
        <w:rPr>
          <w:rFonts w:ascii="Times New Roman" w:eastAsia="宋体" w:hAnsi="Times New Roman" w:cs="Times New Roman"/>
          <w:i/>
          <w:kern w:val="0"/>
          <w:sz w:val="24"/>
          <w:szCs w:val="24"/>
          <w:lang w:eastAsia="ja-JP"/>
        </w:rPr>
        <w:t>W</w:t>
      </w:r>
      <w:proofErr w:type="spellEnd"/>
      <w:r w:rsidR="000D7C88" w:rsidRPr="00193004">
        <w:rPr>
          <w:rFonts w:ascii="Times New Roman" w:eastAsia="宋体" w:hAnsi="Times New Roman" w:cs="Times New Roman"/>
          <w:kern w:val="0"/>
          <w:sz w:val="24"/>
          <w:szCs w:val="24"/>
          <w:lang w:eastAsia="ja-JP"/>
        </w:rPr>
        <w:t xml:space="preserve"> </w:t>
      </w:r>
      <w:r w:rsidR="00FC4AB2" w:rsidRPr="00193004">
        <w:rPr>
          <w:rFonts w:ascii="Times New Roman" w:eastAsia="宋体" w:hAnsi="Times New Roman" w:cs="Times New Roman"/>
          <w:kern w:val="0"/>
          <w:sz w:val="24"/>
          <w:szCs w:val="24"/>
        </w:rPr>
        <w:t>are the length and width</w:t>
      </w:r>
      <w:r w:rsidR="00101AD7" w:rsidRPr="00193004">
        <w:rPr>
          <w:rFonts w:ascii="Times New Roman" w:eastAsia="宋体" w:hAnsi="Times New Roman" w:cs="Times New Roman"/>
          <w:kern w:val="0"/>
          <w:sz w:val="24"/>
          <w:szCs w:val="24"/>
        </w:rPr>
        <w:t xml:space="preserve"> of FET channel</w:t>
      </w:r>
      <w:r w:rsidR="0041576C" w:rsidRPr="00193004">
        <w:rPr>
          <w:rFonts w:ascii="Times New Roman" w:eastAsia="宋体" w:hAnsi="Times New Roman" w:cs="Times New Roman"/>
          <w:kern w:val="0"/>
          <w:sz w:val="24"/>
          <w:szCs w:val="24"/>
        </w:rPr>
        <w:t>, respectively</w:t>
      </w:r>
      <w:r w:rsidR="007A0C2A" w:rsidRPr="00193004">
        <w:rPr>
          <w:rFonts w:ascii="Times New Roman" w:eastAsia="宋体" w:hAnsi="Times New Roman" w:cs="Times New Roman"/>
          <w:kern w:val="0"/>
          <w:sz w:val="24"/>
          <w:szCs w:val="24"/>
        </w:rPr>
        <w:t xml:space="preserve">; </w:t>
      </w:r>
      <w:r w:rsidR="007A0C2A" w:rsidRPr="00193004">
        <w:rPr>
          <w:rFonts w:ascii="Times New Roman" w:eastAsia="宋体" w:hAnsi="Times New Roman" w:cs="Times New Roman"/>
          <w:i/>
          <w:kern w:val="0"/>
          <w:sz w:val="24"/>
          <w:szCs w:val="24"/>
        </w:rPr>
        <w:t>d</w:t>
      </w:r>
      <w:r w:rsidR="007A0C2A" w:rsidRPr="00193004">
        <w:rPr>
          <w:rFonts w:ascii="Times New Roman" w:eastAsia="宋体" w:hAnsi="Times New Roman" w:cs="Times New Roman"/>
          <w:kern w:val="0"/>
          <w:sz w:val="24"/>
          <w:szCs w:val="24"/>
        </w:rPr>
        <w:t xml:space="preserve">, </w:t>
      </w:r>
      <w:r w:rsidR="007A0C2A" w:rsidRPr="00193004">
        <w:rPr>
          <w:rFonts w:ascii="Times New Roman" w:eastAsia="宋体" w:hAnsi="Times New Roman" w:cs="Times New Roman"/>
          <w:i/>
          <w:kern w:val="0"/>
          <w:sz w:val="24"/>
          <w:szCs w:val="24"/>
        </w:rPr>
        <w:t>ε</w:t>
      </w:r>
      <w:r w:rsidR="007A0C2A" w:rsidRPr="00193004">
        <w:rPr>
          <w:rFonts w:ascii="Times New Roman" w:eastAsia="宋体" w:hAnsi="Times New Roman" w:cs="Times New Roman"/>
          <w:i/>
          <w:kern w:val="0"/>
          <w:sz w:val="24"/>
          <w:szCs w:val="24"/>
          <w:vertAlign w:val="subscript"/>
        </w:rPr>
        <w:t>0</w:t>
      </w:r>
      <w:r w:rsidR="007A0C2A" w:rsidRPr="00193004">
        <w:rPr>
          <w:rFonts w:ascii="Times New Roman" w:eastAsia="宋体" w:hAnsi="Times New Roman" w:cs="Times New Roman"/>
          <w:kern w:val="0"/>
          <w:sz w:val="24"/>
          <w:szCs w:val="24"/>
        </w:rPr>
        <w:t xml:space="preserve">, and </w:t>
      </w:r>
      <w:proofErr w:type="spellStart"/>
      <w:r w:rsidR="007A0C2A" w:rsidRPr="00193004">
        <w:rPr>
          <w:rFonts w:ascii="Times New Roman" w:eastAsia="宋体" w:hAnsi="Times New Roman" w:cs="Times New Roman"/>
          <w:i/>
          <w:kern w:val="0"/>
          <w:sz w:val="24"/>
          <w:szCs w:val="24"/>
        </w:rPr>
        <w:t>ε</w:t>
      </w:r>
      <w:r w:rsidR="007A0C2A" w:rsidRPr="00193004">
        <w:rPr>
          <w:rFonts w:ascii="Times New Roman" w:eastAsia="宋体" w:hAnsi="Times New Roman" w:cs="Times New Roman"/>
          <w:i/>
          <w:kern w:val="0"/>
          <w:sz w:val="24"/>
          <w:szCs w:val="24"/>
          <w:vertAlign w:val="subscript"/>
        </w:rPr>
        <w:t>r</w:t>
      </w:r>
      <w:proofErr w:type="spellEnd"/>
      <w:r w:rsidR="007A0C2A" w:rsidRPr="00193004">
        <w:rPr>
          <w:rFonts w:ascii="Times New Roman" w:eastAsia="宋体" w:hAnsi="Times New Roman" w:cs="Times New Roman"/>
          <w:kern w:val="0"/>
          <w:sz w:val="24"/>
          <w:szCs w:val="24"/>
        </w:rPr>
        <w:t xml:space="preserve"> are </w:t>
      </w:r>
      <w:r w:rsidR="0041576C" w:rsidRPr="00193004">
        <w:rPr>
          <w:rFonts w:ascii="Times New Roman" w:eastAsia="宋体" w:hAnsi="Times New Roman" w:cs="Times New Roman"/>
          <w:kern w:val="0"/>
          <w:sz w:val="24"/>
          <w:szCs w:val="24"/>
        </w:rPr>
        <w:t xml:space="preserve">the thickness, </w:t>
      </w:r>
      <w:r w:rsidR="006E4709" w:rsidRPr="00193004">
        <w:rPr>
          <w:rFonts w:ascii="Times New Roman" w:eastAsia="宋体" w:hAnsi="Times New Roman" w:cs="Times New Roman"/>
          <w:kern w:val="0"/>
          <w:sz w:val="24"/>
          <w:szCs w:val="24"/>
        </w:rPr>
        <w:t xml:space="preserve">vacuum permittivity, and relative permittivity of </w:t>
      </w:r>
      <w:r w:rsidR="00C47BAC" w:rsidRPr="00193004">
        <w:rPr>
          <w:rFonts w:ascii="Times New Roman" w:eastAsia="宋体" w:hAnsi="Times New Roman" w:cs="Times New Roman"/>
          <w:kern w:val="0"/>
          <w:sz w:val="24"/>
          <w:szCs w:val="24"/>
        </w:rPr>
        <w:t>grid dielectric layer</w:t>
      </w:r>
      <w:r w:rsidR="00E2227C" w:rsidRPr="00193004">
        <w:rPr>
          <w:rFonts w:ascii="Times New Roman" w:eastAsia="宋体" w:hAnsi="Times New Roman" w:cs="Times New Roman"/>
          <w:kern w:val="0"/>
          <w:sz w:val="24"/>
          <w:szCs w:val="24"/>
        </w:rPr>
        <w:t xml:space="preserve">, respectively; </w:t>
      </w:r>
      <w:r w:rsidR="00E2227C" w:rsidRPr="00193004">
        <w:rPr>
          <w:rFonts w:ascii="Times New Roman" w:eastAsia="MS Mincho" w:hAnsi="Times New Roman" w:cs="Times New Roman"/>
          <w:kern w:val="0"/>
          <w:position w:val="-30"/>
          <w:sz w:val="24"/>
          <w:szCs w:val="24"/>
          <w:lang w:eastAsia="ja-JP"/>
        </w:rPr>
        <w:object w:dxaOrig="520" w:dyaOrig="680" w14:anchorId="544B189A">
          <v:shape id="_x0000_i1026" type="#_x0000_t75" style="width:23.5pt;height:36pt" o:ole="">
            <v:imagedata r:id="rId16" o:title=""/>
          </v:shape>
          <o:OLEObject Type="Embed" ProgID="Equation.DSMT4" ShapeID="_x0000_i1026" DrawAspect="Content" ObjectID="_1623676945" r:id="rId17"/>
        </w:object>
      </w:r>
      <w:r w:rsidR="00E2227C" w:rsidRPr="00193004">
        <w:rPr>
          <w:rFonts w:ascii="Times New Roman" w:eastAsia="MS Mincho" w:hAnsi="Times New Roman" w:cs="Times New Roman"/>
          <w:kern w:val="0"/>
          <w:sz w:val="24"/>
          <w:szCs w:val="24"/>
          <w:lang w:eastAsia="ja-JP"/>
        </w:rPr>
        <w:t xml:space="preserve">can be calculated from the </w:t>
      </w:r>
      <w:r w:rsidR="00E2227C" w:rsidRPr="00193004">
        <w:rPr>
          <w:rFonts w:ascii="Times New Roman" w:eastAsia="MS Mincho" w:hAnsi="Times New Roman" w:cs="Times New Roman"/>
          <w:i/>
          <w:kern w:val="0"/>
          <w:sz w:val="24"/>
          <w:szCs w:val="24"/>
          <w:lang w:eastAsia="ja-JP"/>
        </w:rPr>
        <w:t>I</w:t>
      </w:r>
      <w:r w:rsidR="00E2227C" w:rsidRPr="00193004">
        <w:rPr>
          <w:rFonts w:ascii="Times New Roman" w:eastAsia="MS Mincho" w:hAnsi="Times New Roman" w:cs="Times New Roman"/>
          <w:i/>
          <w:kern w:val="0"/>
          <w:sz w:val="24"/>
          <w:szCs w:val="24"/>
          <w:vertAlign w:val="subscript"/>
          <w:lang w:eastAsia="ja-JP"/>
        </w:rPr>
        <w:t>DS</w:t>
      </w:r>
      <w:r w:rsidR="00E2227C" w:rsidRPr="00193004">
        <w:rPr>
          <w:rFonts w:ascii="Times New Roman" w:eastAsia="MS Mincho" w:hAnsi="Times New Roman" w:cs="Times New Roman"/>
          <w:kern w:val="0"/>
          <w:sz w:val="24"/>
          <w:szCs w:val="24"/>
          <w:lang w:eastAsia="ja-JP"/>
        </w:rPr>
        <w:t>−</w:t>
      </w:r>
      <w:r w:rsidR="00E2227C" w:rsidRPr="00193004">
        <w:rPr>
          <w:rFonts w:ascii="Times New Roman" w:eastAsia="MS Mincho" w:hAnsi="Times New Roman" w:cs="Times New Roman"/>
          <w:i/>
          <w:kern w:val="0"/>
          <w:sz w:val="24"/>
          <w:szCs w:val="24"/>
          <w:lang w:eastAsia="ja-JP"/>
        </w:rPr>
        <w:t>V</w:t>
      </w:r>
      <w:r w:rsidR="00E2227C" w:rsidRPr="00193004">
        <w:rPr>
          <w:rFonts w:ascii="Times New Roman" w:eastAsia="MS Mincho" w:hAnsi="Times New Roman" w:cs="Times New Roman"/>
          <w:i/>
          <w:kern w:val="0"/>
          <w:sz w:val="24"/>
          <w:szCs w:val="24"/>
          <w:vertAlign w:val="subscript"/>
          <w:lang w:eastAsia="ja-JP"/>
        </w:rPr>
        <w:t>G</w:t>
      </w:r>
      <w:r w:rsidR="00E2227C" w:rsidRPr="00193004">
        <w:rPr>
          <w:rFonts w:ascii="Times New Roman" w:eastAsia="MS Mincho" w:hAnsi="Times New Roman" w:cs="Times New Roman"/>
          <w:kern w:val="0"/>
          <w:sz w:val="24"/>
          <w:szCs w:val="24"/>
          <w:lang w:eastAsia="ja-JP"/>
        </w:rPr>
        <w:t xml:space="preserve"> curve. For this FET device, </w:t>
      </w:r>
      <w:r w:rsidR="00DC49C3" w:rsidRPr="00193004">
        <w:rPr>
          <w:rFonts w:ascii="Times New Roman" w:eastAsia="MS Mincho" w:hAnsi="Times New Roman" w:cs="Times New Roman"/>
          <w:kern w:val="0"/>
          <w:sz w:val="24"/>
          <w:szCs w:val="24"/>
          <w:lang w:eastAsia="ja-JP"/>
        </w:rPr>
        <w:t xml:space="preserve">the </w:t>
      </w:r>
      <w:r w:rsidR="00DC49C3" w:rsidRPr="00FC7101">
        <w:rPr>
          <w:rFonts w:ascii="Times New Roman" w:eastAsia="MS Mincho" w:hAnsi="Times New Roman" w:cs="Times New Roman"/>
          <w:kern w:val="0"/>
          <w:sz w:val="24"/>
          <w:szCs w:val="24"/>
          <w:lang w:eastAsia="ja-JP"/>
        </w:rPr>
        <w:t xml:space="preserve">length and width of channel were </w:t>
      </w:r>
      <w:r w:rsidR="00FC4AB2" w:rsidRPr="00FC7101">
        <w:rPr>
          <w:rFonts w:ascii="Times New Roman" w:eastAsia="宋体" w:hAnsi="Times New Roman" w:cs="Times New Roman"/>
          <w:i/>
          <w:kern w:val="0"/>
          <w:sz w:val="24"/>
          <w:szCs w:val="24"/>
          <w:lang w:eastAsia="ja-JP"/>
        </w:rPr>
        <w:t>L</w:t>
      </w:r>
      <w:r w:rsidR="00FC4AB2" w:rsidRPr="00FC7101">
        <w:rPr>
          <w:rFonts w:ascii="Times New Roman" w:eastAsia="宋体" w:hAnsi="Times New Roman" w:cs="Times New Roman"/>
          <w:kern w:val="0"/>
          <w:sz w:val="24"/>
          <w:szCs w:val="24"/>
          <w:lang w:eastAsia="ja-JP"/>
        </w:rPr>
        <w:t xml:space="preserve"> ≈ </w:t>
      </w:r>
      <w:r w:rsidR="0013219A" w:rsidRPr="00FC7101">
        <w:rPr>
          <w:rFonts w:ascii="Times New Roman" w:eastAsia="宋体" w:hAnsi="Times New Roman" w:cs="Times New Roman"/>
          <w:kern w:val="0"/>
          <w:sz w:val="24"/>
          <w:szCs w:val="24"/>
          <w:lang w:eastAsia="ja-JP"/>
        </w:rPr>
        <w:t>3</w:t>
      </w:r>
      <w:r w:rsidR="00790B2A" w:rsidRPr="00FC7101">
        <w:rPr>
          <w:rFonts w:ascii="Times New Roman" w:eastAsia="宋体" w:hAnsi="Times New Roman" w:cs="Times New Roman" w:hint="eastAsia"/>
          <w:kern w:val="0"/>
          <w:sz w:val="24"/>
          <w:szCs w:val="24"/>
        </w:rPr>
        <w:t>.</w:t>
      </w:r>
      <w:del w:id="116" w:author="zp" w:date="2018-12-21T16:47:00Z">
        <w:r w:rsidR="00790B2A" w:rsidRPr="00FC7101" w:rsidDel="00E40884">
          <w:rPr>
            <w:rFonts w:ascii="Times New Roman" w:eastAsia="宋体" w:hAnsi="Times New Roman" w:cs="Times New Roman" w:hint="eastAsia"/>
            <w:kern w:val="0"/>
            <w:sz w:val="24"/>
            <w:szCs w:val="24"/>
          </w:rPr>
          <w:delText>6</w:delText>
        </w:r>
        <w:r w:rsidR="00FC4AB2" w:rsidRPr="00FC7101" w:rsidDel="00E40884">
          <w:rPr>
            <w:rFonts w:ascii="Times New Roman" w:eastAsia="宋体" w:hAnsi="Times New Roman" w:cs="Times New Roman"/>
            <w:kern w:val="0"/>
            <w:sz w:val="24"/>
            <w:szCs w:val="24"/>
            <w:lang w:eastAsia="ja-JP"/>
          </w:rPr>
          <w:delText xml:space="preserve"> </w:delText>
        </w:r>
      </w:del>
      <w:ins w:id="117" w:author="zp" w:date="2018-12-21T16:47:00Z">
        <w:r w:rsidR="00E40884" w:rsidRPr="00FC7101">
          <w:rPr>
            <w:rFonts w:ascii="Times New Roman" w:eastAsia="宋体" w:hAnsi="Times New Roman" w:cs="Times New Roman"/>
            <w:kern w:val="0"/>
            <w:sz w:val="24"/>
            <w:szCs w:val="24"/>
          </w:rPr>
          <w:t>4</w:t>
        </w:r>
        <w:r w:rsidR="00E40884" w:rsidRPr="00FC7101">
          <w:rPr>
            <w:rFonts w:ascii="Times New Roman" w:eastAsia="宋体" w:hAnsi="Times New Roman" w:cs="Times New Roman"/>
            <w:kern w:val="0"/>
            <w:sz w:val="24"/>
            <w:szCs w:val="24"/>
            <w:lang w:eastAsia="ja-JP"/>
          </w:rPr>
          <w:t xml:space="preserve"> </w:t>
        </w:r>
      </w:ins>
      <w:proofErr w:type="spellStart"/>
      <w:r w:rsidR="00FC4AB2" w:rsidRPr="00FC7101">
        <w:rPr>
          <w:rFonts w:ascii="Times New Roman" w:eastAsia="宋体" w:hAnsi="Times New Roman" w:cs="Times New Roman"/>
          <w:kern w:val="0"/>
          <w:sz w:val="24"/>
          <w:szCs w:val="24"/>
          <w:lang w:eastAsia="ja-JP"/>
        </w:rPr>
        <w:t>μ</w:t>
      </w:r>
      <w:r w:rsidR="00FC4AB2" w:rsidRPr="00FC7101">
        <w:rPr>
          <w:rFonts w:ascii="Times New Roman" w:eastAsia="宋体" w:hAnsi="Times New Roman" w:cs="Times New Roman"/>
          <w:kern w:val="0"/>
          <w:sz w:val="24"/>
          <w:szCs w:val="24"/>
        </w:rPr>
        <w:t>m</w:t>
      </w:r>
      <w:proofErr w:type="spellEnd"/>
      <w:r w:rsidR="00FC4AB2" w:rsidRPr="00FC7101">
        <w:rPr>
          <w:rFonts w:ascii="Times New Roman" w:eastAsia="宋体" w:hAnsi="Times New Roman" w:cs="Times New Roman"/>
          <w:kern w:val="0"/>
          <w:sz w:val="24"/>
          <w:szCs w:val="24"/>
        </w:rPr>
        <w:t xml:space="preserve"> and </w:t>
      </w:r>
      <w:r w:rsidR="00FC4AB2" w:rsidRPr="00FC7101">
        <w:rPr>
          <w:rFonts w:ascii="Times New Roman" w:eastAsia="宋体" w:hAnsi="Times New Roman" w:cs="Times New Roman"/>
          <w:i/>
          <w:kern w:val="0"/>
          <w:sz w:val="24"/>
          <w:szCs w:val="24"/>
          <w:lang w:eastAsia="ja-JP"/>
        </w:rPr>
        <w:t>W</w:t>
      </w:r>
      <w:r w:rsidR="00FC4AB2" w:rsidRPr="00FC7101">
        <w:rPr>
          <w:rFonts w:ascii="Times New Roman" w:eastAsia="宋体" w:hAnsi="Times New Roman" w:cs="Times New Roman"/>
          <w:kern w:val="0"/>
          <w:sz w:val="24"/>
          <w:szCs w:val="24"/>
          <w:lang w:eastAsia="ja-JP"/>
        </w:rPr>
        <w:t xml:space="preserve"> ≈ </w:t>
      </w:r>
      <w:del w:id="118" w:author="zp" w:date="2018-12-21T16:47:00Z">
        <w:r w:rsidR="00790B2A" w:rsidRPr="00FC7101" w:rsidDel="00E40884">
          <w:rPr>
            <w:rFonts w:ascii="Times New Roman" w:eastAsia="宋体" w:hAnsi="Times New Roman" w:cs="Times New Roman" w:hint="eastAsia"/>
            <w:kern w:val="0"/>
            <w:sz w:val="24"/>
            <w:szCs w:val="24"/>
          </w:rPr>
          <w:delText>7.3</w:delText>
        </w:r>
      </w:del>
      <w:ins w:id="119" w:author="zp" w:date="2018-12-21T16:47:00Z">
        <w:r w:rsidR="00E40884" w:rsidRPr="00FC7101">
          <w:rPr>
            <w:rFonts w:ascii="Times New Roman" w:eastAsia="宋体" w:hAnsi="Times New Roman" w:cs="Times New Roman"/>
            <w:kern w:val="0"/>
            <w:sz w:val="24"/>
            <w:szCs w:val="24"/>
          </w:rPr>
          <w:t>6.6</w:t>
        </w:r>
      </w:ins>
      <w:r w:rsidR="00FC4AB2" w:rsidRPr="00FC7101">
        <w:rPr>
          <w:rFonts w:ascii="Times New Roman" w:eastAsia="宋体" w:hAnsi="Times New Roman" w:cs="Times New Roman"/>
          <w:kern w:val="0"/>
          <w:sz w:val="24"/>
          <w:szCs w:val="24"/>
          <w:lang w:eastAsia="ja-JP"/>
        </w:rPr>
        <w:t xml:space="preserve"> </w:t>
      </w:r>
      <w:proofErr w:type="spellStart"/>
      <w:r w:rsidR="00FC4AB2" w:rsidRPr="00FC7101">
        <w:rPr>
          <w:rFonts w:ascii="Times New Roman" w:eastAsia="宋体" w:hAnsi="Times New Roman" w:cs="Times New Roman"/>
          <w:kern w:val="0"/>
          <w:sz w:val="24"/>
          <w:szCs w:val="24"/>
          <w:lang w:eastAsia="ja-JP"/>
        </w:rPr>
        <w:t>μ</w:t>
      </w:r>
      <w:r w:rsidR="00FC4AB2" w:rsidRPr="00FC7101">
        <w:rPr>
          <w:rFonts w:ascii="Times New Roman" w:eastAsia="宋体" w:hAnsi="Times New Roman" w:cs="Times New Roman"/>
          <w:kern w:val="0"/>
          <w:sz w:val="24"/>
          <w:szCs w:val="24"/>
        </w:rPr>
        <w:t>m</w:t>
      </w:r>
      <w:proofErr w:type="spellEnd"/>
      <w:r w:rsidR="00DC49C3" w:rsidRPr="00FC7101">
        <w:rPr>
          <w:rFonts w:ascii="Times New Roman" w:eastAsia="宋体" w:hAnsi="Times New Roman" w:cs="Times New Roman"/>
          <w:kern w:val="0"/>
          <w:sz w:val="24"/>
          <w:szCs w:val="24"/>
        </w:rPr>
        <w:t>; th</w:t>
      </w:r>
      <w:r w:rsidR="00DC49C3" w:rsidRPr="00193004">
        <w:rPr>
          <w:rFonts w:ascii="Times New Roman" w:eastAsia="宋体" w:hAnsi="Times New Roman" w:cs="Times New Roman"/>
          <w:kern w:val="0"/>
          <w:sz w:val="24"/>
          <w:szCs w:val="24"/>
        </w:rPr>
        <w:t>e grid dielectric layer was SiO</w:t>
      </w:r>
      <w:r w:rsidR="00DC49C3" w:rsidRPr="00193004">
        <w:rPr>
          <w:rFonts w:ascii="Times New Roman" w:eastAsia="宋体" w:hAnsi="Times New Roman" w:cs="Times New Roman"/>
          <w:kern w:val="0"/>
          <w:sz w:val="24"/>
          <w:szCs w:val="24"/>
          <w:vertAlign w:val="subscript"/>
        </w:rPr>
        <w:t>2</w:t>
      </w:r>
      <w:r w:rsidR="00DC49C3" w:rsidRPr="00193004">
        <w:rPr>
          <w:rFonts w:ascii="Times New Roman" w:eastAsia="宋体" w:hAnsi="Times New Roman" w:cs="Times New Roman"/>
          <w:kern w:val="0"/>
          <w:sz w:val="24"/>
          <w:szCs w:val="24"/>
        </w:rPr>
        <w:t xml:space="preserve">, its thickness </w:t>
      </w:r>
      <w:r w:rsidR="001E2EAF" w:rsidRPr="00193004">
        <w:rPr>
          <w:rFonts w:ascii="Times New Roman" w:eastAsia="宋体" w:hAnsi="Times New Roman" w:cs="Times New Roman"/>
          <w:kern w:val="0"/>
          <w:sz w:val="24"/>
          <w:szCs w:val="24"/>
        </w:rPr>
        <w:t xml:space="preserve">was </w:t>
      </w:r>
      <w:r w:rsidR="00DC49C3" w:rsidRPr="00193004">
        <w:rPr>
          <w:rFonts w:ascii="Times New Roman" w:eastAsia="宋体" w:hAnsi="Times New Roman" w:cs="Times New Roman"/>
          <w:i/>
          <w:kern w:val="0"/>
          <w:sz w:val="24"/>
          <w:szCs w:val="24"/>
        </w:rPr>
        <w:t>d</w:t>
      </w:r>
      <w:r w:rsidR="00DC49C3" w:rsidRPr="00193004">
        <w:rPr>
          <w:rFonts w:ascii="Times New Roman" w:eastAsia="宋体" w:hAnsi="Times New Roman" w:cs="Times New Roman"/>
          <w:kern w:val="0"/>
          <w:sz w:val="24"/>
          <w:szCs w:val="24"/>
        </w:rPr>
        <w:t xml:space="preserve"> ≈ 300 nm</w:t>
      </w:r>
      <w:r w:rsidR="001E2EAF" w:rsidRPr="00193004">
        <w:rPr>
          <w:rFonts w:ascii="Times New Roman" w:eastAsia="宋体" w:hAnsi="Times New Roman" w:cs="Times New Roman"/>
          <w:kern w:val="0"/>
          <w:sz w:val="24"/>
          <w:szCs w:val="24"/>
        </w:rPr>
        <w:t>, and its vacuum permittivity and relative permittivity</w:t>
      </w:r>
      <w:r w:rsidR="00E25329" w:rsidRPr="00193004">
        <w:rPr>
          <w:rFonts w:ascii="Times New Roman" w:eastAsia="宋体" w:hAnsi="Times New Roman" w:cs="Times New Roman"/>
          <w:kern w:val="0"/>
          <w:sz w:val="24"/>
          <w:szCs w:val="24"/>
        </w:rPr>
        <w:t xml:space="preserve"> were</w:t>
      </w:r>
      <w:r w:rsidR="00775AEC" w:rsidRPr="00193004">
        <w:rPr>
          <w:rFonts w:ascii="Times New Roman" w:eastAsia="宋体" w:hAnsi="Times New Roman" w:cs="Times New Roman"/>
          <w:kern w:val="0"/>
          <w:sz w:val="24"/>
          <w:szCs w:val="24"/>
        </w:rPr>
        <w:t xml:space="preserve"> </w:t>
      </w:r>
      <w:r w:rsidR="00775AEC" w:rsidRPr="00193004">
        <w:rPr>
          <w:rFonts w:ascii="Times New Roman" w:eastAsia="宋体" w:hAnsi="Times New Roman" w:cs="Times New Roman"/>
          <w:i/>
          <w:kern w:val="0"/>
          <w:sz w:val="24"/>
          <w:szCs w:val="24"/>
        </w:rPr>
        <w:t>ε</w:t>
      </w:r>
      <w:r w:rsidR="00775AEC" w:rsidRPr="00193004">
        <w:rPr>
          <w:rFonts w:ascii="Times New Roman" w:eastAsia="宋体" w:hAnsi="Times New Roman" w:cs="Times New Roman"/>
          <w:i/>
          <w:kern w:val="0"/>
          <w:sz w:val="24"/>
          <w:szCs w:val="24"/>
          <w:vertAlign w:val="subscript"/>
        </w:rPr>
        <w:t>0</w:t>
      </w:r>
      <w:r w:rsidR="00775AEC" w:rsidRPr="00193004">
        <w:rPr>
          <w:rFonts w:ascii="Times New Roman" w:eastAsia="宋体" w:hAnsi="Times New Roman" w:cs="Times New Roman"/>
          <w:kern w:val="0"/>
          <w:sz w:val="24"/>
          <w:szCs w:val="24"/>
        </w:rPr>
        <w:t xml:space="preserve"> ≈ </w:t>
      </w:r>
      <w:r w:rsidR="00E25329" w:rsidRPr="00193004">
        <w:rPr>
          <w:rFonts w:ascii="Times New Roman" w:eastAsia="宋体" w:hAnsi="Times New Roman" w:cs="Times New Roman"/>
          <w:kern w:val="0"/>
          <w:sz w:val="24"/>
          <w:szCs w:val="24"/>
        </w:rPr>
        <w:t>8. 85 × 10</w:t>
      </w:r>
      <w:r w:rsidR="00221840" w:rsidRPr="00193004">
        <w:rPr>
          <w:rFonts w:ascii="Times New Roman" w:eastAsia="宋体" w:hAnsi="Times New Roman" w:cs="Times New Roman"/>
          <w:kern w:val="0"/>
          <w:sz w:val="24"/>
          <w:szCs w:val="24"/>
          <w:vertAlign w:val="superscript"/>
        </w:rPr>
        <w:t>-</w:t>
      </w:r>
      <w:r w:rsidR="00E25329" w:rsidRPr="00193004">
        <w:rPr>
          <w:rFonts w:ascii="Times New Roman" w:eastAsia="宋体" w:hAnsi="Times New Roman" w:cs="Times New Roman"/>
          <w:kern w:val="0"/>
          <w:sz w:val="24"/>
          <w:szCs w:val="24"/>
          <w:vertAlign w:val="superscript"/>
        </w:rPr>
        <w:t>12</w:t>
      </w:r>
      <w:r w:rsidR="00E25329" w:rsidRPr="00193004">
        <w:rPr>
          <w:rFonts w:ascii="Times New Roman" w:eastAsia="宋体" w:hAnsi="Times New Roman" w:cs="Times New Roman"/>
          <w:kern w:val="0"/>
          <w:sz w:val="24"/>
          <w:szCs w:val="24"/>
        </w:rPr>
        <w:t xml:space="preserve"> F/m</w:t>
      </w:r>
      <w:r w:rsidR="00221840" w:rsidRPr="00193004">
        <w:rPr>
          <w:rFonts w:ascii="Times New Roman" w:eastAsia="宋体" w:hAnsi="Times New Roman" w:cs="Times New Roman"/>
          <w:kern w:val="0"/>
          <w:sz w:val="24"/>
          <w:szCs w:val="24"/>
        </w:rPr>
        <w:t xml:space="preserve"> </w:t>
      </w:r>
      <w:r w:rsidR="00E25329" w:rsidRPr="00193004">
        <w:rPr>
          <w:rFonts w:ascii="Times New Roman" w:eastAsia="宋体" w:hAnsi="Times New Roman" w:cs="Times New Roman"/>
          <w:kern w:val="0"/>
          <w:sz w:val="24"/>
          <w:szCs w:val="24"/>
        </w:rPr>
        <w:t>and</w:t>
      </w:r>
      <w:r w:rsidR="00221840" w:rsidRPr="00193004">
        <w:rPr>
          <w:rFonts w:ascii="Times New Roman" w:eastAsia="宋体" w:hAnsi="Times New Roman" w:cs="Times New Roman"/>
          <w:kern w:val="0"/>
          <w:sz w:val="24"/>
          <w:szCs w:val="24"/>
        </w:rPr>
        <w:t xml:space="preserve"> </w:t>
      </w:r>
      <w:proofErr w:type="spellStart"/>
      <w:r w:rsidR="00221840" w:rsidRPr="00193004">
        <w:rPr>
          <w:rFonts w:ascii="Times New Roman" w:eastAsia="宋体" w:hAnsi="Times New Roman" w:cs="Times New Roman"/>
          <w:i/>
          <w:kern w:val="0"/>
          <w:sz w:val="24"/>
          <w:szCs w:val="24"/>
        </w:rPr>
        <w:t>ε</w:t>
      </w:r>
      <w:r w:rsidR="00221840" w:rsidRPr="00193004">
        <w:rPr>
          <w:rFonts w:ascii="Times New Roman" w:eastAsia="宋体" w:hAnsi="Times New Roman" w:cs="Times New Roman"/>
          <w:i/>
          <w:kern w:val="0"/>
          <w:sz w:val="24"/>
          <w:szCs w:val="24"/>
          <w:vertAlign w:val="subscript"/>
        </w:rPr>
        <w:t>r</w:t>
      </w:r>
      <w:proofErr w:type="spellEnd"/>
      <w:r w:rsidR="00221840" w:rsidRPr="00193004">
        <w:rPr>
          <w:rFonts w:ascii="Times New Roman" w:eastAsia="宋体" w:hAnsi="Times New Roman" w:cs="Times New Roman"/>
          <w:kern w:val="0"/>
          <w:sz w:val="24"/>
          <w:szCs w:val="24"/>
        </w:rPr>
        <w:t xml:space="preserve"> ≈ </w:t>
      </w:r>
      <w:r w:rsidR="00E25329" w:rsidRPr="00193004">
        <w:rPr>
          <w:rFonts w:ascii="Times New Roman" w:eastAsia="宋体" w:hAnsi="Times New Roman" w:cs="Times New Roman"/>
          <w:kern w:val="0"/>
          <w:sz w:val="24"/>
          <w:szCs w:val="24"/>
        </w:rPr>
        <w:t>3.9</w:t>
      </w:r>
      <w:r w:rsidR="00221840" w:rsidRPr="00193004">
        <w:rPr>
          <w:rFonts w:ascii="Times New Roman" w:eastAsia="宋体" w:hAnsi="Times New Roman" w:cs="Times New Roman"/>
          <w:kern w:val="0"/>
          <w:sz w:val="24"/>
          <w:szCs w:val="24"/>
        </w:rPr>
        <w:t xml:space="preserve"> F/m,</w:t>
      </w:r>
      <w:hyperlink w:anchor="_ENREF_23" w:tooltip="Zhao, 2016 #1" w:history="1">
        <w:r w:rsidR="0093017B">
          <w:rPr>
            <w:rFonts w:ascii="Times New Roman" w:eastAsia="宋体" w:hAnsi="Times New Roman" w:cs="Times New Roman"/>
            <w:kern w:val="0"/>
            <w:sz w:val="24"/>
            <w:szCs w:val="20"/>
          </w:rPr>
          <w:fldChar w:fldCharType="begin"/>
        </w:r>
        <w:r w:rsidR="0093017B">
          <w:rPr>
            <w:rFonts w:ascii="Times New Roman" w:eastAsia="宋体" w:hAnsi="Times New Roman" w:cs="Times New Roman"/>
            <w:kern w:val="0"/>
            <w:sz w:val="24"/>
            <w:szCs w:val="20"/>
          </w:rPr>
          <w:instrText xml:space="preserve"> ADDIN EN.CITE &lt;EndNote&gt;&lt;Cite&gt;&lt;Author&gt;Zhao&lt;/Author&gt;&lt;Year&gt;2016&lt;/Year&gt;&lt;RecNum&gt;1&lt;/RecNum&gt;&lt;DisplayText&gt;&lt;style face="superscript"&gt;23&lt;/style&gt;&lt;/DisplayText&gt;&lt;record&gt;&lt;rec-number&gt;1&lt;/rec-number&gt;&lt;foreign-keys&gt;&lt;key app="EN" db-id="d5wrwa9efewz2pe5eexxpvsowap5sz2trede"&gt;1&lt;/key&gt;&lt;/foreign-keys&gt;&lt;ref-type name="Journal Article"&gt;17&lt;/ref-type&gt;&lt;contributors&gt;&lt;authors&gt;&lt;author&gt;Zhao, Jing&lt;/author&gt;&lt;author&gt;Yu, Hua&lt;/author&gt;&lt;author&gt;Chen, Wei&lt;/author&gt;&lt;author&gt;Yang, Rong&lt;/author&gt;&lt;author&gt;Zhu, Jianqi&lt;/author&gt;&lt;author&gt;Liao, Mengzhou&lt;/author&gt;&lt;author&gt;Shi, Dongxia&lt;/author&gt;&lt;author&gt;Zhang, Guangyu&lt;/author&gt;&lt;/authors&gt;&lt;/contributors&gt;&lt;titles&gt;&lt;title&gt;Patterned Peeling 2D MoS2 off the Substrate&lt;/title&gt;&lt;secondary-title&gt;ACS Applied Materials &amp;amp; Interfaces&lt;/secondary-title&gt;&lt;/titles&gt;&lt;periodical&gt;&lt;full-title&gt;ACS Applied Materials &amp;amp; Interfaces&lt;/full-title&gt;&lt;/periodical&gt;&lt;pages&gt;16546-16550&lt;/pages&gt;&lt;volume&gt;8&lt;/volume&gt;&lt;number&gt;26&lt;/number&gt;&lt;dates&gt;&lt;year&gt;2016&lt;/year&gt;&lt;pub-dates&gt;&lt;date&gt;2016/07/06&lt;/date&gt;&lt;/pub-dates&gt;&lt;/dates&gt;&lt;publisher&gt;American Chemical Society&lt;/publisher&gt;&lt;isbn&gt;1944-8244&lt;/isbn&gt;&lt;urls&gt;&lt;related-urls&gt;&lt;url&gt;https://doi.org/10.1021/acsami.6b04896&lt;/url&gt;&lt;/related-urls&gt;&lt;/urls&gt;&lt;electronic-resource-num&gt;10.1021/acsami.6b04896&lt;/electronic-resource-num&gt;&lt;/record&gt;&lt;/Cite&gt;&lt;/EndNote&gt;</w:instrText>
        </w:r>
        <w:r w:rsidR="0093017B">
          <w:rPr>
            <w:rFonts w:ascii="Times New Roman" w:eastAsia="宋体" w:hAnsi="Times New Roman" w:cs="Times New Roman"/>
            <w:kern w:val="0"/>
            <w:sz w:val="24"/>
            <w:szCs w:val="20"/>
          </w:rPr>
          <w:fldChar w:fldCharType="separate"/>
        </w:r>
        <w:r w:rsidR="0093017B" w:rsidRPr="000566E6">
          <w:rPr>
            <w:rFonts w:ascii="Times New Roman" w:eastAsia="宋体" w:hAnsi="Times New Roman" w:cs="Times New Roman"/>
            <w:noProof/>
            <w:kern w:val="0"/>
            <w:sz w:val="24"/>
            <w:szCs w:val="20"/>
            <w:vertAlign w:val="superscript"/>
          </w:rPr>
          <w:t>23</w:t>
        </w:r>
        <w:r w:rsidR="0093017B">
          <w:rPr>
            <w:rFonts w:ascii="Times New Roman" w:eastAsia="宋体" w:hAnsi="Times New Roman" w:cs="Times New Roman"/>
            <w:kern w:val="0"/>
            <w:sz w:val="24"/>
            <w:szCs w:val="20"/>
          </w:rPr>
          <w:fldChar w:fldCharType="end"/>
        </w:r>
      </w:hyperlink>
      <w:r w:rsidR="00221840" w:rsidRPr="00193004">
        <w:rPr>
          <w:rFonts w:ascii="Times New Roman" w:eastAsia="宋体" w:hAnsi="Times New Roman" w:cs="Times New Roman"/>
          <w:kern w:val="0"/>
          <w:sz w:val="24"/>
          <w:szCs w:val="24"/>
        </w:rPr>
        <w:t xml:space="preserve"> respectively. </w:t>
      </w:r>
      <w:r w:rsidR="00D45240" w:rsidRPr="00193004">
        <w:rPr>
          <w:rFonts w:ascii="Times New Roman" w:eastAsia="宋体" w:hAnsi="Times New Roman" w:cs="Times New Roman"/>
          <w:kern w:val="0"/>
          <w:sz w:val="24"/>
          <w:szCs w:val="24"/>
        </w:rPr>
        <w:t xml:space="preserve">Hence, the carrier mobility of this device was calculated to be </w:t>
      </w:r>
      <w:r w:rsidR="00CA3463" w:rsidRPr="00193004">
        <w:rPr>
          <w:rFonts w:ascii="Times New Roman" w:eastAsia="宋体" w:hAnsi="Times New Roman" w:cs="Times New Roman"/>
          <w:kern w:val="0"/>
          <w:sz w:val="24"/>
          <w:szCs w:val="24"/>
        </w:rPr>
        <w:t>app</w:t>
      </w:r>
      <w:r w:rsidR="00CA3463" w:rsidRPr="00D67614">
        <w:rPr>
          <w:rFonts w:ascii="Times New Roman" w:eastAsia="宋体" w:hAnsi="Times New Roman" w:cs="Times New Roman"/>
          <w:kern w:val="0"/>
          <w:sz w:val="24"/>
          <w:szCs w:val="24"/>
        </w:rPr>
        <w:t>roximate</w:t>
      </w:r>
      <w:r w:rsidR="00294FCC">
        <w:rPr>
          <w:rFonts w:ascii="Times New Roman" w:eastAsia="宋体" w:hAnsi="Times New Roman" w:cs="Times New Roman"/>
          <w:kern w:val="0"/>
          <w:sz w:val="24"/>
          <w:szCs w:val="24"/>
        </w:rPr>
        <w:t>ly</w:t>
      </w:r>
      <w:r w:rsidR="00CA3463" w:rsidRPr="00D67614">
        <w:rPr>
          <w:rFonts w:ascii="Times New Roman" w:eastAsia="宋体" w:hAnsi="Times New Roman" w:cs="Times New Roman"/>
          <w:kern w:val="0"/>
          <w:sz w:val="24"/>
          <w:szCs w:val="24"/>
        </w:rPr>
        <w:t xml:space="preserve"> </w:t>
      </w:r>
      <w:r w:rsidR="00317327">
        <w:rPr>
          <w:rFonts w:ascii="Times New Roman" w:eastAsia="宋体" w:hAnsi="Times New Roman" w:cs="Times New Roman" w:hint="eastAsia"/>
          <w:kern w:val="0"/>
          <w:sz w:val="24"/>
          <w:szCs w:val="24"/>
        </w:rPr>
        <w:t>2.</w:t>
      </w:r>
      <w:del w:id="120" w:author="zp" w:date="2018-12-21T16:49:00Z">
        <w:r w:rsidR="00317327" w:rsidDel="00D72ADB">
          <w:rPr>
            <w:rFonts w:ascii="Times New Roman" w:eastAsia="宋体" w:hAnsi="Times New Roman" w:cs="Times New Roman" w:hint="eastAsia"/>
            <w:kern w:val="0"/>
            <w:sz w:val="24"/>
            <w:szCs w:val="24"/>
          </w:rPr>
          <w:delText>5</w:delText>
        </w:r>
      </w:del>
      <w:ins w:id="121" w:author="zp" w:date="2018-12-21T16:49:00Z">
        <w:r w:rsidR="00D72ADB">
          <w:rPr>
            <w:rFonts w:ascii="Times New Roman" w:eastAsia="宋体" w:hAnsi="Times New Roman" w:cs="Times New Roman"/>
            <w:kern w:val="0"/>
            <w:sz w:val="24"/>
            <w:szCs w:val="24"/>
          </w:rPr>
          <w:t>6</w:t>
        </w:r>
      </w:ins>
      <w:r w:rsidR="00D45240" w:rsidRPr="00317327">
        <w:rPr>
          <w:rFonts w:ascii="宋体" w:eastAsia="宋体" w:hAnsi="宋体" w:cs="Times New Roman" w:hint="eastAsia"/>
          <w:kern w:val="0"/>
          <w:sz w:val="24"/>
          <w:szCs w:val="24"/>
        </w:rPr>
        <w:t>×</w:t>
      </w:r>
      <w:r w:rsidR="00D45240" w:rsidRPr="00317327">
        <w:rPr>
          <w:rFonts w:ascii="Times New Roman" w:eastAsia="宋体" w:hAnsi="Times New Roman" w:cs="Times New Roman" w:hint="eastAsia"/>
          <w:kern w:val="0"/>
          <w:sz w:val="24"/>
          <w:szCs w:val="24"/>
        </w:rPr>
        <w:t>10</w:t>
      </w:r>
      <w:r w:rsidR="00D45240" w:rsidRPr="00317327">
        <w:rPr>
          <w:rFonts w:ascii="Times New Roman" w:eastAsia="宋体" w:hAnsi="Times New Roman" w:cs="Times New Roman" w:hint="eastAsia"/>
          <w:kern w:val="0"/>
          <w:sz w:val="24"/>
          <w:szCs w:val="24"/>
          <w:vertAlign w:val="superscript"/>
        </w:rPr>
        <w:t>-</w:t>
      </w:r>
      <w:r w:rsidR="00317327">
        <w:rPr>
          <w:rFonts w:ascii="Times New Roman" w:eastAsia="宋体" w:hAnsi="Times New Roman" w:cs="Times New Roman" w:hint="eastAsia"/>
          <w:kern w:val="0"/>
          <w:sz w:val="24"/>
          <w:szCs w:val="24"/>
          <w:vertAlign w:val="superscript"/>
        </w:rPr>
        <w:t>3</w:t>
      </w:r>
      <w:r w:rsidR="00D45240" w:rsidRPr="00D67614">
        <w:rPr>
          <w:rFonts w:ascii="Times New Roman" w:eastAsia="宋体" w:hAnsi="Times New Roman" w:cs="Times New Roman"/>
          <w:kern w:val="0"/>
          <w:sz w:val="24"/>
          <w:szCs w:val="24"/>
        </w:rPr>
        <w:t xml:space="preserve"> </w:t>
      </w:r>
      <w:r w:rsidR="00CA3463" w:rsidRPr="00D67614">
        <w:rPr>
          <w:rFonts w:ascii="Times New Roman" w:eastAsia="宋体" w:hAnsi="Times New Roman" w:cs="Times New Roman"/>
          <w:kern w:val="0"/>
          <w:sz w:val="24"/>
          <w:szCs w:val="24"/>
        </w:rPr>
        <w:t>cm</w:t>
      </w:r>
      <w:r w:rsidR="00CA3463" w:rsidRPr="00D67614">
        <w:rPr>
          <w:rFonts w:ascii="Times New Roman" w:eastAsia="宋体" w:hAnsi="Times New Roman" w:cs="Times New Roman"/>
          <w:kern w:val="0"/>
          <w:sz w:val="24"/>
          <w:szCs w:val="24"/>
          <w:vertAlign w:val="superscript"/>
        </w:rPr>
        <w:t xml:space="preserve">2 </w:t>
      </w:r>
      <w:r w:rsidR="00CA3463" w:rsidRPr="00D67614">
        <w:rPr>
          <w:rFonts w:ascii="Times New Roman" w:eastAsia="宋体" w:hAnsi="Times New Roman" w:cs="Times New Roman"/>
          <w:kern w:val="0"/>
          <w:sz w:val="24"/>
          <w:szCs w:val="24"/>
        </w:rPr>
        <w:t>V</w:t>
      </w:r>
      <w:r w:rsidR="00CA3463" w:rsidRPr="00D67614">
        <w:rPr>
          <w:rFonts w:ascii="Times New Roman" w:eastAsia="宋体" w:hAnsi="Times New Roman" w:cs="Times New Roman"/>
          <w:kern w:val="0"/>
          <w:sz w:val="24"/>
          <w:szCs w:val="24"/>
          <w:vertAlign w:val="superscript"/>
        </w:rPr>
        <w:t xml:space="preserve">-1 </w:t>
      </w:r>
      <w:r w:rsidR="00CA3463" w:rsidRPr="00D67614">
        <w:rPr>
          <w:rFonts w:ascii="Times New Roman" w:eastAsia="宋体" w:hAnsi="Times New Roman" w:cs="Times New Roman"/>
          <w:kern w:val="0"/>
          <w:sz w:val="24"/>
          <w:szCs w:val="24"/>
        </w:rPr>
        <w:t>s</w:t>
      </w:r>
      <w:r w:rsidR="00CA3463" w:rsidRPr="00D67614">
        <w:rPr>
          <w:rFonts w:ascii="Times New Roman" w:eastAsia="宋体" w:hAnsi="Times New Roman" w:cs="Times New Roman"/>
          <w:kern w:val="0"/>
          <w:sz w:val="24"/>
          <w:szCs w:val="24"/>
          <w:vertAlign w:val="superscript"/>
        </w:rPr>
        <w:t>-1</w:t>
      </w:r>
      <w:r w:rsidR="00CA3463" w:rsidRPr="00D67614">
        <w:rPr>
          <w:rFonts w:ascii="Times New Roman" w:eastAsia="宋体" w:hAnsi="Times New Roman" w:cs="Times New Roman"/>
          <w:kern w:val="0"/>
          <w:sz w:val="24"/>
          <w:szCs w:val="24"/>
        </w:rPr>
        <w:t>.</w:t>
      </w:r>
      <w:r w:rsidR="00CA3463" w:rsidRPr="00193004">
        <w:rPr>
          <w:rFonts w:ascii="Times New Roman" w:eastAsia="宋体" w:hAnsi="Times New Roman" w:cs="Times New Roman"/>
          <w:kern w:val="0"/>
          <w:sz w:val="24"/>
          <w:szCs w:val="24"/>
        </w:rPr>
        <w:t xml:space="preserve"> The </w:t>
      </w:r>
      <w:r w:rsidR="00294FCC">
        <w:rPr>
          <w:rFonts w:ascii="Times New Roman" w:eastAsia="宋体" w:hAnsi="Times New Roman" w:cs="Times New Roman"/>
          <w:kern w:val="0"/>
          <w:sz w:val="24"/>
          <w:szCs w:val="24"/>
        </w:rPr>
        <w:t>SS</w:t>
      </w:r>
      <w:r w:rsidR="00CA3463" w:rsidRPr="00193004">
        <w:rPr>
          <w:rFonts w:ascii="Times New Roman" w:eastAsia="宋体" w:hAnsi="Times New Roman" w:cs="Times New Roman"/>
          <w:kern w:val="0"/>
          <w:sz w:val="24"/>
          <w:szCs w:val="24"/>
        </w:rPr>
        <w:t xml:space="preserve"> was calculated according to the equation from previous reports,</w:t>
      </w:r>
      <w:hyperlink w:anchor="_ENREF_57" w:tooltip="Wang, 2017 #41" w:history="1">
        <w:r w:rsidR="0093017B">
          <w:rPr>
            <w:rFonts w:ascii="Times New Roman" w:eastAsia="宋体" w:hAnsi="Times New Roman" w:cs="Times New Roman"/>
            <w:kern w:val="0"/>
            <w:sz w:val="24"/>
            <w:szCs w:val="24"/>
          </w:rPr>
          <w:fldChar w:fldCharType="begin"/>
        </w:r>
        <w:r w:rsidR="0093017B">
          <w:rPr>
            <w:rFonts w:ascii="Times New Roman" w:eastAsia="宋体" w:hAnsi="Times New Roman" w:cs="Times New Roman"/>
            <w:kern w:val="0"/>
            <w:sz w:val="24"/>
            <w:szCs w:val="24"/>
          </w:rPr>
          <w:instrText xml:space="preserve"> ADDIN EN.CITE &lt;EndNote&gt;&lt;Cite&gt;&lt;Author&gt;Wang&lt;/Author&gt;&lt;Year&gt;2017&lt;/Year&gt;&lt;RecNum&gt;41&lt;/RecNum&gt;&lt;DisplayText&gt;&lt;style face="superscript"&gt;57&lt;/style&gt;&lt;/DisplayText&gt;&lt;record&gt;&lt;rec-number&gt;41&lt;/rec-number&gt;&lt;foreign-keys&gt;&lt;key app="EN" db-id="d5wrwa9efewz2pe5eexxpvsowap5sz2trede"&gt;41&lt;/key&gt;&lt;/foreign-keys&gt;&lt;ref-type name="Journal Article"&gt;17&lt;/ref-type&gt;&lt;contributors&gt;&lt;authors&gt;&lt;author&gt;Wang, Xiao&lt;/author&gt;&lt;author&gt;Zhang, Tian-Bao&lt;/author&gt;&lt;author&gt;Yang, Wen&lt;/author&gt;&lt;author&gt;Zhu, Hao&lt;/author&gt;&lt;author&gt;Chen, Lin&lt;/author&gt;&lt;author&gt;Sun, Qing-Qing&lt;/author&gt;&lt;author&gt; Zhang, David Wei&lt;/author&gt;&lt;/authors&gt;&lt;/contributors&gt;&lt;titles&gt;&lt;title&gt;Improved integration of ultra-thin high-k dielectrics in few-layer MoS2 FET by remote forming gas plasma pretreatment&lt;/title&gt;&lt;secondary-title&gt;Applied Physics Letters&lt;/secondary-title&gt;&lt;/titles&gt;&lt;periodical&gt;&lt;full-title&gt;Applied Physics Letters&lt;/full-title&gt;&lt;/periodical&gt;&lt;pages&gt;053110&lt;/pages&gt;&lt;volume&gt;110&lt;/volume&gt;&lt;number&gt;5&lt;/number&gt;&lt;keywords&gt;&lt;keyword&gt;aluminium compounds,atomic layer deposition,high-k dielectric thin films,molybdenum compounds,MOSFET&lt;/keyword&gt;&lt;/keywords&gt;&lt;dates&gt;&lt;year&gt;2017&lt;/year&gt;&lt;/dates&gt;&lt;urls&gt;&lt;related-urls&gt;&lt;url&gt;https://aip.scitation.org/doi/abs/10.1063/1.4975627&lt;/url&gt;&lt;/related-urls&gt;&lt;/urls&gt;&lt;electronic-resource-num&gt;10.1063/1.4975627&lt;/electronic-resource-num&gt;&lt;/record&gt;&lt;/Cite&gt;&lt;/EndNote&gt;</w:instrText>
        </w:r>
        <w:r w:rsidR="0093017B">
          <w:rPr>
            <w:rFonts w:ascii="Times New Roman" w:eastAsia="宋体" w:hAnsi="Times New Roman" w:cs="Times New Roman"/>
            <w:kern w:val="0"/>
            <w:sz w:val="24"/>
            <w:szCs w:val="24"/>
          </w:rPr>
          <w:fldChar w:fldCharType="separate"/>
        </w:r>
        <w:r w:rsidR="0093017B" w:rsidRPr="00B073A9">
          <w:rPr>
            <w:rFonts w:ascii="Times New Roman" w:eastAsia="宋体" w:hAnsi="Times New Roman" w:cs="Times New Roman"/>
            <w:noProof/>
            <w:kern w:val="0"/>
            <w:sz w:val="24"/>
            <w:szCs w:val="24"/>
            <w:vertAlign w:val="superscript"/>
          </w:rPr>
          <w:t>57</w:t>
        </w:r>
        <w:r w:rsidR="0093017B">
          <w:rPr>
            <w:rFonts w:ascii="Times New Roman" w:eastAsia="宋体" w:hAnsi="Times New Roman" w:cs="Times New Roman"/>
            <w:kern w:val="0"/>
            <w:sz w:val="24"/>
            <w:szCs w:val="24"/>
          </w:rPr>
          <w:fldChar w:fldCharType="end"/>
        </w:r>
      </w:hyperlink>
      <w:r w:rsidR="00B073A9">
        <w:rPr>
          <w:rFonts w:ascii="Times New Roman" w:eastAsia="宋体" w:hAnsi="Times New Roman" w:cs="Times New Roman"/>
          <w:kern w:val="0"/>
          <w:sz w:val="24"/>
          <w:szCs w:val="24"/>
        </w:rPr>
        <w:t xml:space="preserve"> </w:t>
      </w:r>
      <w:r w:rsidR="00CA3463" w:rsidRPr="00193004">
        <w:rPr>
          <w:rFonts w:ascii="Times New Roman" w:eastAsia="宋体" w:hAnsi="Times New Roman" w:cs="Times New Roman"/>
          <w:kern w:val="0"/>
          <w:sz w:val="24"/>
          <w:szCs w:val="24"/>
        </w:rPr>
        <w:t xml:space="preserve">as </w:t>
      </w:r>
      <w:r w:rsidR="00CA3463" w:rsidRPr="00193004">
        <w:rPr>
          <w:rFonts w:ascii="Times New Roman" w:eastAsia="宋体" w:hAnsi="Times New Roman" w:cs="Times New Roman"/>
          <w:kern w:val="0"/>
          <w:sz w:val="24"/>
          <w:szCs w:val="24"/>
        </w:rPr>
        <w:lastRenderedPageBreak/>
        <w:t>shown in Equation 2,</w:t>
      </w:r>
    </w:p>
    <w:p w14:paraId="710C26CC" w14:textId="04846228" w:rsidR="00A839C7" w:rsidRPr="00193004" w:rsidRDefault="00BD0A10" w:rsidP="00A839C7">
      <w:pPr>
        <w:spacing w:line="480" w:lineRule="auto"/>
        <w:jc w:val="right"/>
        <w:rPr>
          <w:rFonts w:ascii="Times New Roman" w:eastAsia="宋体" w:hAnsi="Times New Roman" w:cs="Times New Roman"/>
          <w:kern w:val="0"/>
          <w:sz w:val="24"/>
          <w:szCs w:val="20"/>
        </w:rPr>
      </w:pPr>
      <w:r w:rsidRPr="00193004">
        <w:rPr>
          <w:rFonts w:ascii="Times New Roman" w:eastAsia="MS Mincho" w:hAnsi="Times New Roman" w:cs="Times New Roman"/>
          <w:kern w:val="0"/>
          <w:position w:val="-30"/>
          <w:sz w:val="24"/>
          <w:szCs w:val="24"/>
          <w:lang w:eastAsia="ja-JP"/>
        </w:rPr>
        <w:object w:dxaOrig="1460" w:dyaOrig="680" w14:anchorId="1A6D6018">
          <v:shape id="_x0000_i1027" type="#_x0000_t75" style="width:1in;height:36pt" o:ole="">
            <v:imagedata r:id="rId18" o:title=""/>
          </v:shape>
          <o:OLEObject Type="Embed" ProgID="Equation.DSMT4" ShapeID="_x0000_i1027" DrawAspect="Content" ObjectID="_1623676946" r:id="rId19"/>
        </w:object>
      </w:r>
      <w:r w:rsidR="00A839C7" w:rsidRPr="00193004">
        <w:rPr>
          <w:rFonts w:ascii="Times New Roman" w:eastAsia="宋体" w:hAnsi="Times New Roman" w:cs="Times New Roman"/>
          <w:kern w:val="0"/>
          <w:sz w:val="24"/>
          <w:szCs w:val="24"/>
          <w:lang w:eastAsia="ja-JP"/>
        </w:rPr>
        <w:t xml:space="preserve">                          (2)</w:t>
      </w:r>
    </w:p>
    <w:p w14:paraId="49344970" w14:textId="0439AA04" w:rsidR="00ED7FA8" w:rsidRDefault="00AC4DF1" w:rsidP="000B682C">
      <w:pPr>
        <w:spacing w:line="480" w:lineRule="auto"/>
        <w:rPr>
          <w:ins w:id="122" w:author="zp" w:date="2018-12-21T16:33:00Z"/>
          <w:rFonts w:ascii="Times New Roman" w:eastAsia="宋体" w:hAnsi="Times New Roman" w:cs="Times New Roman"/>
          <w:kern w:val="0"/>
          <w:sz w:val="24"/>
          <w:szCs w:val="20"/>
        </w:rPr>
      </w:pPr>
      <w:proofErr w:type="gramStart"/>
      <w:r w:rsidRPr="00193004">
        <w:rPr>
          <w:rFonts w:ascii="Times New Roman" w:hAnsi="Times New Roman" w:cs="Times New Roman"/>
          <w:kern w:val="0"/>
          <w:sz w:val="24"/>
          <w:szCs w:val="24"/>
        </w:rPr>
        <w:t>and</w:t>
      </w:r>
      <w:proofErr w:type="gramEnd"/>
      <w:r w:rsidRPr="00193004">
        <w:rPr>
          <w:rFonts w:ascii="Times New Roman" w:hAnsi="Times New Roman" w:cs="Times New Roman"/>
          <w:kern w:val="0"/>
          <w:sz w:val="24"/>
          <w:szCs w:val="24"/>
        </w:rPr>
        <w:t xml:space="preserve"> the SS of this device was calculated </w:t>
      </w:r>
      <w:r w:rsidRPr="001E6FEE">
        <w:rPr>
          <w:rFonts w:ascii="Times New Roman" w:hAnsi="Times New Roman" w:cs="Times New Roman"/>
          <w:kern w:val="0"/>
          <w:sz w:val="24"/>
          <w:szCs w:val="24"/>
        </w:rPr>
        <w:t xml:space="preserve">to be </w:t>
      </w:r>
      <w:r w:rsidR="00B073A9" w:rsidRPr="001E6FEE">
        <w:rPr>
          <w:rFonts w:ascii="Times New Roman" w:hAnsi="Times New Roman" w:cs="Times New Roman"/>
          <w:kern w:val="0"/>
          <w:sz w:val="24"/>
          <w:szCs w:val="24"/>
        </w:rPr>
        <w:t>~</w:t>
      </w:r>
      <w:r w:rsidR="0095082E">
        <w:rPr>
          <w:rFonts w:ascii="Times New Roman" w:hAnsi="Times New Roman" w:cs="Times New Roman"/>
          <w:kern w:val="0"/>
          <w:sz w:val="24"/>
          <w:szCs w:val="24"/>
        </w:rPr>
        <w:t>21 V/</w:t>
      </w:r>
      <w:proofErr w:type="spellStart"/>
      <w:r w:rsidR="0095082E">
        <w:rPr>
          <w:rFonts w:ascii="Times New Roman" w:hAnsi="Times New Roman" w:cs="Times New Roman"/>
          <w:kern w:val="0"/>
          <w:sz w:val="24"/>
          <w:szCs w:val="24"/>
        </w:rPr>
        <w:t>dec</w:t>
      </w:r>
      <w:proofErr w:type="spellEnd"/>
      <w:r w:rsidR="00730BB5" w:rsidRPr="001E6FEE">
        <w:rPr>
          <w:rFonts w:ascii="Times New Roman" w:hAnsi="Times New Roman" w:cs="Times New Roman"/>
          <w:kern w:val="0"/>
          <w:sz w:val="24"/>
          <w:szCs w:val="24"/>
        </w:rPr>
        <w:t xml:space="preserve"> </w:t>
      </w:r>
      <w:r w:rsidRPr="001E6FEE">
        <w:rPr>
          <w:rFonts w:ascii="Times New Roman" w:hAnsi="Times New Roman" w:cs="Times New Roman"/>
          <w:kern w:val="0"/>
          <w:sz w:val="24"/>
          <w:szCs w:val="24"/>
        </w:rPr>
        <w:t>acco</w:t>
      </w:r>
      <w:r w:rsidRPr="00193004">
        <w:rPr>
          <w:rFonts w:ascii="Times New Roman" w:hAnsi="Times New Roman" w:cs="Times New Roman"/>
          <w:kern w:val="0"/>
          <w:sz w:val="24"/>
          <w:szCs w:val="24"/>
        </w:rPr>
        <w:t>rding Equation 2.</w:t>
      </w:r>
      <w:r w:rsidR="00495116" w:rsidRPr="00193004">
        <w:rPr>
          <w:rFonts w:ascii="Times New Roman" w:hAnsi="Times New Roman" w:cs="Times New Roman"/>
          <w:kern w:val="0"/>
          <w:sz w:val="24"/>
          <w:szCs w:val="24"/>
        </w:rPr>
        <w:t xml:space="preserve"> The obvious </w:t>
      </w:r>
      <w:r w:rsidR="007B5CD3" w:rsidRPr="00193004">
        <w:rPr>
          <w:rFonts w:ascii="Times New Roman" w:hAnsi="Times New Roman" w:cs="Times New Roman"/>
          <w:kern w:val="0"/>
          <w:sz w:val="24"/>
          <w:szCs w:val="24"/>
        </w:rPr>
        <w:t xml:space="preserve">strong rectification behavior of </w:t>
      </w:r>
      <w:r w:rsidR="007B5CD3" w:rsidRPr="00066D8D">
        <w:rPr>
          <w:rFonts w:ascii="Times New Roman" w:hAnsi="Times New Roman" w:cs="Times New Roman"/>
          <w:i/>
          <w:kern w:val="0"/>
          <w:sz w:val="24"/>
          <w:szCs w:val="24"/>
        </w:rPr>
        <w:t>I</w:t>
      </w:r>
      <w:r w:rsidR="007B5CD3" w:rsidRPr="00066D8D">
        <w:rPr>
          <w:rFonts w:ascii="Times New Roman" w:hAnsi="Times New Roman" w:cs="Times New Roman"/>
          <w:i/>
          <w:kern w:val="0"/>
          <w:sz w:val="24"/>
          <w:szCs w:val="24"/>
          <w:vertAlign w:val="subscript"/>
        </w:rPr>
        <w:t>DS</w:t>
      </w:r>
      <w:r w:rsidR="004725F7">
        <w:rPr>
          <w:rFonts w:ascii="Times New Roman" w:hAnsi="Times New Roman" w:cs="Times New Roman"/>
          <w:kern w:val="0"/>
          <w:sz w:val="24"/>
          <w:szCs w:val="24"/>
        </w:rPr>
        <w:t>−</w:t>
      </w:r>
      <w:r w:rsidR="007B5CD3" w:rsidRPr="00066D8D">
        <w:rPr>
          <w:rFonts w:ascii="Times New Roman" w:hAnsi="Times New Roman" w:cs="Times New Roman"/>
          <w:i/>
          <w:kern w:val="0"/>
          <w:sz w:val="24"/>
          <w:szCs w:val="24"/>
        </w:rPr>
        <w:t>V</w:t>
      </w:r>
      <w:r w:rsidR="007B5CD3" w:rsidRPr="00066D8D">
        <w:rPr>
          <w:rFonts w:ascii="Times New Roman" w:hAnsi="Times New Roman" w:cs="Times New Roman"/>
          <w:i/>
          <w:kern w:val="0"/>
          <w:sz w:val="24"/>
          <w:szCs w:val="24"/>
          <w:vertAlign w:val="subscript"/>
        </w:rPr>
        <w:t>DS</w:t>
      </w:r>
      <w:r w:rsidR="007B5CD3" w:rsidRPr="00193004">
        <w:rPr>
          <w:rFonts w:ascii="Times New Roman" w:hAnsi="Times New Roman" w:cs="Times New Roman"/>
          <w:kern w:val="0"/>
          <w:sz w:val="24"/>
          <w:szCs w:val="24"/>
        </w:rPr>
        <w:t xml:space="preserve"> and </w:t>
      </w:r>
      <w:r w:rsidR="00BD5D1B" w:rsidRPr="00066D8D">
        <w:rPr>
          <w:rFonts w:ascii="Times New Roman" w:hAnsi="Times New Roman" w:cs="Times New Roman"/>
          <w:i/>
          <w:kern w:val="0"/>
          <w:sz w:val="24"/>
          <w:szCs w:val="24"/>
        </w:rPr>
        <w:t>I</w:t>
      </w:r>
      <w:r w:rsidR="00BD5D1B" w:rsidRPr="00066D8D">
        <w:rPr>
          <w:rFonts w:ascii="Times New Roman" w:hAnsi="Times New Roman" w:cs="Times New Roman"/>
          <w:i/>
          <w:kern w:val="0"/>
          <w:sz w:val="24"/>
          <w:szCs w:val="24"/>
          <w:vertAlign w:val="subscript"/>
        </w:rPr>
        <w:t>DS</w:t>
      </w:r>
      <w:r w:rsidR="004725F7">
        <w:rPr>
          <w:rFonts w:ascii="Times New Roman" w:hAnsi="Times New Roman" w:cs="Times New Roman"/>
          <w:kern w:val="0"/>
          <w:sz w:val="24"/>
          <w:szCs w:val="24"/>
        </w:rPr>
        <w:t>−</w:t>
      </w:r>
      <w:r w:rsidR="00BD5D1B" w:rsidRPr="00066D8D">
        <w:rPr>
          <w:rFonts w:ascii="Times New Roman" w:hAnsi="Times New Roman" w:cs="Times New Roman"/>
          <w:i/>
          <w:kern w:val="0"/>
          <w:sz w:val="24"/>
          <w:szCs w:val="24"/>
        </w:rPr>
        <w:t>V</w:t>
      </w:r>
      <w:r w:rsidR="00BD5D1B" w:rsidRPr="00066D8D">
        <w:rPr>
          <w:rFonts w:ascii="Times New Roman" w:hAnsi="Times New Roman" w:cs="Times New Roman"/>
          <w:i/>
          <w:kern w:val="0"/>
          <w:sz w:val="24"/>
          <w:szCs w:val="24"/>
          <w:vertAlign w:val="subscript"/>
        </w:rPr>
        <w:t>G</w:t>
      </w:r>
      <w:r w:rsidR="00BD5D1B" w:rsidRPr="00193004">
        <w:rPr>
          <w:rFonts w:ascii="Times New Roman" w:hAnsi="Times New Roman" w:cs="Times New Roman"/>
          <w:kern w:val="0"/>
          <w:sz w:val="24"/>
          <w:szCs w:val="24"/>
        </w:rPr>
        <w:t xml:space="preserve"> of the MoS</w:t>
      </w:r>
      <w:r w:rsidR="00BD5D1B" w:rsidRPr="00193004">
        <w:rPr>
          <w:rFonts w:ascii="Times New Roman" w:hAnsi="Times New Roman" w:cs="Times New Roman"/>
          <w:kern w:val="0"/>
          <w:sz w:val="24"/>
          <w:szCs w:val="24"/>
          <w:vertAlign w:val="subscript"/>
        </w:rPr>
        <w:t>2</w:t>
      </w:r>
      <w:r w:rsidR="00BD5D1B" w:rsidRPr="00193004">
        <w:rPr>
          <w:rFonts w:ascii="Times New Roman" w:hAnsi="Times New Roman" w:cs="Times New Roman"/>
          <w:kern w:val="0"/>
          <w:sz w:val="24"/>
          <w:szCs w:val="24"/>
        </w:rPr>
        <w:t xml:space="preserve"> </w:t>
      </w:r>
      <w:del w:id="123" w:author="zp" w:date="2018-12-21T17:29:00Z">
        <w:r w:rsidR="00BD5D1B" w:rsidRPr="00193004" w:rsidDel="00A650BE">
          <w:rPr>
            <w:rFonts w:ascii="Times New Roman" w:hAnsi="Times New Roman" w:cs="Times New Roman"/>
            <w:kern w:val="0"/>
            <w:sz w:val="24"/>
            <w:szCs w:val="24"/>
          </w:rPr>
          <w:delText>NbA</w:delText>
        </w:r>
      </w:del>
      <w:proofErr w:type="spellStart"/>
      <w:ins w:id="124" w:author="zp" w:date="2018-12-21T17:29:00Z">
        <w:r w:rsidR="00A650BE">
          <w:rPr>
            <w:rFonts w:ascii="Times New Roman" w:hAnsi="Times New Roman" w:cs="Times New Roman"/>
            <w:kern w:val="0"/>
            <w:sz w:val="24"/>
            <w:szCs w:val="24"/>
          </w:rPr>
          <w:t>NrA</w:t>
        </w:r>
      </w:ins>
      <w:proofErr w:type="spellEnd"/>
      <w:r w:rsidR="00BD5D1B" w:rsidRPr="00193004">
        <w:rPr>
          <w:rFonts w:ascii="Times New Roman" w:hAnsi="Times New Roman" w:cs="Times New Roman"/>
          <w:kern w:val="0"/>
          <w:sz w:val="24"/>
          <w:szCs w:val="24"/>
        </w:rPr>
        <w:t xml:space="preserve">-FET </w:t>
      </w:r>
      <w:r w:rsidR="00AE34D5" w:rsidRPr="00193004">
        <w:rPr>
          <w:rFonts w:ascii="Times New Roman" w:hAnsi="Times New Roman" w:cs="Times New Roman"/>
          <w:kern w:val="0"/>
          <w:sz w:val="24"/>
          <w:szCs w:val="24"/>
        </w:rPr>
        <w:t>indic</w:t>
      </w:r>
      <w:r w:rsidR="00557B73">
        <w:rPr>
          <w:rFonts w:ascii="Times New Roman" w:hAnsi="Times New Roman" w:cs="Times New Roman"/>
          <w:kern w:val="0"/>
          <w:sz w:val="24"/>
          <w:szCs w:val="24"/>
        </w:rPr>
        <w:t>a</w:t>
      </w:r>
      <w:r w:rsidR="00AE34D5" w:rsidRPr="00193004">
        <w:rPr>
          <w:rFonts w:ascii="Times New Roman" w:hAnsi="Times New Roman" w:cs="Times New Roman"/>
          <w:kern w:val="0"/>
          <w:sz w:val="24"/>
          <w:szCs w:val="24"/>
        </w:rPr>
        <w:t xml:space="preserve">ted </w:t>
      </w:r>
      <w:r w:rsidR="00557B73">
        <w:rPr>
          <w:rFonts w:ascii="Times New Roman" w:hAnsi="Times New Roman" w:cs="Times New Roman"/>
          <w:kern w:val="0"/>
          <w:sz w:val="24"/>
          <w:szCs w:val="24"/>
        </w:rPr>
        <w:t xml:space="preserve">the </w:t>
      </w:r>
      <w:r w:rsidR="00AE34D5" w:rsidRPr="00193004">
        <w:rPr>
          <w:rFonts w:ascii="Times New Roman" w:hAnsi="Times New Roman" w:cs="Times New Roman"/>
          <w:kern w:val="0"/>
          <w:sz w:val="24"/>
          <w:szCs w:val="24"/>
        </w:rPr>
        <w:t xml:space="preserve">property change of material </w:t>
      </w:r>
      <w:r w:rsidR="00AD414D" w:rsidRPr="00193004">
        <w:rPr>
          <w:rFonts w:ascii="Times New Roman" w:hAnsi="Times New Roman" w:cs="Times New Roman"/>
          <w:kern w:val="0"/>
          <w:sz w:val="24"/>
          <w:szCs w:val="24"/>
        </w:rPr>
        <w:t xml:space="preserve">and </w:t>
      </w:r>
      <w:r w:rsidR="00557B73">
        <w:rPr>
          <w:rFonts w:ascii="Times New Roman" w:hAnsi="Times New Roman" w:cs="Times New Roman"/>
          <w:kern w:val="0"/>
          <w:sz w:val="24"/>
          <w:szCs w:val="24"/>
        </w:rPr>
        <w:t xml:space="preserve">the </w:t>
      </w:r>
      <w:r w:rsidR="00AD414D" w:rsidRPr="00193004">
        <w:rPr>
          <w:rFonts w:ascii="Times New Roman" w:hAnsi="Times New Roman" w:cs="Times New Roman"/>
          <w:kern w:val="0"/>
          <w:sz w:val="24"/>
          <w:szCs w:val="24"/>
        </w:rPr>
        <w:t xml:space="preserve">new device properties, which may </w:t>
      </w:r>
      <w:r w:rsidR="00495116" w:rsidRPr="00193004">
        <w:rPr>
          <w:rFonts w:ascii="Times New Roman" w:eastAsia="宋体" w:hAnsi="Times New Roman" w:cs="Times New Roman"/>
          <w:kern w:val="0"/>
          <w:sz w:val="24"/>
          <w:szCs w:val="20"/>
        </w:rPr>
        <w:t>enable new device applications</w:t>
      </w:r>
      <w:r w:rsidR="00AD414D" w:rsidRPr="00193004">
        <w:rPr>
          <w:rFonts w:ascii="Times New Roman" w:eastAsia="宋体" w:hAnsi="Times New Roman" w:cs="Times New Roman"/>
          <w:kern w:val="0"/>
          <w:sz w:val="24"/>
          <w:szCs w:val="20"/>
        </w:rPr>
        <w:t>.</w:t>
      </w:r>
      <w:r w:rsidR="00D62FB7" w:rsidRPr="00193004">
        <w:rPr>
          <w:rFonts w:ascii="Times New Roman" w:eastAsia="宋体" w:hAnsi="Times New Roman" w:cs="Times New Roman" w:hint="eastAsia"/>
          <w:kern w:val="0"/>
          <w:sz w:val="24"/>
          <w:szCs w:val="20"/>
        </w:rPr>
        <w:t xml:space="preserve"> In</w:t>
      </w:r>
      <w:r w:rsidR="00D62FB7" w:rsidRPr="00193004">
        <w:rPr>
          <w:rFonts w:ascii="Times New Roman" w:eastAsia="宋体" w:hAnsi="Times New Roman" w:cs="Times New Roman"/>
          <w:kern w:val="0"/>
          <w:sz w:val="24"/>
          <w:szCs w:val="20"/>
        </w:rPr>
        <w:t xml:space="preserve"> addition, </w:t>
      </w:r>
      <w:r w:rsidR="0030795E" w:rsidRPr="00193004">
        <w:rPr>
          <w:rFonts w:ascii="Times New Roman" w:eastAsia="宋体" w:hAnsi="Times New Roman" w:cs="Times New Roman"/>
          <w:kern w:val="0"/>
          <w:sz w:val="24"/>
          <w:szCs w:val="20"/>
        </w:rPr>
        <w:t xml:space="preserve">moderate </w:t>
      </w:r>
      <w:ins w:id="125" w:author="zp" w:date="2018-12-27T17:08:00Z">
        <w:r w:rsidR="00BB35A9">
          <w:rPr>
            <w:rFonts w:ascii="Times New Roman" w:eastAsia="宋体" w:hAnsi="Times New Roman" w:cs="Times New Roman"/>
            <w:kern w:val="0"/>
            <w:sz w:val="24"/>
            <w:szCs w:val="20"/>
          </w:rPr>
          <w:t xml:space="preserve">surface </w:t>
        </w:r>
      </w:ins>
      <w:r w:rsidR="00D62FB7" w:rsidRPr="00193004">
        <w:rPr>
          <w:rFonts w:ascii="Times New Roman" w:eastAsia="宋体" w:hAnsi="Times New Roman" w:cs="Times New Roman"/>
          <w:kern w:val="0"/>
          <w:sz w:val="24"/>
          <w:szCs w:val="20"/>
        </w:rPr>
        <w:t>modification of MoS</w:t>
      </w:r>
      <w:r w:rsidR="00D62FB7" w:rsidRPr="00066D8D">
        <w:rPr>
          <w:rFonts w:ascii="Times New Roman" w:eastAsia="宋体" w:hAnsi="Times New Roman" w:cs="Times New Roman"/>
          <w:kern w:val="0"/>
          <w:sz w:val="24"/>
          <w:szCs w:val="20"/>
          <w:vertAlign w:val="subscript"/>
        </w:rPr>
        <w:t>2</w:t>
      </w:r>
      <w:r w:rsidR="00D62FB7" w:rsidRPr="00193004">
        <w:rPr>
          <w:rFonts w:ascii="Times New Roman" w:eastAsia="宋体" w:hAnsi="Times New Roman" w:cs="Times New Roman"/>
          <w:kern w:val="0"/>
          <w:sz w:val="24"/>
          <w:szCs w:val="20"/>
        </w:rPr>
        <w:t xml:space="preserve"> flake</w:t>
      </w:r>
      <w:r w:rsidR="00066D8D">
        <w:rPr>
          <w:rFonts w:ascii="Times New Roman" w:eastAsia="宋体" w:hAnsi="Times New Roman" w:cs="Times New Roman"/>
          <w:kern w:val="0"/>
          <w:sz w:val="24"/>
          <w:szCs w:val="20"/>
        </w:rPr>
        <w:t>s</w:t>
      </w:r>
      <w:r w:rsidR="00D62FB7" w:rsidRPr="00193004">
        <w:rPr>
          <w:rFonts w:ascii="Times New Roman" w:eastAsia="宋体" w:hAnsi="Times New Roman" w:cs="Times New Roman"/>
          <w:kern w:val="0"/>
          <w:sz w:val="24"/>
          <w:szCs w:val="20"/>
        </w:rPr>
        <w:t xml:space="preserve"> </w:t>
      </w:r>
      <w:r w:rsidR="00EC096B" w:rsidRPr="00193004">
        <w:rPr>
          <w:rFonts w:ascii="Times New Roman" w:eastAsia="宋体" w:hAnsi="Times New Roman" w:cs="Times New Roman"/>
          <w:kern w:val="0"/>
          <w:sz w:val="24"/>
          <w:szCs w:val="20"/>
        </w:rPr>
        <w:t xml:space="preserve">by </w:t>
      </w:r>
      <w:r w:rsidR="0030795E" w:rsidRPr="00193004">
        <w:rPr>
          <w:rFonts w:ascii="Times New Roman" w:eastAsia="宋体" w:hAnsi="Times New Roman" w:cs="Times New Roman"/>
          <w:kern w:val="0"/>
          <w:sz w:val="24"/>
          <w:szCs w:val="20"/>
        </w:rPr>
        <w:t xml:space="preserve">femtosecond laser </w:t>
      </w:r>
      <w:r w:rsidR="00EC096B" w:rsidRPr="00193004">
        <w:rPr>
          <w:rFonts w:ascii="Times New Roman" w:eastAsia="宋体" w:hAnsi="Times New Roman" w:cs="Times New Roman"/>
          <w:kern w:val="0"/>
          <w:sz w:val="24"/>
          <w:szCs w:val="20"/>
        </w:rPr>
        <w:t xml:space="preserve">pulses </w:t>
      </w:r>
      <w:r w:rsidR="00D62FB7" w:rsidRPr="00193004">
        <w:rPr>
          <w:rFonts w:ascii="Times New Roman" w:eastAsia="宋体" w:hAnsi="Times New Roman" w:cs="Times New Roman"/>
          <w:kern w:val="0"/>
          <w:sz w:val="24"/>
          <w:szCs w:val="20"/>
        </w:rPr>
        <w:t>would also tun</w:t>
      </w:r>
      <w:r w:rsidR="00FE3ABD">
        <w:rPr>
          <w:rFonts w:ascii="Times New Roman" w:eastAsia="宋体" w:hAnsi="Times New Roman" w:cs="Times New Roman"/>
          <w:kern w:val="0"/>
          <w:sz w:val="24"/>
          <w:szCs w:val="20"/>
        </w:rPr>
        <w:t>e</w:t>
      </w:r>
      <w:r w:rsidR="00D62FB7" w:rsidRPr="00193004">
        <w:rPr>
          <w:rFonts w:ascii="Times New Roman" w:eastAsia="宋体" w:hAnsi="Times New Roman" w:cs="Times New Roman"/>
          <w:kern w:val="0"/>
          <w:sz w:val="24"/>
          <w:szCs w:val="20"/>
        </w:rPr>
        <w:t xml:space="preserve"> the </w:t>
      </w:r>
      <w:r w:rsidR="0030795E" w:rsidRPr="00193004">
        <w:rPr>
          <w:rFonts w:ascii="Times New Roman" w:eastAsia="宋体" w:hAnsi="Times New Roman" w:cs="Times New Roman"/>
          <w:kern w:val="0"/>
          <w:sz w:val="24"/>
          <w:szCs w:val="20"/>
        </w:rPr>
        <w:t xml:space="preserve">n-type </w:t>
      </w:r>
      <w:r w:rsidR="00D62FB7" w:rsidRPr="00193004">
        <w:rPr>
          <w:rFonts w:ascii="Times New Roman" w:eastAsia="宋体" w:hAnsi="Times New Roman" w:cs="Times New Roman"/>
          <w:kern w:val="0"/>
          <w:sz w:val="24"/>
          <w:szCs w:val="20"/>
        </w:rPr>
        <w:t>electronic properties of MoS</w:t>
      </w:r>
      <w:r w:rsidR="00D62FB7" w:rsidRPr="00066D8D">
        <w:rPr>
          <w:rFonts w:ascii="Times New Roman" w:eastAsia="宋体" w:hAnsi="Times New Roman" w:cs="Times New Roman"/>
          <w:kern w:val="0"/>
          <w:sz w:val="24"/>
          <w:szCs w:val="20"/>
          <w:vertAlign w:val="subscript"/>
        </w:rPr>
        <w:t>2</w:t>
      </w:r>
      <w:r w:rsidR="00D62FB7" w:rsidRPr="00193004">
        <w:rPr>
          <w:rFonts w:ascii="Times New Roman" w:eastAsia="宋体" w:hAnsi="Times New Roman" w:cs="Times New Roman"/>
          <w:kern w:val="0"/>
          <w:sz w:val="24"/>
          <w:szCs w:val="20"/>
        </w:rPr>
        <w:t xml:space="preserve"> FET</w:t>
      </w:r>
      <w:r w:rsidR="00FE3ABD">
        <w:rPr>
          <w:rFonts w:ascii="Times New Roman" w:eastAsia="宋体" w:hAnsi="Times New Roman" w:cs="Times New Roman"/>
          <w:kern w:val="0"/>
          <w:sz w:val="24"/>
          <w:szCs w:val="20"/>
        </w:rPr>
        <w:t>:</w:t>
      </w:r>
      <w:r w:rsidR="0030795E" w:rsidRPr="00193004">
        <w:rPr>
          <w:rFonts w:ascii="Times New Roman" w:eastAsia="宋体" w:hAnsi="Times New Roman" w:cs="Times New Roman"/>
          <w:kern w:val="0"/>
          <w:sz w:val="24"/>
          <w:szCs w:val="20"/>
        </w:rPr>
        <w:t xml:space="preserve"> </w:t>
      </w:r>
      <w:r w:rsidR="00EC096B" w:rsidRPr="00193004">
        <w:rPr>
          <w:rFonts w:ascii="Times New Roman" w:eastAsia="宋体" w:hAnsi="Times New Roman" w:cs="Times New Roman"/>
          <w:kern w:val="0"/>
          <w:sz w:val="24"/>
          <w:szCs w:val="20"/>
        </w:rPr>
        <w:t xml:space="preserve">as shown </w:t>
      </w:r>
      <w:r w:rsidR="00EC096B" w:rsidRPr="0085162C">
        <w:rPr>
          <w:rFonts w:ascii="Times New Roman" w:eastAsia="宋体" w:hAnsi="Times New Roman" w:cs="Times New Roman"/>
          <w:kern w:val="0"/>
          <w:sz w:val="24"/>
          <w:szCs w:val="20"/>
        </w:rPr>
        <w:t>in Figure S</w:t>
      </w:r>
      <w:r w:rsidR="00066D8D" w:rsidRPr="0085162C">
        <w:rPr>
          <w:rFonts w:ascii="Times New Roman" w:eastAsia="宋体" w:hAnsi="Times New Roman" w:cs="Times New Roman"/>
          <w:kern w:val="0"/>
          <w:sz w:val="24"/>
          <w:szCs w:val="20"/>
        </w:rPr>
        <w:t>3</w:t>
      </w:r>
      <w:r w:rsidR="00EC096B" w:rsidRPr="0085162C">
        <w:rPr>
          <w:rFonts w:ascii="Times New Roman" w:eastAsia="宋体" w:hAnsi="Times New Roman" w:cs="Times New Roman"/>
          <w:kern w:val="0"/>
          <w:sz w:val="24"/>
          <w:szCs w:val="20"/>
        </w:rPr>
        <w:t>, the on</w:t>
      </w:r>
      <w:r w:rsidR="00EC096B" w:rsidRPr="0085162C">
        <w:rPr>
          <w:rFonts w:ascii="Times New Roman" w:eastAsia="宋体" w:hAnsi="Times New Roman" w:cs="Times New Roman" w:hint="eastAsia"/>
          <w:kern w:val="0"/>
          <w:sz w:val="24"/>
          <w:szCs w:val="20"/>
        </w:rPr>
        <w:t>/</w:t>
      </w:r>
      <w:r w:rsidR="00EC096B" w:rsidRPr="0085162C">
        <w:rPr>
          <w:rFonts w:ascii="Times New Roman" w:eastAsia="宋体" w:hAnsi="Times New Roman" w:cs="Times New Roman"/>
          <w:kern w:val="0"/>
          <w:sz w:val="24"/>
          <w:szCs w:val="20"/>
        </w:rPr>
        <w:t xml:space="preserve">off ratio </w:t>
      </w:r>
      <w:r w:rsidR="009655AC" w:rsidRPr="0085162C">
        <w:rPr>
          <w:rFonts w:ascii="Times New Roman" w:eastAsia="宋体" w:hAnsi="Times New Roman" w:cs="Times New Roman"/>
          <w:kern w:val="0"/>
          <w:sz w:val="24"/>
          <w:szCs w:val="20"/>
        </w:rPr>
        <w:t>of MoS</w:t>
      </w:r>
      <w:r w:rsidR="009655AC" w:rsidRPr="0085162C">
        <w:rPr>
          <w:rFonts w:ascii="Times New Roman" w:eastAsia="宋体" w:hAnsi="Times New Roman" w:cs="Times New Roman"/>
          <w:kern w:val="0"/>
          <w:sz w:val="24"/>
          <w:szCs w:val="20"/>
          <w:vertAlign w:val="subscript"/>
        </w:rPr>
        <w:t>2</w:t>
      </w:r>
      <w:r w:rsidR="009655AC" w:rsidRPr="0085162C">
        <w:rPr>
          <w:rFonts w:ascii="Times New Roman" w:eastAsia="宋体" w:hAnsi="Times New Roman" w:cs="Times New Roman"/>
          <w:kern w:val="0"/>
          <w:sz w:val="24"/>
          <w:szCs w:val="20"/>
        </w:rPr>
        <w:t xml:space="preserve"> FET </w:t>
      </w:r>
      <w:r w:rsidR="00EC096B" w:rsidRPr="0085162C">
        <w:rPr>
          <w:rFonts w:ascii="Times New Roman" w:eastAsia="宋体" w:hAnsi="Times New Roman" w:cs="Times New Roman"/>
          <w:kern w:val="0"/>
          <w:sz w:val="24"/>
          <w:szCs w:val="20"/>
        </w:rPr>
        <w:t>was increased by two magnitude</w:t>
      </w:r>
      <w:r w:rsidR="004818D9">
        <w:rPr>
          <w:rFonts w:ascii="Times New Roman" w:eastAsia="宋体" w:hAnsi="Times New Roman" w:cs="Times New Roman"/>
          <w:kern w:val="0"/>
          <w:sz w:val="24"/>
          <w:szCs w:val="20"/>
        </w:rPr>
        <w:t xml:space="preserve">; </w:t>
      </w:r>
      <w:r w:rsidR="00E37C25" w:rsidRPr="0085162C">
        <w:rPr>
          <w:rFonts w:ascii="Times New Roman" w:eastAsia="宋体" w:hAnsi="Times New Roman" w:cs="Times New Roman"/>
          <w:kern w:val="0"/>
          <w:sz w:val="24"/>
          <w:szCs w:val="20"/>
        </w:rPr>
        <w:t>as shown in Figure S</w:t>
      </w:r>
      <w:r w:rsidR="00066D8D" w:rsidRPr="0085162C">
        <w:rPr>
          <w:rFonts w:ascii="Times New Roman" w:eastAsia="宋体" w:hAnsi="Times New Roman" w:cs="Times New Roman"/>
          <w:kern w:val="0"/>
          <w:sz w:val="24"/>
          <w:szCs w:val="20"/>
        </w:rPr>
        <w:t>4</w:t>
      </w:r>
      <w:r w:rsidR="00E37C25" w:rsidRPr="0085162C">
        <w:rPr>
          <w:rFonts w:ascii="Times New Roman" w:eastAsia="宋体" w:hAnsi="Times New Roman" w:cs="Times New Roman"/>
          <w:kern w:val="0"/>
          <w:sz w:val="24"/>
          <w:szCs w:val="20"/>
        </w:rPr>
        <w:t>, the</w:t>
      </w:r>
      <w:r w:rsidR="00E37C25" w:rsidRPr="00193004">
        <w:rPr>
          <w:rFonts w:ascii="Times New Roman" w:eastAsia="宋体" w:hAnsi="Times New Roman" w:cs="Times New Roman"/>
          <w:kern w:val="0"/>
          <w:sz w:val="24"/>
          <w:szCs w:val="20"/>
        </w:rPr>
        <w:t xml:space="preserve"> drain</w:t>
      </w:r>
      <w:r w:rsidR="004725F7">
        <w:rPr>
          <w:rFonts w:ascii="Times New Roman" w:eastAsia="宋体" w:hAnsi="Times New Roman" w:cs="Times New Roman"/>
          <w:kern w:val="0"/>
          <w:sz w:val="24"/>
          <w:szCs w:val="20"/>
        </w:rPr>
        <w:t>−</w:t>
      </w:r>
      <w:r w:rsidR="00E37C25" w:rsidRPr="00193004">
        <w:rPr>
          <w:rFonts w:ascii="Times New Roman" w:eastAsia="宋体" w:hAnsi="Times New Roman" w:cs="Times New Roman"/>
          <w:kern w:val="0"/>
          <w:sz w:val="24"/>
          <w:szCs w:val="20"/>
        </w:rPr>
        <w:t>source current (</w:t>
      </w:r>
      <w:r w:rsidR="00E37C25" w:rsidRPr="00193004">
        <w:rPr>
          <w:rFonts w:ascii="Times New Roman" w:eastAsia="宋体" w:hAnsi="Times New Roman" w:cs="Times New Roman"/>
          <w:i/>
          <w:kern w:val="0"/>
          <w:sz w:val="24"/>
          <w:szCs w:val="20"/>
        </w:rPr>
        <w:t>I</w:t>
      </w:r>
      <w:r w:rsidR="00E37C25" w:rsidRPr="00193004">
        <w:rPr>
          <w:rFonts w:ascii="Times New Roman" w:eastAsia="宋体" w:hAnsi="Times New Roman" w:cs="Times New Roman"/>
          <w:i/>
          <w:kern w:val="0"/>
          <w:sz w:val="24"/>
          <w:szCs w:val="20"/>
          <w:vertAlign w:val="subscript"/>
        </w:rPr>
        <w:t>DS</w:t>
      </w:r>
      <w:r w:rsidR="00E37C25" w:rsidRPr="00193004">
        <w:rPr>
          <w:rFonts w:ascii="Times New Roman" w:eastAsia="宋体" w:hAnsi="Times New Roman" w:cs="Times New Roman"/>
          <w:kern w:val="0"/>
          <w:sz w:val="24"/>
          <w:szCs w:val="20"/>
        </w:rPr>
        <w:t xml:space="preserve">) </w:t>
      </w:r>
      <w:r w:rsidR="001F21F5" w:rsidRPr="00193004">
        <w:rPr>
          <w:rFonts w:ascii="Times New Roman" w:eastAsia="宋体" w:hAnsi="Times New Roman" w:cs="Times New Roman"/>
          <w:kern w:val="0"/>
          <w:sz w:val="24"/>
          <w:szCs w:val="20"/>
        </w:rPr>
        <w:t xml:space="preserve">increased quicker and reached saturation faster </w:t>
      </w:r>
      <w:r w:rsidR="000B682C" w:rsidRPr="00193004">
        <w:rPr>
          <w:rFonts w:ascii="Times New Roman" w:eastAsia="宋体" w:hAnsi="Times New Roman" w:cs="Times New Roman"/>
          <w:kern w:val="0"/>
          <w:sz w:val="24"/>
          <w:szCs w:val="20"/>
        </w:rPr>
        <w:t>with the increase of</w:t>
      </w:r>
      <w:r w:rsidR="00E37C25" w:rsidRPr="00193004">
        <w:rPr>
          <w:rFonts w:ascii="Times New Roman" w:eastAsia="宋体" w:hAnsi="Times New Roman" w:cs="Times New Roman"/>
          <w:kern w:val="0"/>
          <w:sz w:val="24"/>
          <w:szCs w:val="20"/>
        </w:rPr>
        <w:t xml:space="preserve"> gate voltages (</w:t>
      </w:r>
      <w:r w:rsidR="00E37C25" w:rsidRPr="00193004">
        <w:rPr>
          <w:rFonts w:ascii="Times New Roman" w:eastAsia="宋体" w:hAnsi="Times New Roman" w:cs="Times New Roman"/>
          <w:i/>
          <w:kern w:val="0"/>
          <w:sz w:val="24"/>
          <w:szCs w:val="20"/>
        </w:rPr>
        <w:t>V</w:t>
      </w:r>
      <w:r w:rsidR="00E37C25" w:rsidRPr="00193004">
        <w:rPr>
          <w:rFonts w:ascii="Times New Roman" w:eastAsia="宋体" w:hAnsi="Times New Roman" w:cs="Times New Roman"/>
          <w:i/>
          <w:kern w:val="0"/>
          <w:sz w:val="24"/>
          <w:szCs w:val="20"/>
          <w:vertAlign w:val="subscript"/>
        </w:rPr>
        <w:t>G</w:t>
      </w:r>
      <w:r w:rsidR="00E37C25" w:rsidRPr="00193004">
        <w:rPr>
          <w:rFonts w:ascii="Times New Roman" w:eastAsia="宋体" w:hAnsi="Times New Roman" w:cs="Times New Roman"/>
          <w:kern w:val="0"/>
          <w:sz w:val="24"/>
          <w:szCs w:val="20"/>
        </w:rPr>
        <w:t>)</w:t>
      </w:r>
      <w:r w:rsidR="000B682C" w:rsidRPr="00193004">
        <w:rPr>
          <w:rFonts w:ascii="Times New Roman" w:eastAsia="宋体" w:hAnsi="Times New Roman" w:cs="Times New Roman"/>
          <w:kern w:val="0"/>
          <w:sz w:val="24"/>
          <w:szCs w:val="20"/>
        </w:rPr>
        <w:t>.</w:t>
      </w:r>
    </w:p>
    <w:p w14:paraId="28667511" w14:textId="0082BB65" w:rsidR="007D3385" w:rsidRPr="00193004" w:rsidDel="00984058" w:rsidRDefault="00A650BE">
      <w:pPr>
        <w:spacing w:line="480" w:lineRule="auto"/>
        <w:jc w:val="center"/>
        <w:rPr>
          <w:del w:id="126" w:author="zp" w:date="2018-12-21T16:34:00Z"/>
          <w:rFonts w:ascii="Times New Roman" w:hAnsi="Times New Roman" w:cs="Times New Roman"/>
          <w:kern w:val="0"/>
          <w:sz w:val="24"/>
          <w:szCs w:val="24"/>
        </w:rPr>
        <w:pPrChange w:id="127" w:author="zp" w:date="2018-12-21T16:53:00Z">
          <w:pPr>
            <w:spacing w:line="480" w:lineRule="auto"/>
          </w:pPr>
        </w:pPrChange>
      </w:pPr>
      <w:ins w:id="128" w:author="zp" w:date="2018-12-21T17:29:00Z">
        <w:r>
          <w:rPr>
            <w:rFonts w:ascii="Times New Roman" w:hAnsi="Times New Roman" w:cs="Times New Roman"/>
            <w:noProof/>
            <w:kern w:val="0"/>
            <w:sz w:val="24"/>
            <w:szCs w:val="24"/>
            <w:rPrChange w:id="129">
              <w:rPr>
                <w:noProof/>
              </w:rPr>
            </w:rPrChange>
          </w:rPr>
          <w:drawing>
            <wp:inline distT="0" distB="0" distL="0" distR="0" wp14:anchorId="325BB236" wp14:editId="7FFB81F0">
              <wp:extent cx="5274310" cy="3923030"/>
              <wp:effectExtent l="0" t="0" r="2540" b="1270"/>
              <wp:docPr id="10" name="图片 10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0" name="图片5.tif"/>
                      <pic:cNvPicPr/>
                    </pic:nvPicPr>
                    <pic:blipFill>
                      <a:blip r:embed="rId20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274310" cy="392303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78C5AEEA" w14:textId="3468228C" w:rsidR="003620A5" w:rsidRDefault="004A3339">
      <w:pPr>
        <w:spacing w:line="480" w:lineRule="auto"/>
        <w:jc w:val="center"/>
        <w:rPr>
          <w:rFonts w:ascii="Times New Roman" w:eastAsia="宋体" w:hAnsi="Times New Roman" w:cs="Times New Roman"/>
          <w:kern w:val="0"/>
          <w:sz w:val="24"/>
          <w:szCs w:val="20"/>
          <w:lang w:eastAsia="en-US"/>
        </w:rPr>
      </w:pPr>
      <w:del w:id="130" w:author="zp" w:date="2018-12-21T16:34:00Z">
        <w:r w:rsidRPr="00193004" w:rsidDel="00984058">
          <w:rPr>
            <w:rFonts w:ascii="Times New Roman" w:eastAsia="宋体" w:hAnsi="Times New Roman" w:cs="Times New Roman"/>
            <w:noProof/>
            <w:kern w:val="0"/>
            <w:sz w:val="24"/>
            <w:szCs w:val="20"/>
            <w:rPrChange w:id="131">
              <w:rPr>
                <w:noProof/>
              </w:rPr>
            </w:rPrChange>
          </w:rPr>
          <w:drawing>
            <wp:inline distT="0" distB="0" distL="0" distR="0" wp14:anchorId="30FA7D79" wp14:editId="1A0215AD">
              <wp:extent cx="2510726" cy="1867388"/>
              <wp:effectExtent l="0" t="0" r="4445" b="0"/>
              <wp:docPr id="5" name="图片 5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5" name="图片5.tif"/>
                      <pic:cNvPicPr/>
                    </pic:nvPicPr>
                    <pic:blipFill>
                      <a:blip r:embed="rId21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2518144" cy="187290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del>
    </w:p>
    <w:p w14:paraId="68029A09" w14:textId="3F7EBC36" w:rsidR="00AA0A43" w:rsidRPr="006F3D2D" w:rsidRDefault="00AA0A43">
      <w:pPr>
        <w:spacing w:after="240" w:line="480" w:lineRule="auto"/>
        <w:ind w:left="105" w:hangingChars="50" w:hanging="105"/>
        <w:rPr>
          <w:rFonts w:ascii="Times New Roman" w:eastAsia="宋体" w:hAnsi="Times New Roman" w:cs="Times New Roman"/>
          <w:kern w:val="0"/>
          <w:szCs w:val="21"/>
        </w:rPr>
        <w:pPrChange w:id="132" w:author="zp" w:date="2018-12-21T16:35:00Z">
          <w:pPr>
            <w:spacing w:after="240" w:line="480" w:lineRule="auto"/>
          </w:pPr>
        </w:pPrChange>
      </w:pPr>
      <w:proofErr w:type="gramStart"/>
      <w:r w:rsidRPr="006F3D2D">
        <w:rPr>
          <w:rFonts w:ascii="Times New Roman" w:eastAsia="宋体" w:hAnsi="Times New Roman" w:cs="Times New Roman" w:hint="eastAsia"/>
          <w:kern w:val="0"/>
          <w:szCs w:val="21"/>
        </w:rPr>
        <w:t>Figure 5</w:t>
      </w:r>
      <w:r w:rsidRPr="006F3D2D">
        <w:rPr>
          <w:rFonts w:ascii="Times New Roman" w:eastAsia="宋体" w:hAnsi="Times New Roman" w:cs="Times New Roman"/>
          <w:kern w:val="0"/>
          <w:szCs w:val="21"/>
        </w:rPr>
        <w:t>.</w:t>
      </w:r>
      <w:proofErr w:type="gramEnd"/>
      <w:r w:rsidRPr="006F3D2D">
        <w:rPr>
          <w:rFonts w:ascii="Times New Roman" w:eastAsia="宋体" w:hAnsi="Times New Roman" w:cs="Times New Roman"/>
          <w:kern w:val="0"/>
          <w:szCs w:val="21"/>
        </w:rPr>
        <w:t xml:space="preserve"> </w:t>
      </w:r>
      <w:proofErr w:type="gramStart"/>
      <w:r w:rsidRPr="006F3D2D">
        <w:rPr>
          <w:rFonts w:ascii="Times New Roman" w:eastAsia="宋体" w:hAnsi="Times New Roman" w:cs="Times New Roman"/>
          <w:kern w:val="0"/>
          <w:szCs w:val="21"/>
        </w:rPr>
        <w:t>Electrical test of MoS</w:t>
      </w:r>
      <w:r w:rsidRPr="006F3D2D">
        <w:rPr>
          <w:rFonts w:ascii="Times New Roman" w:eastAsia="宋体" w:hAnsi="Times New Roman" w:cs="Times New Roman"/>
          <w:kern w:val="0"/>
          <w:szCs w:val="21"/>
          <w:vertAlign w:val="subscript"/>
        </w:rPr>
        <w:t>2</w:t>
      </w:r>
      <w:r w:rsidRPr="006F3D2D">
        <w:rPr>
          <w:rFonts w:ascii="Times New Roman" w:eastAsia="宋体" w:hAnsi="Times New Roman" w:cs="Times New Roman"/>
          <w:kern w:val="0"/>
          <w:szCs w:val="21"/>
        </w:rPr>
        <w:t xml:space="preserve"> </w:t>
      </w:r>
      <w:del w:id="133" w:author="zp" w:date="2018-12-21T17:29:00Z">
        <w:r w:rsidRPr="006F3D2D" w:rsidDel="00A650BE">
          <w:rPr>
            <w:rFonts w:ascii="Times New Roman" w:eastAsia="宋体" w:hAnsi="Times New Roman" w:cs="Times New Roman"/>
            <w:kern w:val="0"/>
            <w:szCs w:val="21"/>
          </w:rPr>
          <w:delText>NbA</w:delText>
        </w:r>
      </w:del>
      <w:proofErr w:type="spellStart"/>
      <w:ins w:id="134" w:author="zp" w:date="2018-12-21T17:29:00Z">
        <w:r w:rsidR="00A650BE">
          <w:rPr>
            <w:rFonts w:ascii="Times New Roman" w:eastAsia="宋体" w:hAnsi="Times New Roman" w:cs="Times New Roman"/>
            <w:kern w:val="0"/>
            <w:szCs w:val="21"/>
          </w:rPr>
          <w:t>NrA</w:t>
        </w:r>
      </w:ins>
      <w:proofErr w:type="spellEnd"/>
      <w:r w:rsidRPr="006F3D2D">
        <w:rPr>
          <w:rFonts w:ascii="Times New Roman" w:eastAsia="宋体" w:hAnsi="Times New Roman" w:cs="Times New Roman"/>
          <w:kern w:val="0"/>
          <w:szCs w:val="21"/>
        </w:rPr>
        <w:t>-FET.</w:t>
      </w:r>
      <w:proofErr w:type="gramEnd"/>
      <w:r w:rsidRPr="006F3D2D">
        <w:rPr>
          <w:rFonts w:ascii="Times New Roman" w:eastAsia="宋体" w:hAnsi="Times New Roman" w:cs="Times New Roman"/>
          <w:kern w:val="0"/>
          <w:szCs w:val="21"/>
        </w:rPr>
        <w:t xml:space="preserve"> a) Schematic of </w:t>
      </w:r>
      <w:r w:rsidR="004818D9">
        <w:rPr>
          <w:rFonts w:ascii="Times New Roman" w:eastAsia="宋体" w:hAnsi="Times New Roman" w:cs="Times New Roman"/>
          <w:kern w:val="0"/>
          <w:szCs w:val="21"/>
        </w:rPr>
        <w:t xml:space="preserve">the </w:t>
      </w:r>
      <w:r w:rsidRPr="006F3D2D">
        <w:rPr>
          <w:rFonts w:ascii="Times New Roman" w:eastAsia="宋体" w:hAnsi="Times New Roman" w:cs="Times New Roman"/>
          <w:kern w:val="0"/>
          <w:szCs w:val="21"/>
        </w:rPr>
        <w:t>structure and measurement of fabricated MoS</w:t>
      </w:r>
      <w:r w:rsidRPr="006F3D2D">
        <w:rPr>
          <w:rFonts w:ascii="Times New Roman" w:eastAsia="宋体" w:hAnsi="Times New Roman" w:cs="Times New Roman"/>
          <w:kern w:val="0"/>
          <w:szCs w:val="21"/>
          <w:vertAlign w:val="subscript"/>
        </w:rPr>
        <w:t>2</w:t>
      </w:r>
      <w:r w:rsidRPr="006F3D2D">
        <w:rPr>
          <w:rFonts w:ascii="Times New Roman" w:eastAsia="宋体" w:hAnsi="Times New Roman" w:cs="Times New Roman"/>
          <w:kern w:val="0"/>
          <w:szCs w:val="21"/>
        </w:rPr>
        <w:t xml:space="preserve"> </w:t>
      </w:r>
      <w:del w:id="135" w:author="zp" w:date="2018-12-21T17:29:00Z">
        <w:r w:rsidRPr="006F3D2D" w:rsidDel="00A650BE">
          <w:rPr>
            <w:rFonts w:ascii="Times New Roman" w:eastAsia="宋体" w:hAnsi="Times New Roman" w:cs="Times New Roman"/>
            <w:kern w:val="0"/>
            <w:szCs w:val="21"/>
          </w:rPr>
          <w:delText>NbA</w:delText>
        </w:r>
      </w:del>
      <w:proofErr w:type="spellStart"/>
      <w:ins w:id="136" w:author="zp" w:date="2018-12-21T17:29:00Z">
        <w:r w:rsidR="00A650BE">
          <w:rPr>
            <w:rFonts w:ascii="Times New Roman" w:eastAsia="宋体" w:hAnsi="Times New Roman" w:cs="Times New Roman"/>
            <w:kern w:val="0"/>
            <w:szCs w:val="21"/>
          </w:rPr>
          <w:t>NrA</w:t>
        </w:r>
      </w:ins>
      <w:proofErr w:type="spellEnd"/>
      <w:r w:rsidRPr="006F3D2D">
        <w:rPr>
          <w:rFonts w:ascii="Times New Roman" w:eastAsia="宋体" w:hAnsi="Times New Roman" w:cs="Times New Roman"/>
          <w:kern w:val="0"/>
          <w:szCs w:val="21"/>
        </w:rPr>
        <w:t xml:space="preserve">-FET. b) </w:t>
      </w:r>
      <w:r w:rsidR="0011264E" w:rsidRPr="006F3D2D">
        <w:rPr>
          <w:rFonts w:ascii="Times New Roman" w:eastAsia="宋体" w:hAnsi="Times New Roman" w:cs="Times New Roman"/>
          <w:kern w:val="0"/>
          <w:szCs w:val="21"/>
        </w:rPr>
        <w:t>SEM image of MoS</w:t>
      </w:r>
      <w:r w:rsidR="0011264E" w:rsidRPr="006F3D2D">
        <w:rPr>
          <w:rFonts w:ascii="Times New Roman" w:eastAsia="宋体" w:hAnsi="Times New Roman" w:cs="Times New Roman"/>
          <w:kern w:val="0"/>
          <w:szCs w:val="21"/>
          <w:vertAlign w:val="subscript"/>
        </w:rPr>
        <w:t>2</w:t>
      </w:r>
      <w:r w:rsidR="0011264E" w:rsidRPr="006F3D2D">
        <w:rPr>
          <w:rFonts w:ascii="Times New Roman" w:eastAsia="宋体" w:hAnsi="Times New Roman" w:cs="Times New Roman"/>
          <w:kern w:val="0"/>
          <w:szCs w:val="21"/>
        </w:rPr>
        <w:t xml:space="preserve"> </w:t>
      </w:r>
      <w:proofErr w:type="spellStart"/>
      <w:r w:rsidR="0011264E" w:rsidRPr="006F3D2D">
        <w:rPr>
          <w:rFonts w:ascii="Times New Roman" w:eastAsia="宋体" w:hAnsi="Times New Roman" w:cs="Times New Roman"/>
          <w:kern w:val="0"/>
          <w:szCs w:val="21"/>
        </w:rPr>
        <w:t>nanoribbon</w:t>
      </w:r>
      <w:proofErr w:type="spellEnd"/>
      <w:r w:rsidR="0011264E" w:rsidRPr="006F3D2D">
        <w:rPr>
          <w:rFonts w:ascii="Times New Roman" w:eastAsia="宋体" w:hAnsi="Times New Roman" w:cs="Times New Roman"/>
          <w:kern w:val="0"/>
          <w:szCs w:val="21"/>
        </w:rPr>
        <w:t xml:space="preserve"> arrays used </w:t>
      </w:r>
      <w:r w:rsidR="004818D9">
        <w:rPr>
          <w:rFonts w:ascii="Times New Roman" w:eastAsia="宋体" w:hAnsi="Times New Roman" w:cs="Times New Roman"/>
          <w:kern w:val="0"/>
          <w:szCs w:val="21"/>
        </w:rPr>
        <w:t>for fabricating</w:t>
      </w:r>
      <w:r w:rsidR="0011264E" w:rsidRPr="006F3D2D">
        <w:rPr>
          <w:rFonts w:ascii="Times New Roman" w:eastAsia="宋体" w:hAnsi="Times New Roman" w:cs="Times New Roman"/>
          <w:kern w:val="0"/>
          <w:szCs w:val="21"/>
        </w:rPr>
        <w:t xml:space="preserve"> FET</w:t>
      </w:r>
      <w:r w:rsidR="00ED7B55" w:rsidRPr="006F3D2D">
        <w:rPr>
          <w:rFonts w:ascii="Times New Roman" w:eastAsia="宋体" w:hAnsi="Times New Roman" w:cs="Times New Roman"/>
          <w:kern w:val="0"/>
          <w:szCs w:val="21"/>
        </w:rPr>
        <w:t xml:space="preserve">. </w:t>
      </w:r>
      <w:r w:rsidR="00ED7B55" w:rsidRPr="006F3D2D">
        <w:rPr>
          <w:rFonts w:ascii="Times New Roman" w:eastAsia="宋体" w:hAnsi="Times New Roman" w:cs="Times New Roman"/>
          <w:kern w:val="0"/>
          <w:szCs w:val="21"/>
        </w:rPr>
        <w:lastRenderedPageBreak/>
        <w:t xml:space="preserve">c) Output and </w:t>
      </w:r>
      <w:r w:rsidR="006F3D2D" w:rsidRPr="006F3D2D">
        <w:rPr>
          <w:rFonts w:ascii="Times New Roman" w:eastAsia="宋体" w:hAnsi="Times New Roman" w:cs="Times New Roman"/>
          <w:kern w:val="0"/>
          <w:szCs w:val="21"/>
        </w:rPr>
        <w:t xml:space="preserve">d) transfer </w:t>
      </w:r>
      <w:r w:rsidR="00ED7B55" w:rsidRPr="006F3D2D">
        <w:rPr>
          <w:rFonts w:ascii="Times New Roman" w:eastAsia="宋体" w:hAnsi="Times New Roman" w:cs="Times New Roman"/>
          <w:kern w:val="0"/>
          <w:szCs w:val="21"/>
        </w:rPr>
        <w:t>characteristic curve</w:t>
      </w:r>
      <w:r w:rsidR="006F3D2D" w:rsidRPr="006F3D2D">
        <w:rPr>
          <w:rFonts w:ascii="Times New Roman" w:eastAsia="宋体" w:hAnsi="Times New Roman" w:cs="Times New Roman"/>
          <w:kern w:val="0"/>
          <w:szCs w:val="21"/>
        </w:rPr>
        <w:t xml:space="preserve"> of </w:t>
      </w:r>
      <w:r w:rsidR="008A7B0D">
        <w:rPr>
          <w:rFonts w:ascii="Times New Roman" w:eastAsia="宋体" w:hAnsi="Times New Roman" w:cs="Times New Roman"/>
          <w:kern w:val="0"/>
          <w:szCs w:val="21"/>
        </w:rPr>
        <w:t xml:space="preserve">the </w:t>
      </w:r>
      <w:r w:rsidR="006F3D2D" w:rsidRPr="006F3D2D">
        <w:rPr>
          <w:rFonts w:ascii="Times New Roman" w:eastAsia="宋体" w:hAnsi="Times New Roman" w:cs="Times New Roman"/>
          <w:kern w:val="0"/>
          <w:szCs w:val="21"/>
        </w:rPr>
        <w:t>fabricated MoS</w:t>
      </w:r>
      <w:r w:rsidR="006F3D2D" w:rsidRPr="006F3D2D">
        <w:rPr>
          <w:rFonts w:ascii="Times New Roman" w:eastAsia="宋体" w:hAnsi="Times New Roman" w:cs="Times New Roman"/>
          <w:kern w:val="0"/>
          <w:szCs w:val="21"/>
          <w:vertAlign w:val="subscript"/>
        </w:rPr>
        <w:t>2</w:t>
      </w:r>
      <w:r w:rsidR="006F3D2D" w:rsidRPr="006F3D2D">
        <w:rPr>
          <w:rFonts w:ascii="Times New Roman" w:eastAsia="宋体" w:hAnsi="Times New Roman" w:cs="Times New Roman"/>
          <w:kern w:val="0"/>
          <w:szCs w:val="21"/>
        </w:rPr>
        <w:t xml:space="preserve"> </w:t>
      </w:r>
      <w:del w:id="137" w:author="zp" w:date="2018-12-21T17:29:00Z">
        <w:r w:rsidR="006F3D2D" w:rsidRPr="006F3D2D" w:rsidDel="00A650BE">
          <w:rPr>
            <w:rFonts w:ascii="Times New Roman" w:eastAsia="宋体" w:hAnsi="Times New Roman" w:cs="Times New Roman"/>
            <w:kern w:val="0"/>
            <w:szCs w:val="21"/>
          </w:rPr>
          <w:delText>NbA</w:delText>
        </w:r>
      </w:del>
      <w:proofErr w:type="spellStart"/>
      <w:ins w:id="138" w:author="zp" w:date="2018-12-21T17:29:00Z">
        <w:r w:rsidR="00A650BE">
          <w:rPr>
            <w:rFonts w:ascii="Times New Roman" w:eastAsia="宋体" w:hAnsi="Times New Roman" w:cs="Times New Roman"/>
            <w:kern w:val="0"/>
            <w:szCs w:val="21"/>
          </w:rPr>
          <w:t>NrA</w:t>
        </w:r>
      </w:ins>
      <w:proofErr w:type="spellEnd"/>
      <w:r w:rsidR="006F3D2D" w:rsidRPr="006F3D2D">
        <w:rPr>
          <w:rFonts w:ascii="Times New Roman" w:eastAsia="宋体" w:hAnsi="Times New Roman" w:cs="Times New Roman"/>
          <w:kern w:val="0"/>
          <w:szCs w:val="21"/>
        </w:rPr>
        <w:t>-FET.</w:t>
      </w:r>
    </w:p>
    <w:p w14:paraId="06461E38" w14:textId="77777777" w:rsidR="0078024A" w:rsidRPr="00193004" w:rsidRDefault="0078024A" w:rsidP="0078024A">
      <w:pPr>
        <w:widowControl/>
        <w:spacing w:line="480" w:lineRule="auto"/>
        <w:rPr>
          <w:rFonts w:ascii="Times New Roman" w:eastAsia="宋体" w:hAnsi="Times New Roman" w:cs="Times New Roman"/>
          <w:b/>
          <w:kern w:val="0"/>
          <w:sz w:val="28"/>
          <w:szCs w:val="28"/>
          <w:lang w:eastAsia="en-US"/>
        </w:rPr>
      </w:pPr>
      <w:r w:rsidRPr="00193004">
        <w:rPr>
          <w:rFonts w:ascii="Times New Roman" w:eastAsia="宋体" w:hAnsi="Times New Roman" w:cs="Times New Roman"/>
          <w:b/>
          <w:kern w:val="0"/>
          <w:sz w:val="28"/>
          <w:szCs w:val="28"/>
          <w:lang w:eastAsia="en-US"/>
        </w:rPr>
        <w:t>CONCLUSIONS</w:t>
      </w:r>
    </w:p>
    <w:p w14:paraId="4D53DAC4" w14:textId="3C5A8859" w:rsidR="00203D2B" w:rsidRPr="00193004" w:rsidRDefault="00BE76C9" w:rsidP="009C5766">
      <w:pPr>
        <w:spacing w:after="240" w:line="480" w:lineRule="auto"/>
        <w:ind w:firstLineChars="200" w:firstLine="480"/>
        <w:rPr>
          <w:rFonts w:ascii="Times New Roman" w:eastAsia="宋体" w:hAnsi="Times New Roman" w:cs="Times New Roman"/>
          <w:kern w:val="0"/>
          <w:sz w:val="24"/>
          <w:szCs w:val="20"/>
          <w:lang w:eastAsia="en-US"/>
        </w:rPr>
      </w:pPr>
      <w:r w:rsidRPr="00193004">
        <w:rPr>
          <w:rFonts w:ascii="Times New Roman" w:eastAsia="宋体" w:hAnsi="Times New Roman" w:cs="Times New Roman"/>
          <w:kern w:val="0"/>
          <w:sz w:val="24"/>
          <w:szCs w:val="20"/>
        </w:rPr>
        <w:t xml:space="preserve">Femtosecond laser pulse direct writing was used to </w:t>
      </w:r>
      <w:proofErr w:type="spellStart"/>
      <w:r w:rsidRPr="00193004">
        <w:rPr>
          <w:rFonts w:ascii="Times New Roman" w:eastAsia="宋体" w:hAnsi="Times New Roman" w:cs="Times New Roman"/>
          <w:kern w:val="0"/>
          <w:sz w:val="24"/>
          <w:szCs w:val="20"/>
        </w:rPr>
        <w:t>nonthermally</w:t>
      </w:r>
      <w:proofErr w:type="spellEnd"/>
      <w:r w:rsidRPr="00193004">
        <w:rPr>
          <w:rFonts w:ascii="Times New Roman" w:eastAsia="宋体" w:hAnsi="Times New Roman" w:cs="Times New Roman"/>
          <w:kern w:val="0"/>
          <w:sz w:val="24"/>
          <w:szCs w:val="20"/>
        </w:rPr>
        <w:t xml:space="preserve"> </w:t>
      </w:r>
      <w:r w:rsidR="0083624E" w:rsidRPr="00193004">
        <w:rPr>
          <w:rFonts w:ascii="Times New Roman" w:eastAsia="宋体" w:hAnsi="Times New Roman" w:cs="Times New Roman"/>
          <w:kern w:val="0"/>
          <w:sz w:val="24"/>
          <w:szCs w:val="20"/>
        </w:rPr>
        <w:t>modify</w:t>
      </w:r>
      <w:r w:rsidR="008C5178" w:rsidRPr="00193004">
        <w:rPr>
          <w:rFonts w:ascii="Times New Roman" w:eastAsia="宋体" w:hAnsi="Times New Roman" w:cs="Times New Roman"/>
          <w:kern w:val="0"/>
          <w:sz w:val="24"/>
          <w:szCs w:val="20"/>
        </w:rPr>
        <w:t xml:space="preserve"> multilayer MoS</w:t>
      </w:r>
      <w:r w:rsidR="008C5178" w:rsidRPr="00257C2A">
        <w:rPr>
          <w:rFonts w:ascii="Times New Roman" w:eastAsia="宋体" w:hAnsi="Times New Roman" w:cs="Times New Roman"/>
          <w:kern w:val="0"/>
          <w:sz w:val="24"/>
          <w:szCs w:val="20"/>
          <w:vertAlign w:val="subscript"/>
        </w:rPr>
        <w:t>2</w:t>
      </w:r>
      <w:r w:rsidR="008C5178" w:rsidRPr="00193004">
        <w:rPr>
          <w:rFonts w:ascii="Times New Roman" w:eastAsia="宋体" w:hAnsi="Times New Roman" w:cs="Times New Roman"/>
          <w:kern w:val="0"/>
          <w:sz w:val="24"/>
          <w:szCs w:val="20"/>
        </w:rPr>
        <w:t xml:space="preserve"> flakes, </w:t>
      </w:r>
      <w:r w:rsidR="00C03980" w:rsidRPr="00193004">
        <w:rPr>
          <w:rFonts w:ascii="Times New Roman" w:eastAsia="宋体" w:hAnsi="Times New Roman" w:cs="Times New Roman"/>
          <w:kern w:val="0"/>
          <w:sz w:val="24"/>
          <w:szCs w:val="20"/>
        </w:rPr>
        <w:t xml:space="preserve">induce </w:t>
      </w:r>
      <w:r w:rsidR="00257C2A">
        <w:rPr>
          <w:rFonts w:ascii="Times New Roman" w:eastAsia="宋体" w:hAnsi="Times New Roman" w:cs="Times New Roman"/>
          <w:kern w:val="0"/>
          <w:sz w:val="24"/>
          <w:szCs w:val="20"/>
          <w:lang w:eastAsia="en-US"/>
        </w:rPr>
        <w:t>separated</w:t>
      </w:r>
      <w:r w:rsidR="008C5178" w:rsidRPr="00193004">
        <w:rPr>
          <w:rFonts w:ascii="Times New Roman" w:eastAsia="宋体" w:hAnsi="Times New Roman" w:cs="Times New Roman"/>
          <w:kern w:val="0"/>
          <w:sz w:val="24"/>
          <w:szCs w:val="20"/>
          <w:lang w:eastAsia="en-US"/>
        </w:rPr>
        <w:t xml:space="preserve"> </w:t>
      </w:r>
      <w:r w:rsidR="000F332E">
        <w:rPr>
          <w:rFonts w:ascii="Times New Roman" w:eastAsia="宋体" w:hAnsi="Times New Roman" w:cs="Times New Roman"/>
          <w:kern w:val="0"/>
          <w:sz w:val="24"/>
          <w:szCs w:val="20"/>
          <w:lang w:eastAsia="en-US"/>
        </w:rPr>
        <w:t>MoS</w:t>
      </w:r>
      <w:r w:rsidR="000F332E" w:rsidRPr="00C753F4">
        <w:rPr>
          <w:rFonts w:ascii="Times New Roman" w:eastAsia="宋体" w:hAnsi="Times New Roman" w:cs="Times New Roman"/>
          <w:kern w:val="0"/>
          <w:sz w:val="24"/>
          <w:szCs w:val="20"/>
          <w:vertAlign w:val="subscript"/>
          <w:lang w:eastAsia="en-US"/>
        </w:rPr>
        <w:t>2</w:t>
      </w:r>
      <w:r w:rsidR="000F332E">
        <w:rPr>
          <w:rFonts w:ascii="Times New Roman" w:eastAsia="宋体" w:hAnsi="Times New Roman" w:cs="Times New Roman"/>
          <w:kern w:val="0"/>
          <w:sz w:val="24"/>
          <w:szCs w:val="20"/>
          <w:lang w:eastAsia="en-US"/>
        </w:rPr>
        <w:t xml:space="preserve"> </w:t>
      </w:r>
      <w:proofErr w:type="spellStart"/>
      <w:r w:rsidR="008C5178" w:rsidRPr="00193004">
        <w:rPr>
          <w:rFonts w:ascii="Times New Roman" w:eastAsia="宋体" w:hAnsi="Times New Roman" w:cs="Times New Roman"/>
          <w:kern w:val="0"/>
          <w:sz w:val="24"/>
          <w:szCs w:val="20"/>
          <w:lang w:eastAsia="en-US"/>
        </w:rPr>
        <w:t>nanoribbon</w:t>
      </w:r>
      <w:proofErr w:type="spellEnd"/>
      <w:r w:rsidR="008C5178" w:rsidRPr="00193004">
        <w:rPr>
          <w:rFonts w:ascii="Times New Roman" w:eastAsia="宋体" w:hAnsi="Times New Roman" w:cs="Times New Roman"/>
          <w:kern w:val="0"/>
          <w:sz w:val="24"/>
          <w:szCs w:val="20"/>
          <w:lang w:eastAsia="en-US"/>
        </w:rPr>
        <w:t xml:space="preserve"> arrays</w:t>
      </w:r>
      <w:r w:rsidR="00ED342F" w:rsidRPr="00193004">
        <w:rPr>
          <w:rFonts w:ascii="Times New Roman" w:eastAsia="宋体" w:hAnsi="Times New Roman" w:cs="Times New Roman"/>
          <w:kern w:val="0"/>
          <w:sz w:val="24"/>
          <w:szCs w:val="20"/>
          <w:lang w:eastAsia="en-US"/>
        </w:rPr>
        <w:t xml:space="preserve">, and </w:t>
      </w:r>
      <w:r w:rsidR="000F332E" w:rsidRPr="000F332E">
        <w:rPr>
          <w:rFonts w:ascii="Times New Roman" w:eastAsia="宋体" w:hAnsi="Times New Roman" w:cs="Times New Roman"/>
          <w:kern w:val="0"/>
          <w:sz w:val="24"/>
          <w:szCs w:val="20"/>
          <w:lang w:eastAsia="en-US"/>
        </w:rPr>
        <w:t>arbitrarily</w:t>
      </w:r>
      <w:r w:rsidR="000F332E" w:rsidRPr="000F332E" w:rsidDel="000F332E">
        <w:rPr>
          <w:rFonts w:ascii="Times New Roman" w:eastAsia="宋体" w:hAnsi="Times New Roman" w:cs="Times New Roman"/>
          <w:kern w:val="0"/>
          <w:sz w:val="24"/>
          <w:szCs w:val="20"/>
          <w:lang w:eastAsia="en-US"/>
        </w:rPr>
        <w:t xml:space="preserve"> </w:t>
      </w:r>
      <w:r w:rsidR="0083624E" w:rsidRPr="00193004">
        <w:rPr>
          <w:rFonts w:ascii="Times New Roman" w:eastAsia="宋体" w:hAnsi="Times New Roman" w:cs="Times New Roman"/>
          <w:kern w:val="0"/>
          <w:sz w:val="24"/>
          <w:szCs w:val="20"/>
          <w:lang w:eastAsia="en-US"/>
        </w:rPr>
        <w:t>pattern</w:t>
      </w:r>
      <w:r w:rsidR="00B00F90" w:rsidRPr="00193004">
        <w:rPr>
          <w:rFonts w:ascii="Times New Roman" w:eastAsia="宋体" w:hAnsi="Times New Roman" w:cs="Times New Roman"/>
          <w:kern w:val="0"/>
          <w:sz w:val="24"/>
          <w:szCs w:val="20"/>
          <w:lang w:eastAsia="en-US"/>
        </w:rPr>
        <w:t xml:space="preserve"> MoS</w:t>
      </w:r>
      <w:r w:rsidR="00B00F90" w:rsidRPr="00665129">
        <w:rPr>
          <w:rFonts w:ascii="Times New Roman" w:eastAsia="宋体" w:hAnsi="Times New Roman" w:cs="Times New Roman"/>
          <w:kern w:val="0"/>
          <w:sz w:val="24"/>
          <w:szCs w:val="20"/>
          <w:vertAlign w:val="subscript"/>
          <w:lang w:eastAsia="en-US"/>
        </w:rPr>
        <w:t>2</w:t>
      </w:r>
      <w:r w:rsidR="00B00F90" w:rsidRPr="00193004">
        <w:rPr>
          <w:rFonts w:ascii="Times New Roman" w:eastAsia="宋体" w:hAnsi="Times New Roman" w:cs="Times New Roman"/>
          <w:kern w:val="0"/>
          <w:sz w:val="24"/>
          <w:szCs w:val="20"/>
          <w:lang w:eastAsia="en-US"/>
        </w:rPr>
        <w:t xml:space="preserve"> flakes</w:t>
      </w:r>
      <w:r w:rsidR="0083624E" w:rsidRPr="00193004">
        <w:rPr>
          <w:rFonts w:ascii="Times New Roman" w:eastAsia="宋体" w:hAnsi="Times New Roman" w:cs="Times New Roman"/>
          <w:kern w:val="0"/>
          <w:sz w:val="24"/>
          <w:szCs w:val="20"/>
          <w:lang w:eastAsia="en-US"/>
        </w:rPr>
        <w:t xml:space="preserve"> </w:t>
      </w:r>
      <w:r w:rsidR="00A77EC6">
        <w:rPr>
          <w:rFonts w:ascii="Times New Roman" w:eastAsia="宋体" w:hAnsi="Times New Roman" w:cs="Times New Roman"/>
          <w:kern w:val="0"/>
          <w:sz w:val="24"/>
          <w:szCs w:val="20"/>
          <w:lang w:eastAsia="en-US"/>
        </w:rPr>
        <w:t xml:space="preserve">to </w:t>
      </w:r>
      <w:r w:rsidR="0083624E" w:rsidRPr="00193004">
        <w:rPr>
          <w:rFonts w:ascii="Times New Roman" w:eastAsia="宋体" w:hAnsi="Times New Roman" w:cs="Times New Roman"/>
          <w:kern w:val="0"/>
          <w:sz w:val="24"/>
          <w:szCs w:val="20"/>
          <w:lang w:eastAsia="en-US"/>
        </w:rPr>
        <w:t>form different MoS</w:t>
      </w:r>
      <w:r w:rsidR="0083624E" w:rsidRPr="00665129">
        <w:rPr>
          <w:rFonts w:ascii="Times New Roman" w:eastAsia="宋体" w:hAnsi="Times New Roman" w:cs="Times New Roman"/>
          <w:kern w:val="0"/>
          <w:sz w:val="24"/>
          <w:szCs w:val="20"/>
          <w:vertAlign w:val="subscript"/>
          <w:lang w:eastAsia="en-US"/>
        </w:rPr>
        <w:t>2</w:t>
      </w:r>
      <w:r w:rsidR="0083624E" w:rsidRPr="00193004">
        <w:rPr>
          <w:rFonts w:ascii="Times New Roman" w:eastAsia="宋体" w:hAnsi="Times New Roman" w:cs="Times New Roman"/>
          <w:kern w:val="0"/>
          <w:sz w:val="24"/>
          <w:szCs w:val="20"/>
          <w:lang w:eastAsia="en-US"/>
        </w:rPr>
        <w:t xml:space="preserve"> </w:t>
      </w:r>
      <w:r w:rsidR="000F332E">
        <w:rPr>
          <w:rFonts w:ascii="Times New Roman" w:eastAsia="宋体" w:hAnsi="Times New Roman" w:cs="Times New Roman"/>
          <w:kern w:val="0"/>
          <w:sz w:val="24"/>
          <w:szCs w:val="20"/>
          <w:lang w:eastAsia="en-US"/>
        </w:rPr>
        <w:t>micro</w:t>
      </w:r>
      <w:r w:rsidR="00A77EC6">
        <w:rPr>
          <w:rFonts w:ascii="Times New Roman" w:eastAsia="宋体" w:hAnsi="Times New Roman" w:cs="Times New Roman"/>
          <w:kern w:val="0"/>
          <w:sz w:val="24"/>
          <w:szCs w:val="20"/>
          <w:lang w:eastAsia="en-US"/>
        </w:rPr>
        <w:t>/</w:t>
      </w:r>
      <w:r w:rsidR="000F332E">
        <w:rPr>
          <w:rFonts w:ascii="Times New Roman" w:eastAsia="宋体" w:hAnsi="Times New Roman" w:cs="Times New Roman"/>
          <w:kern w:val="0"/>
          <w:sz w:val="24"/>
          <w:szCs w:val="20"/>
          <w:lang w:eastAsia="en-US"/>
        </w:rPr>
        <w:t>nano</w:t>
      </w:r>
      <w:r w:rsidR="0083624E" w:rsidRPr="00193004">
        <w:rPr>
          <w:rFonts w:ascii="Times New Roman" w:eastAsia="宋体" w:hAnsi="Times New Roman" w:cs="Times New Roman"/>
          <w:kern w:val="0"/>
          <w:sz w:val="24"/>
          <w:szCs w:val="20"/>
          <w:lang w:eastAsia="en-US"/>
        </w:rPr>
        <w:t>structures</w:t>
      </w:r>
      <w:r w:rsidR="00B00F90" w:rsidRPr="00193004">
        <w:rPr>
          <w:rFonts w:ascii="Times New Roman" w:eastAsia="宋体" w:hAnsi="Times New Roman" w:cs="Times New Roman"/>
          <w:kern w:val="0"/>
          <w:sz w:val="24"/>
          <w:szCs w:val="20"/>
          <w:lang w:eastAsia="en-US"/>
        </w:rPr>
        <w:t xml:space="preserve">. </w:t>
      </w:r>
      <w:r w:rsidR="00B77AC0" w:rsidRPr="00193004">
        <w:rPr>
          <w:rFonts w:ascii="Times New Roman" w:eastAsia="宋体" w:hAnsi="Times New Roman" w:cs="Times New Roman"/>
          <w:kern w:val="0"/>
          <w:sz w:val="24"/>
          <w:szCs w:val="20"/>
          <w:lang w:eastAsia="en-US"/>
        </w:rPr>
        <w:t>Optical</w:t>
      </w:r>
      <w:r w:rsidR="009B610E" w:rsidRPr="00193004">
        <w:rPr>
          <w:rFonts w:ascii="Times New Roman" w:eastAsia="宋体" w:hAnsi="Times New Roman" w:cs="Times New Roman"/>
          <w:kern w:val="0"/>
          <w:sz w:val="24"/>
          <w:szCs w:val="20"/>
          <w:lang w:eastAsia="en-US"/>
        </w:rPr>
        <w:t xml:space="preserve"> microscope</w:t>
      </w:r>
      <w:r w:rsidR="00B77AC0" w:rsidRPr="00193004">
        <w:rPr>
          <w:rFonts w:ascii="Times New Roman" w:eastAsia="宋体" w:hAnsi="Times New Roman" w:cs="Times New Roman"/>
          <w:kern w:val="0"/>
          <w:sz w:val="24"/>
          <w:szCs w:val="20"/>
          <w:lang w:eastAsia="en-US"/>
        </w:rPr>
        <w:t xml:space="preserve">, AFM, </w:t>
      </w:r>
      <w:r w:rsidR="009B610E" w:rsidRPr="00193004">
        <w:rPr>
          <w:rFonts w:ascii="Times New Roman" w:eastAsia="宋体" w:hAnsi="Times New Roman" w:cs="Times New Roman"/>
          <w:kern w:val="0"/>
          <w:sz w:val="24"/>
          <w:szCs w:val="20"/>
          <w:lang w:eastAsia="en-US"/>
        </w:rPr>
        <w:t xml:space="preserve">and </w:t>
      </w:r>
      <w:r w:rsidR="00B77AC0" w:rsidRPr="00193004">
        <w:rPr>
          <w:rFonts w:ascii="Times New Roman" w:eastAsia="宋体" w:hAnsi="Times New Roman" w:cs="Times New Roman"/>
          <w:kern w:val="0"/>
          <w:sz w:val="24"/>
          <w:szCs w:val="20"/>
          <w:lang w:eastAsia="en-US"/>
        </w:rPr>
        <w:t xml:space="preserve">SEM </w:t>
      </w:r>
      <w:r w:rsidR="009B610E" w:rsidRPr="00193004">
        <w:rPr>
          <w:rFonts w:ascii="Times New Roman" w:eastAsia="宋体" w:hAnsi="Times New Roman" w:cs="Times New Roman"/>
          <w:kern w:val="0"/>
          <w:sz w:val="24"/>
          <w:szCs w:val="20"/>
          <w:lang w:eastAsia="en-US"/>
        </w:rPr>
        <w:t>w</w:t>
      </w:r>
      <w:r w:rsidR="00A77EC6">
        <w:rPr>
          <w:rFonts w:ascii="Times New Roman" w:eastAsia="宋体" w:hAnsi="Times New Roman" w:cs="Times New Roman"/>
          <w:kern w:val="0"/>
          <w:sz w:val="24"/>
          <w:szCs w:val="20"/>
          <w:lang w:eastAsia="en-US"/>
        </w:rPr>
        <w:t>ere</w:t>
      </w:r>
      <w:r w:rsidR="009B610E" w:rsidRPr="00193004">
        <w:rPr>
          <w:rFonts w:ascii="Times New Roman" w:eastAsia="宋体" w:hAnsi="Times New Roman" w:cs="Times New Roman"/>
          <w:kern w:val="0"/>
          <w:sz w:val="24"/>
          <w:szCs w:val="20"/>
          <w:lang w:eastAsia="en-US"/>
        </w:rPr>
        <w:t xml:space="preserve"> performed to characterize the </w:t>
      </w:r>
      <w:r w:rsidR="00F2728A" w:rsidRPr="00193004">
        <w:rPr>
          <w:rFonts w:ascii="Times New Roman" w:eastAsia="宋体" w:hAnsi="Times New Roman" w:cs="Times New Roman"/>
          <w:kern w:val="0"/>
          <w:sz w:val="24"/>
          <w:szCs w:val="20"/>
          <w:lang w:eastAsia="en-US"/>
        </w:rPr>
        <w:t xml:space="preserve">physical micromorphology of </w:t>
      </w:r>
      <w:r w:rsidR="009D1F67" w:rsidRPr="00193004">
        <w:rPr>
          <w:rFonts w:ascii="Times New Roman" w:eastAsia="宋体" w:hAnsi="Times New Roman" w:cs="Times New Roman"/>
          <w:kern w:val="0"/>
          <w:sz w:val="24"/>
          <w:szCs w:val="20"/>
          <w:lang w:eastAsia="en-US"/>
        </w:rPr>
        <w:t>laser processed-</w:t>
      </w:r>
      <w:r w:rsidR="00F2728A" w:rsidRPr="00193004">
        <w:rPr>
          <w:rFonts w:ascii="Times New Roman" w:eastAsia="宋体" w:hAnsi="Times New Roman" w:cs="Times New Roman"/>
          <w:kern w:val="0"/>
          <w:sz w:val="24"/>
          <w:szCs w:val="20"/>
          <w:lang w:eastAsia="en-US"/>
        </w:rPr>
        <w:t>MoS</w:t>
      </w:r>
      <w:r w:rsidR="00F2728A" w:rsidRPr="00665129">
        <w:rPr>
          <w:rFonts w:ascii="Times New Roman" w:eastAsia="宋体" w:hAnsi="Times New Roman" w:cs="Times New Roman"/>
          <w:kern w:val="0"/>
          <w:sz w:val="24"/>
          <w:szCs w:val="20"/>
          <w:vertAlign w:val="subscript"/>
          <w:lang w:eastAsia="en-US"/>
        </w:rPr>
        <w:t>2</w:t>
      </w:r>
      <w:r w:rsidR="00F2728A" w:rsidRPr="00193004">
        <w:rPr>
          <w:rFonts w:ascii="Times New Roman" w:eastAsia="宋体" w:hAnsi="Times New Roman" w:cs="Times New Roman"/>
          <w:kern w:val="0"/>
          <w:sz w:val="24"/>
          <w:szCs w:val="20"/>
          <w:lang w:eastAsia="en-US"/>
        </w:rPr>
        <w:t xml:space="preserve"> flakes. </w:t>
      </w:r>
      <w:r w:rsidR="00E35291" w:rsidRPr="00193004">
        <w:rPr>
          <w:rFonts w:ascii="Times New Roman" w:eastAsia="宋体" w:hAnsi="Times New Roman" w:cs="Times New Roman"/>
          <w:kern w:val="0"/>
          <w:sz w:val="24"/>
          <w:szCs w:val="20"/>
          <w:lang w:eastAsia="en-US"/>
        </w:rPr>
        <w:t>EDX</w:t>
      </w:r>
      <w:r w:rsidR="008B418E" w:rsidRPr="00193004">
        <w:rPr>
          <w:rFonts w:ascii="Times New Roman" w:eastAsia="宋体" w:hAnsi="Times New Roman" w:cs="Times New Roman"/>
          <w:kern w:val="0"/>
          <w:sz w:val="24"/>
          <w:szCs w:val="20"/>
          <w:lang w:eastAsia="en-US"/>
        </w:rPr>
        <w:t xml:space="preserve"> mapping </w:t>
      </w:r>
      <w:r w:rsidR="00E35291" w:rsidRPr="00193004">
        <w:rPr>
          <w:rFonts w:ascii="Times New Roman" w:eastAsia="宋体" w:hAnsi="Times New Roman" w:cs="Times New Roman"/>
          <w:kern w:val="0"/>
          <w:sz w:val="24"/>
          <w:szCs w:val="20"/>
          <w:lang w:eastAsia="en-US"/>
        </w:rPr>
        <w:t>indicated</w:t>
      </w:r>
      <w:r w:rsidR="008B418E" w:rsidRPr="00193004">
        <w:rPr>
          <w:rFonts w:ascii="Times New Roman" w:eastAsia="宋体" w:hAnsi="Times New Roman" w:cs="Times New Roman"/>
          <w:kern w:val="0"/>
          <w:sz w:val="24"/>
          <w:szCs w:val="20"/>
          <w:lang w:eastAsia="en-US"/>
        </w:rPr>
        <w:t xml:space="preserve"> the separation of MoS</w:t>
      </w:r>
      <w:r w:rsidR="008B418E" w:rsidRPr="00193004">
        <w:rPr>
          <w:rFonts w:ascii="Times New Roman" w:eastAsia="宋体" w:hAnsi="Times New Roman" w:cs="Times New Roman"/>
          <w:kern w:val="0"/>
          <w:sz w:val="24"/>
          <w:szCs w:val="20"/>
          <w:vertAlign w:val="subscript"/>
          <w:lang w:eastAsia="en-US"/>
        </w:rPr>
        <w:t>2</w:t>
      </w:r>
      <w:r w:rsidR="008B418E" w:rsidRPr="00193004">
        <w:rPr>
          <w:rFonts w:ascii="Times New Roman" w:eastAsia="宋体" w:hAnsi="Times New Roman" w:cs="Times New Roman"/>
          <w:kern w:val="0"/>
          <w:sz w:val="24"/>
          <w:szCs w:val="20"/>
          <w:lang w:eastAsia="en-US"/>
        </w:rPr>
        <w:t xml:space="preserve"> </w:t>
      </w:r>
      <w:proofErr w:type="spellStart"/>
      <w:r w:rsidR="008B418E" w:rsidRPr="00193004">
        <w:rPr>
          <w:rFonts w:ascii="Times New Roman" w:eastAsia="宋体" w:hAnsi="Times New Roman" w:cs="Times New Roman"/>
          <w:kern w:val="0"/>
          <w:sz w:val="24"/>
          <w:szCs w:val="20"/>
          <w:lang w:eastAsia="en-US"/>
        </w:rPr>
        <w:t>nanoribbons</w:t>
      </w:r>
      <w:proofErr w:type="spellEnd"/>
      <w:r w:rsidR="008B418E" w:rsidRPr="00193004">
        <w:rPr>
          <w:rFonts w:ascii="Times New Roman" w:eastAsia="宋体" w:hAnsi="Times New Roman" w:cs="Times New Roman"/>
          <w:kern w:val="0"/>
          <w:sz w:val="24"/>
          <w:szCs w:val="20"/>
          <w:lang w:eastAsia="en-US"/>
        </w:rPr>
        <w:t>, proving the formation of MoS</w:t>
      </w:r>
      <w:r w:rsidR="008B418E" w:rsidRPr="00193004">
        <w:rPr>
          <w:rFonts w:ascii="Times New Roman" w:eastAsia="宋体" w:hAnsi="Times New Roman" w:cs="Times New Roman"/>
          <w:kern w:val="0"/>
          <w:sz w:val="24"/>
          <w:szCs w:val="20"/>
          <w:vertAlign w:val="subscript"/>
          <w:lang w:eastAsia="en-US"/>
        </w:rPr>
        <w:t>2</w:t>
      </w:r>
      <w:r w:rsidR="008B418E" w:rsidRPr="00193004">
        <w:rPr>
          <w:rFonts w:ascii="Times New Roman" w:eastAsia="宋体" w:hAnsi="Times New Roman" w:cs="Times New Roman"/>
          <w:kern w:val="0"/>
          <w:sz w:val="24"/>
          <w:szCs w:val="20"/>
          <w:lang w:eastAsia="en-US"/>
        </w:rPr>
        <w:t xml:space="preserve"> </w:t>
      </w:r>
      <w:proofErr w:type="spellStart"/>
      <w:r w:rsidR="008B418E" w:rsidRPr="00193004">
        <w:rPr>
          <w:rFonts w:ascii="Times New Roman" w:eastAsia="宋体" w:hAnsi="Times New Roman" w:cs="Times New Roman"/>
          <w:kern w:val="0"/>
          <w:sz w:val="24"/>
          <w:szCs w:val="20"/>
          <w:lang w:eastAsia="en-US"/>
        </w:rPr>
        <w:t>nanoribbons</w:t>
      </w:r>
      <w:proofErr w:type="spellEnd"/>
      <w:r w:rsidR="008B418E" w:rsidRPr="00193004">
        <w:rPr>
          <w:rFonts w:ascii="Times New Roman" w:eastAsia="宋体" w:hAnsi="Times New Roman" w:cs="Times New Roman"/>
          <w:kern w:val="0"/>
          <w:sz w:val="24"/>
          <w:szCs w:val="20"/>
          <w:lang w:eastAsia="en-US"/>
        </w:rPr>
        <w:t xml:space="preserve"> rather than surface structures on MoS</w:t>
      </w:r>
      <w:r w:rsidR="008B418E" w:rsidRPr="00193004">
        <w:rPr>
          <w:rFonts w:ascii="Times New Roman" w:eastAsia="宋体" w:hAnsi="Times New Roman" w:cs="Times New Roman"/>
          <w:kern w:val="0"/>
          <w:sz w:val="24"/>
          <w:szCs w:val="20"/>
          <w:vertAlign w:val="subscript"/>
          <w:lang w:eastAsia="en-US"/>
        </w:rPr>
        <w:t>2</w:t>
      </w:r>
      <w:r w:rsidR="008B418E" w:rsidRPr="00193004">
        <w:rPr>
          <w:rFonts w:ascii="Times New Roman" w:eastAsia="宋体" w:hAnsi="Times New Roman" w:cs="Times New Roman"/>
          <w:kern w:val="0"/>
          <w:sz w:val="24"/>
          <w:szCs w:val="20"/>
          <w:lang w:eastAsia="en-US"/>
        </w:rPr>
        <w:t xml:space="preserve">. Raman spectra </w:t>
      </w:r>
      <w:r w:rsidR="00944AA4" w:rsidRPr="00193004">
        <w:rPr>
          <w:rFonts w:ascii="Times New Roman" w:eastAsia="宋体" w:hAnsi="Times New Roman" w:cs="Times New Roman"/>
          <w:kern w:val="0"/>
          <w:sz w:val="24"/>
          <w:szCs w:val="20"/>
          <w:lang w:eastAsia="en-US"/>
        </w:rPr>
        <w:t>indicated the non-thermal effect of femtosecond laser processing, also proved the separation of MoS</w:t>
      </w:r>
      <w:r w:rsidR="00944AA4" w:rsidRPr="00193004">
        <w:rPr>
          <w:rFonts w:ascii="Times New Roman" w:eastAsia="宋体" w:hAnsi="Times New Roman" w:cs="Times New Roman"/>
          <w:kern w:val="0"/>
          <w:sz w:val="24"/>
          <w:szCs w:val="20"/>
          <w:vertAlign w:val="subscript"/>
          <w:lang w:eastAsia="en-US"/>
        </w:rPr>
        <w:t>2</w:t>
      </w:r>
      <w:r w:rsidR="00944AA4" w:rsidRPr="00193004">
        <w:rPr>
          <w:rFonts w:ascii="Times New Roman" w:eastAsia="宋体" w:hAnsi="Times New Roman" w:cs="Times New Roman"/>
          <w:kern w:val="0"/>
          <w:sz w:val="24"/>
          <w:szCs w:val="20"/>
          <w:lang w:eastAsia="en-US"/>
        </w:rPr>
        <w:t xml:space="preserve"> </w:t>
      </w:r>
      <w:proofErr w:type="spellStart"/>
      <w:r w:rsidR="00944AA4" w:rsidRPr="00193004">
        <w:rPr>
          <w:rFonts w:ascii="Times New Roman" w:eastAsia="宋体" w:hAnsi="Times New Roman" w:cs="Times New Roman"/>
          <w:kern w:val="0"/>
          <w:sz w:val="24"/>
          <w:szCs w:val="20"/>
          <w:lang w:eastAsia="en-US"/>
        </w:rPr>
        <w:t>nanoribbons</w:t>
      </w:r>
      <w:proofErr w:type="spellEnd"/>
      <w:r w:rsidR="00944AA4" w:rsidRPr="00193004">
        <w:rPr>
          <w:rFonts w:ascii="Times New Roman" w:eastAsia="宋体" w:hAnsi="Times New Roman" w:cs="Times New Roman"/>
          <w:kern w:val="0"/>
          <w:sz w:val="24"/>
          <w:szCs w:val="20"/>
          <w:lang w:eastAsia="en-US"/>
        </w:rPr>
        <w:t xml:space="preserve"> and </w:t>
      </w:r>
      <w:r w:rsidR="003541A0" w:rsidRPr="00193004">
        <w:rPr>
          <w:rFonts w:ascii="Times New Roman" w:eastAsia="宋体" w:hAnsi="Times New Roman" w:cs="Times New Roman"/>
          <w:kern w:val="0"/>
          <w:sz w:val="24"/>
          <w:szCs w:val="20"/>
          <w:lang w:eastAsia="en-US"/>
        </w:rPr>
        <w:t xml:space="preserve">the </w:t>
      </w:r>
      <w:r w:rsidR="00944AA4" w:rsidRPr="00193004">
        <w:rPr>
          <w:rFonts w:ascii="Times New Roman" w:eastAsia="宋体" w:hAnsi="Times New Roman" w:cs="Times New Roman"/>
          <w:kern w:val="0"/>
          <w:sz w:val="24"/>
          <w:szCs w:val="20"/>
          <w:lang w:eastAsia="en-US"/>
        </w:rPr>
        <w:t>penetrating gaps between them.</w:t>
      </w:r>
      <w:r w:rsidR="00107B77" w:rsidRPr="00193004">
        <w:rPr>
          <w:rFonts w:ascii="Times New Roman" w:eastAsia="宋体" w:hAnsi="Times New Roman" w:cs="Times New Roman"/>
          <w:kern w:val="0"/>
          <w:sz w:val="24"/>
          <w:szCs w:val="20"/>
          <w:lang w:eastAsia="en-US"/>
        </w:rPr>
        <w:t xml:space="preserve"> XPS spectra indicated that </w:t>
      </w:r>
      <w:r w:rsidR="00665129">
        <w:rPr>
          <w:rFonts w:ascii="Times New Roman" w:eastAsia="宋体" w:hAnsi="Times New Roman" w:cs="Times New Roman"/>
          <w:kern w:val="0"/>
          <w:sz w:val="24"/>
          <w:szCs w:val="20"/>
          <w:lang w:eastAsia="en-US"/>
        </w:rPr>
        <w:t xml:space="preserve">more </w:t>
      </w:r>
      <w:r w:rsidR="00107B77" w:rsidRPr="00193004">
        <w:rPr>
          <w:rFonts w:ascii="Times New Roman" w:eastAsia="宋体" w:hAnsi="Times New Roman" w:cs="Times New Roman"/>
          <w:kern w:val="0"/>
          <w:sz w:val="24"/>
          <w:szCs w:val="20"/>
          <w:lang w:eastAsia="en-US"/>
        </w:rPr>
        <w:t xml:space="preserve">oxygen </w:t>
      </w:r>
      <w:r w:rsidR="003541A0" w:rsidRPr="00193004">
        <w:rPr>
          <w:rFonts w:ascii="Times New Roman" w:eastAsia="宋体" w:hAnsi="Times New Roman" w:cs="Times New Roman"/>
          <w:kern w:val="0"/>
          <w:sz w:val="24"/>
          <w:szCs w:val="20"/>
          <w:lang w:eastAsia="en-US"/>
        </w:rPr>
        <w:t>molecules</w:t>
      </w:r>
      <w:r w:rsidR="00107B77" w:rsidRPr="00193004">
        <w:rPr>
          <w:rFonts w:ascii="Times New Roman" w:eastAsia="宋体" w:hAnsi="Times New Roman" w:cs="Times New Roman"/>
          <w:kern w:val="0"/>
          <w:sz w:val="24"/>
          <w:szCs w:val="20"/>
          <w:lang w:eastAsia="en-US"/>
        </w:rPr>
        <w:t xml:space="preserve"> were chemical and physical bonded to </w:t>
      </w:r>
      <w:r w:rsidR="00107B77" w:rsidRPr="00193004">
        <w:rPr>
          <w:rFonts w:ascii="Times New Roman" w:eastAsia="宋体" w:hAnsi="Times New Roman" w:cs="Times New Roman"/>
          <w:kern w:val="0"/>
          <w:sz w:val="24"/>
          <w:szCs w:val="20"/>
          <w:lang w:val="en-GB" w:eastAsia="en-US"/>
        </w:rPr>
        <w:t>FL</w:t>
      </w:r>
      <w:r w:rsidR="00665129">
        <w:rPr>
          <w:rFonts w:ascii="Times New Roman" w:eastAsia="宋体" w:hAnsi="Times New Roman" w:cs="Times New Roman"/>
          <w:kern w:val="0"/>
          <w:sz w:val="24"/>
          <w:szCs w:val="20"/>
          <w:lang w:val="en-GB" w:eastAsia="en-US"/>
        </w:rPr>
        <w:t>P</w:t>
      </w:r>
      <w:r w:rsidR="00107B77" w:rsidRPr="00193004">
        <w:rPr>
          <w:rFonts w:ascii="Times New Roman" w:eastAsia="宋体" w:hAnsi="Times New Roman" w:cs="Times New Roman"/>
          <w:kern w:val="0"/>
          <w:sz w:val="24"/>
          <w:szCs w:val="20"/>
          <w:lang w:val="en-GB" w:eastAsia="en-US"/>
        </w:rPr>
        <w:t>-MoS</w:t>
      </w:r>
      <w:r w:rsidR="00107B77" w:rsidRPr="00193004">
        <w:rPr>
          <w:rFonts w:ascii="Times New Roman" w:eastAsia="宋体" w:hAnsi="Times New Roman" w:cs="Times New Roman"/>
          <w:kern w:val="0"/>
          <w:sz w:val="24"/>
          <w:szCs w:val="20"/>
          <w:vertAlign w:val="subscript"/>
          <w:lang w:val="en-GB" w:eastAsia="en-US"/>
        </w:rPr>
        <w:t>2</w:t>
      </w:r>
      <w:r w:rsidR="00E75622" w:rsidRPr="00193004">
        <w:rPr>
          <w:rFonts w:ascii="Times New Roman" w:eastAsia="宋体" w:hAnsi="Times New Roman" w:cs="Times New Roman"/>
          <w:kern w:val="0"/>
          <w:sz w:val="24"/>
          <w:szCs w:val="20"/>
          <w:lang w:val="en-GB" w:eastAsia="en-US"/>
        </w:rPr>
        <w:t xml:space="preserve">, </w:t>
      </w:r>
      <w:r w:rsidR="00AA2591">
        <w:rPr>
          <w:rFonts w:ascii="Times New Roman" w:eastAsia="宋体" w:hAnsi="Times New Roman" w:cs="Times New Roman"/>
          <w:kern w:val="0"/>
          <w:sz w:val="24"/>
          <w:szCs w:val="20"/>
          <w:lang w:val="en-GB" w:eastAsia="en-US"/>
        </w:rPr>
        <w:t xml:space="preserve">which </w:t>
      </w:r>
      <w:r w:rsidR="00107B77" w:rsidRPr="00193004">
        <w:rPr>
          <w:rFonts w:ascii="Times New Roman" w:eastAsia="宋体" w:hAnsi="Times New Roman" w:cs="Times New Roman"/>
          <w:kern w:val="0"/>
          <w:sz w:val="24"/>
          <w:szCs w:val="20"/>
          <w:lang w:val="en-GB" w:eastAsia="en-US"/>
        </w:rPr>
        <w:t>attributed to the roughness defect sites on MoS</w:t>
      </w:r>
      <w:r w:rsidR="00107B77" w:rsidRPr="00193004">
        <w:rPr>
          <w:rFonts w:ascii="Times New Roman" w:eastAsia="宋体" w:hAnsi="Times New Roman" w:cs="Times New Roman"/>
          <w:kern w:val="0"/>
          <w:sz w:val="24"/>
          <w:szCs w:val="20"/>
          <w:vertAlign w:val="subscript"/>
          <w:lang w:val="en-GB" w:eastAsia="en-US"/>
        </w:rPr>
        <w:t>2</w:t>
      </w:r>
      <w:r w:rsidR="00107B77" w:rsidRPr="00193004">
        <w:rPr>
          <w:rFonts w:ascii="Times New Roman" w:eastAsia="宋体" w:hAnsi="Times New Roman" w:cs="Times New Roman"/>
          <w:kern w:val="0"/>
          <w:sz w:val="24"/>
          <w:szCs w:val="20"/>
          <w:lang w:val="en-GB" w:eastAsia="en-US"/>
        </w:rPr>
        <w:t xml:space="preserve"> </w:t>
      </w:r>
      <w:proofErr w:type="spellStart"/>
      <w:r w:rsidR="00107B77" w:rsidRPr="00193004">
        <w:rPr>
          <w:rFonts w:ascii="Times New Roman" w:eastAsia="宋体" w:hAnsi="Times New Roman" w:cs="Times New Roman"/>
          <w:kern w:val="0"/>
          <w:sz w:val="24"/>
          <w:szCs w:val="20"/>
          <w:lang w:val="en-GB" w:eastAsia="en-US"/>
        </w:rPr>
        <w:t>nanoribbons</w:t>
      </w:r>
      <w:proofErr w:type="spellEnd"/>
      <w:r w:rsidR="00107B77" w:rsidRPr="00193004">
        <w:rPr>
          <w:rFonts w:ascii="Times New Roman" w:eastAsia="宋体" w:hAnsi="Times New Roman" w:cs="Times New Roman"/>
          <w:kern w:val="0"/>
          <w:sz w:val="24"/>
          <w:szCs w:val="20"/>
          <w:lang w:val="en-GB" w:eastAsia="en-US"/>
        </w:rPr>
        <w:t xml:space="preserve"> and the long edge</w:t>
      </w:r>
      <w:r w:rsidR="008567EC" w:rsidRPr="00193004">
        <w:rPr>
          <w:rFonts w:ascii="Times New Roman" w:eastAsia="宋体" w:hAnsi="Times New Roman" w:cs="Times New Roman"/>
          <w:kern w:val="0"/>
          <w:sz w:val="24"/>
          <w:szCs w:val="20"/>
          <w:lang w:val="en-GB" w:eastAsia="en-US"/>
        </w:rPr>
        <w:t xml:space="preserve">s of the </w:t>
      </w:r>
      <w:proofErr w:type="spellStart"/>
      <w:r w:rsidR="008567EC" w:rsidRPr="00193004">
        <w:rPr>
          <w:rFonts w:ascii="Times New Roman" w:eastAsia="宋体" w:hAnsi="Times New Roman" w:cs="Times New Roman"/>
          <w:kern w:val="0"/>
          <w:sz w:val="24"/>
          <w:szCs w:val="20"/>
          <w:lang w:val="en-GB" w:eastAsia="en-US"/>
        </w:rPr>
        <w:t>nanoribbons</w:t>
      </w:r>
      <w:proofErr w:type="spellEnd"/>
      <w:r w:rsidR="008567EC" w:rsidRPr="00193004">
        <w:rPr>
          <w:rFonts w:ascii="Times New Roman" w:eastAsia="宋体" w:hAnsi="Times New Roman" w:cs="Times New Roman"/>
          <w:kern w:val="0"/>
          <w:sz w:val="24"/>
          <w:szCs w:val="20"/>
          <w:lang w:val="en-GB" w:eastAsia="en-US"/>
        </w:rPr>
        <w:t xml:space="preserve"> that </w:t>
      </w:r>
      <w:r w:rsidR="00107B77" w:rsidRPr="00193004">
        <w:rPr>
          <w:rFonts w:ascii="Times New Roman" w:eastAsia="宋体" w:hAnsi="Times New Roman" w:cs="Times New Roman"/>
          <w:kern w:val="0"/>
          <w:sz w:val="24"/>
          <w:szCs w:val="20"/>
          <w:lang w:val="en-GB" w:eastAsia="en-US"/>
        </w:rPr>
        <w:t>contained numerous unsaturated edge sit</w:t>
      </w:r>
      <w:r w:rsidR="00315D6D" w:rsidRPr="00193004">
        <w:rPr>
          <w:rFonts w:ascii="Times New Roman" w:eastAsia="宋体" w:hAnsi="Times New Roman" w:cs="Times New Roman"/>
          <w:kern w:val="0"/>
          <w:sz w:val="24"/>
          <w:szCs w:val="20"/>
          <w:lang w:val="en-GB" w:eastAsia="en-US"/>
        </w:rPr>
        <w:t>e</w:t>
      </w:r>
      <w:r w:rsidR="005C3489">
        <w:rPr>
          <w:rFonts w:ascii="Times New Roman" w:eastAsia="宋体" w:hAnsi="Times New Roman" w:cs="Times New Roman"/>
          <w:kern w:val="0"/>
          <w:sz w:val="24"/>
          <w:szCs w:val="20"/>
          <w:lang w:val="en-GB" w:eastAsia="en-US"/>
        </w:rPr>
        <w:t xml:space="preserve">s and </w:t>
      </w:r>
      <w:r w:rsidR="00107B77" w:rsidRPr="00193004">
        <w:rPr>
          <w:rFonts w:ascii="Times New Roman" w:eastAsia="宋体" w:hAnsi="Times New Roman" w:cs="Times New Roman"/>
          <w:kern w:val="0"/>
          <w:sz w:val="24"/>
          <w:szCs w:val="20"/>
          <w:lang w:val="en-GB" w:eastAsia="en-US"/>
        </w:rPr>
        <w:t>highly</w:t>
      </w:r>
      <w:r w:rsidR="00107B77" w:rsidRPr="00193004">
        <w:rPr>
          <w:rFonts w:ascii="Times New Roman" w:eastAsia="宋体" w:hAnsi="Times New Roman" w:cs="Times New Roman" w:hint="eastAsia"/>
          <w:kern w:val="0"/>
          <w:sz w:val="24"/>
          <w:szCs w:val="20"/>
          <w:lang w:val="en-GB" w:eastAsia="en-US"/>
        </w:rPr>
        <w:t xml:space="preserve"> </w:t>
      </w:r>
      <w:r w:rsidR="00107B77" w:rsidRPr="00193004">
        <w:rPr>
          <w:rFonts w:ascii="Times New Roman" w:eastAsia="宋体" w:hAnsi="Times New Roman" w:cs="Times New Roman"/>
          <w:kern w:val="0"/>
          <w:sz w:val="24"/>
          <w:szCs w:val="20"/>
          <w:lang w:val="en-GB" w:eastAsia="en-US"/>
        </w:rPr>
        <w:t xml:space="preserve">active </w:t>
      </w:r>
      <w:r w:rsidR="00E047EF" w:rsidRPr="00193004">
        <w:rPr>
          <w:rFonts w:ascii="Times New Roman" w:eastAsia="宋体" w:hAnsi="Times New Roman" w:cs="Times New Roman"/>
          <w:kern w:val="0"/>
          <w:sz w:val="24"/>
          <w:szCs w:val="20"/>
          <w:lang w:val="en-GB" w:eastAsia="en-US"/>
        </w:rPr>
        <w:t>centres</w:t>
      </w:r>
      <w:r w:rsidR="008567EC" w:rsidRPr="00193004">
        <w:rPr>
          <w:rFonts w:ascii="Times New Roman" w:eastAsia="宋体" w:hAnsi="Times New Roman" w:cs="Times New Roman"/>
          <w:kern w:val="0"/>
          <w:sz w:val="24"/>
          <w:szCs w:val="20"/>
          <w:lang w:val="en-GB" w:eastAsia="en-US"/>
        </w:rPr>
        <w:t xml:space="preserve">. </w:t>
      </w:r>
      <w:r w:rsidR="006632DC">
        <w:rPr>
          <w:rFonts w:ascii="Times New Roman" w:eastAsia="宋体" w:hAnsi="Times New Roman" w:cs="Times New Roman"/>
          <w:kern w:val="0"/>
          <w:sz w:val="24"/>
          <w:szCs w:val="20"/>
          <w:lang w:eastAsia="en-US"/>
        </w:rPr>
        <w:t xml:space="preserve">A </w:t>
      </w:r>
      <w:r w:rsidR="001965F3" w:rsidRPr="00193004">
        <w:rPr>
          <w:rFonts w:ascii="Times New Roman" w:eastAsia="宋体" w:hAnsi="Times New Roman" w:cs="Times New Roman"/>
          <w:kern w:val="0"/>
          <w:sz w:val="24"/>
          <w:szCs w:val="20"/>
          <w:lang w:eastAsia="en-US"/>
        </w:rPr>
        <w:t>MoS</w:t>
      </w:r>
      <w:r w:rsidR="001965F3" w:rsidRPr="00F061C6">
        <w:rPr>
          <w:rFonts w:ascii="Times New Roman" w:eastAsia="宋体" w:hAnsi="Times New Roman" w:cs="Times New Roman"/>
          <w:kern w:val="0"/>
          <w:sz w:val="24"/>
          <w:szCs w:val="20"/>
          <w:vertAlign w:val="subscript"/>
          <w:lang w:eastAsia="en-US"/>
        </w:rPr>
        <w:t>2</w:t>
      </w:r>
      <w:r w:rsidR="001965F3" w:rsidRPr="00193004">
        <w:rPr>
          <w:rFonts w:ascii="Times New Roman" w:eastAsia="宋体" w:hAnsi="Times New Roman" w:cs="Times New Roman"/>
          <w:kern w:val="0"/>
          <w:sz w:val="24"/>
          <w:szCs w:val="20"/>
          <w:lang w:eastAsia="en-US"/>
        </w:rPr>
        <w:t xml:space="preserve"> </w:t>
      </w:r>
      <w:del w:id="139" w:author="zp" w:date="2018-12-21T17:29:00Z">
        <w:r w:rsidR="001965F3" w:rsidRPr="00193004" w:rsidDel="00A650BE">
          <w:rPr>
            <w:rFonts w:ascii="Times New Roman" w:eastAsia="宋体" w:hAnsi="Times New Roman" w:cs="Times New Roman"/>
            <w:kern w:val="0"/>
            <w:sz w:val="24"/>
            <w:szCs w:val="20"/>
            <w:lang w:eastAsia="en-US"/>
          </w:rPr>
          <w:delText>NbA</w:delText>
        </w:r>
      </w:del>
      <w:proofErr w:type="spellStart"/>
      <w:ins w:id="140" w:author="zp" w:date="2018-12-21T17:29:00Z">
        <w:r w:rsidR="00A650BE">
          <w:rPr>
            <w:rFonts w:ascii="Times New Roman" w:eastAsia="宋体" w:hAnsi="Times New Roman" w:cs="Times New Roman"/>
            <w:kern w:val="0"/>
            <w:sz w:val="24"/>
            <w:szCs w:val="20"/>
            <w:lang w:eastAsia="en-US"/>
          </w:rPr>
          <w:t>NrA</w:t>
        </w:r>
      </w:ins>
      <w:proofErr w:type="spellEnd"/>
      <w:r w:rsidR="009A6AC8">
        <w:rPr>
          <w:rFonts w:ascii="Times New Roman" w:eastAsia="宋体" w:hAnsi="Times New Roman" w:cs="Times New Roman"/>
          <w:kern w:val="0"/>
          <w:sz w:val="24"/>
          <w:szCs w:val="20"/>
          <w:lang w:eastAsia="en-US"/>
        </w:rPr>
        <w:t>-</w:t>
      </w:r>
      <w:r w:rsidR="001965F3" w:rsidRPr="00193004">
        <w:rPr>
          <w:rFonts w:ascii="Times New Roman" w:eastAsia="宋体" w:hAnsi="Times New Roman" w:cs="Times New Roman"/>
          <w:kern w:val="0"/>
          <w:sz w:val="24"/>
          <w:szCs w:val="20"/>
          <w:lang w:eastAsia="en-US"/>
        </w:rPr>
        <w:t>FET was fabricated</w:t>
      </w:r>
      <w:r w:rsidR="00BE68DB" w:rsidRPr="00193004">
        <w:rPr>
          <w:rFonts w:ascii="Times New Roman" w:eastAsia="宋体" w:hAnsi="Times New Roman" w:cs="Times New Roman"/>
          <w:kern w:val="0"/>
          <w:sz w:val="24"/>
          <w:szCs w:val="20"/>
          <w:lang w:eastAsia="en-US"/>
        </w:rPr>
        <w:t xml:space="preserve"> and electrical</w:t>
      </w:r>
      <w:r w:rsidR="001965F3" w:rsidRPr="00193004">
        <w:rPr>
          <w:rFonts w:ascii="Times New Roman" w:eastAsia="宋体" w:hAnsi="Times New Roman" w:cs="Times New Roman"/>
          <w:kern w:val="0"/>
          <w:sz w:val="24"/>
          <w:szCs w:val="20"/>
          <w:lang w:eastAsia="en-US"/>
        </w:rPr>
        <w:t xml:space="preserve"> test</w:t>
      </w:r>
      <w:r w:rsidR="005C3489">
        <w:rPr>
          <w:rFonts w:ascii="Times New Roman" w:eastAsia="宋体" w:hAnsi="Times New Roman" w:cs="Times New Roman"/>
          <w:kern w:val="0"/>
          <w:sz w:val="24"/>
          <w:szCs w:val="20"/>
          <w:lang w:eastAsia="en-US"/>
        </w:rPr>
        <w:t>s</w:t>
      </w:r>
      <w:r w:rsidR="001965F3" w:rsidRPr="00193004">
        <w:rPr>
          <w:rFonts w:ascii="Times New Roman" w:eastAsia="宋体" w:hAnsi="Times New Roman" w:cs="Times New Roman"/>
          <w:kern w:val="0"/>
          <w:sz w:val="24"/>
          <w:szCs w:val="20"/>
          <w:lang w:eastAsia="en-US"/>
        </w:rPr>
        <w:t xml:space="preserve"> </w:t>
      </w:r>
      <w:r w:rsidR="005C3489">
        <w:rPr>
          <w:rFonts w:ascii="Times New Roman" w:eastAsia="宋体" w:hAnsi="Times New Roman" w:cs="Times New Roman"/>
          <w:kern w:val="0"/>
          <w:sz w:val="24"/>
          <w:szCs w:val="20"/>
          <w:lang w:eastAsia="en-US"/>
        </w:rPr>
        <w:t>were</w:t>
      </w:r>
      <w:r w:rsidR="001965F3" w:rsidRPr="00193004">
        <w:rPr>
          <w:rFonts w:ascii="Times New Roman" w:eastAsia="宋体" w:hAnsi="Times New Roman" w:cs="Times New Roman"/>
          <w:kern w:val="0"/>
          <w:sz w:val="24"/>
          <w:szCs w:val="20"/>
          <w:lang w:eastAsia="en-US"/>
        </w:rPr>
        <w:t xml:space="preserve"> conducted</w:t>
      </w:r>
      <w:r w:rsidR="006632DC">
        <w:rPr>
          <w:rFonts w:ascii="Times New Roman" w:eastAsia="宋体" w:hAnsi="Times New Roman" w:cs="Times New Roman"/>
          <w:kern w:val="0"/>
          <w:sz w:val="24"/>
          <w:szCs w:val="20"/>
          <w:lang w:eastAsia="en-US"/>
        </w:rPr>
        <w:t xml:space="preserve"> t</w:t>
      </w:r>
      <w:r w:rsidR="006632DC" w:rsidRPr="00193004">
        <w:rPr>
          <w:rFonts w:ascii="Times New Roman" w:eastAsia="宋体" w:hAnsi="Times New Roman" w:cs="Times New Roman"/>
          <w:kern w:val="0"/>
          <w:sz w:val="24"/>
          <w:szCs w:val="20"/>
          <w:lang w:eastAsia="en-US"/>
        </w:rPr>
        <w:t>o evaluate the electronic properties of prepared MoS</w:t>
      </w:r>
      <w:r w:rsidR="006632DC" w:rsidRPr="00193004">
        <w:rPr>
          <w:rFonts w:ascii="Times New Roman" w:eastAsia="宋体" w:hAnsi="Times New Roman" w:cs="Times New Roman"/>
          <w:kern w:val="0"/>
          <w:sz w:val="24"/>
          <w:szCs w:val="20"/>
          <w:vertAlign w:val="subscript"/>
          <w:lang w:eastAsia="en-US"/>
        </w:rPr>
        <w:t>2</w:t>
      </w:r>
      <w:r w:rsidR="006632DC" w:rsidRPr="00193004">
        <w:rPr>
          <w:rFonts w:ascii="Times New Roman" w:eastAsia="宋体" w:hAnsi="Times New Roman" w:cs="Times New Roman"/>
          <w:kern w:val="0"/>
          <w:sz w:val="24"/>
          <w:szCs w:val="20"/>
          <w:lang w:eastAsia="en-US"/>
        </w:rPr>
        <w:t xml:space="preserve"> </w:t>
      </w:r>
      <w:proofErr w:type="spellStart"/>
      <w:r w:rsidR="006632DC" w:rsidRPr="00193004">
        <w:rPr>
          <w:rFonts w:ascii="Times New Roman" w:eastAsia="宋体" w:hAnsi="Times New Roman" w:cs="Times New Roman"/>
          <w:kern w:val="0"/>
          <w:sz w:val="24"/>
          <w:szCs w:val="20"/>
          <w:lang w:eastAsia="en-US"/>
        </w:rPr>
        <w:t>nanoribbon</w:t>
      </w:r>
      <w:proofErr w:type="spellEnd"/>
      <w:r w:rsidR="006632DC" w:rsidRPr="00193004">
        <w:rPr>
          <w:rFonts w:ascii="Times New Roman" w:eastAsia="宋体" w:hAnsi="Times New Roman" w:cs="Times New Roman"/>
          <w:kern w:val="0"/>
          <w:sz w:val="24"/>
          <w:szCs w:val="20"/>
          <w:lang w:eastAsia="en-US"/>
        </w:rPr>
        <w:t xml:space="preserve"> arrays</w:t>
      </w:r>
      <w:r w:rsidR="006632DC">
        <w:rPr>
          <w:rFonts w:ascii="Times New Roman" w:eastAsia="宋体" w:hAnsi="Times New Roman" w:cs="Times New Roman"/>
          <w:kern w:val="0"/>
          <w:sz w:val="24"/>
          <w:szCs w:val="20"/>
          <w:lang w:eastAsia="en-US"/>
        </w:rPr>
        <w:t>.</w:t>
      </w:r>
      <w:r w:rsidR="00BE68DB" w:rsidRPr="00193004">
        <w:rPr>
          <w:rFonts w:ascii="Times New Roman" w:eastAsia="宋体" w:hAnsi="Times New Roman" w:cs="Times New Roman"/>
          <w:kern w:val="0"/>
          <w:sz w:val="24"/>
          <w:szCs w:val="20"/>
          <w:lang w:eastAsia="en-US"/>
        </w:rPr>
        <w:t xml:space="preserve"> </w:t>
      </w:r>
      <w:r w:rsidR="009302A4" w:rsidRPr="00193004">
        <w:rPr>
          <w:rFonts w:ascii="Times New Roman" w:eastAsia="宋体" w:hAnsi="Times New Roman" w:cs="Times New Roman"/>
          <w:kern w:val="0"/>
          <w:sz w:val="24"/>
          <w:szCs w:val="20"/>
          <w:lang w:eastAsia="en-US"/>
        </w:rPr>
        <w:t xml:space="preserve">Results indicated that the </w:t>
      </w:r>
      <w:r w:rsidR="009302A4" w:rsidRPr="00193004">
        <w:rPr>
          <w:rFonts w:ascii="Times New Roman" w:eastAsia="宋体" w:hAnsi="Times New Roman" w:cs="Times New Roman"/>
          <w:kern w:val="0"/>
          <w:sz w:val="24"/>
          <w:szCs w:val="20"/>
        </w:rPr>
        <w:t xml:space="preserve">output and </w:t>
      </w:r>
      <w:r w:rsidR="009302A4" w:rsidRPr="00193004">
        <w:rPr>
          <w:rFonts w:ascii="Times New Roman" w:eastAsia="宋体" w:hAnsi="Times New Roman" w:cs="Times New Roman"/>
          <w:kern w:val="0"/>
          <w:sz w:val="24"/>
          <w:szCs w:val="20"/>
          <w:lang w:eastAsia="en-US"/>
        </w:rPr>
        <w:t xml:space="preserve">transfer characteristic curves </w:t>
      </w:r>
      <w:r w:rsidR="00A36B76" w:rsidRPr="00193004">
        <w:rPr>
          <w:rFonts w:ascii="Times New Roman" w:eastAsia="宋体" w:hAnsi="Times New Roman" w:cs="Times New Roman"/>
          <w:kern w:val="0"/>
          <w:sz w:val="24"/>
          <w:szCs w:val="20"/>
        </w:rPr>
        <w:t>exhibited</w:t>
      </w:r>
      <w:r w:rsidR="009302A4" w:rsidRPr="00193004">
        <w:rPr>
          <w:rFonts w:ascii="Times New Roman" w:eastAsia="宋体" w:hAnsi="Times New Roman" w:cs="Times New Roman"/>
          <w:kern w:val="0"/>
          <w:sz w:val="24"/>
          <w:szCs w:val="20"/>
        </w:rPr>
        <w:t xml:space="preserve"> </w:t>
      </w:r>
      <w:r w:rsidR="00A36B76" w:rsidRPr="00193004">
        <w:rPr>
          <w:rFonts w:ascii="Times New Roman" w:eastAsia="宋体" w:hAnsi="Times New Roman" w:cs="Times New Roman"/>
          <w:kern w:val="0"/>
          <w:sz w:val="24"/>
          <w:szCs w:val="20"/>
        </w:rPr>
        <w:t xml:space="preserve">strong rectification </w:t>
      </w:r>
      <w:r w:rsidR="00D1610F" w:rsidRPr="00193004">
        <w:rPr>
          <w:rFonts w:ascii="Times New Roman" w:eastAsia="宋体" w:hAnsi="Times New Roman" w:cs="Times New Roman"/>
          <w:kern w:val="0"/>
          <w:sz w:val="24"/>
          <w:szCs w:val="20"/>
        </w:rPr>
        <w:t>(</w:t>
      </w:r>
      <w:r w:rsidR="002036F9" w:rsidRPr="00193004">
        <w:rPr>
          <w:rFonts w:ascii="Times New Roman" w:eastAsia="宋体" w:hAnsi="Times New Roman" w:cs="Times New Roman"/>
          <w:kern w:val="0"/>
          <w:sz w:val="24"/>
          <w:szCs w:val="20"/>
        </w:rPr>
        <w:t xml:space="preserve">not </w:t>
      </w:r>
      <w:r w:rsidR="004A7871">
        <w:rPr>
          <w:rFonts w:ascii="Times New Roman" w:eastAsia="宋体" w:hAnsi="Times New Roman" w:cs="Times New Roman"/>
          <w:kern w:val="0"/>
          <w:sz w:val="24"/>
          <w:szCs w:val="20"/>
        </w:rPr>
        <w:t>going</w:t>
      </w:r>
      <w:r w:rsidR="00D1610F" w:rsidRPr="00193004">
        <w:rPr>
          <w:rFonts w:ascii="Times New Roman" w:eastAsia="宋体" w:hAnsi="Times New Roman" w:cs="Times New Roman"/>
          <w:kern w:val="0"/>
          <w:sz w:val="24"/>
          <w:szCs w:val="20"/>
        </w:rPr>
        <w:t xml:space="preserve"> through zero and </w:t>
      </w:r>
      <w:r w:rsidR="002036F9" w:rsidRPr="00193004">
        <w:rPr>
          <w:rFonts w:ascii="Times New Roman" w:eastAsia="宋体" w:hAnsi="Times New Roman" w:cs="Times New Roman"/>
          <w:kern w:val="0"/>
          <w:sz w:val="24"/>
          <w:szCs w:val="20"/>
        </w:rPr>
        <w:t>bipolar conduction</w:t>
      </w:r>
      <w:r w:rsidR="00D1610F" w:rsidRPr="00193004">
        <w:rPr>
          <w:rFonts w:ascii="Times New Roman" w:eastAsia="宋体" w:hAnsi="Times New Roman" w:cs="Times New Roman"/>
          <w:kern w:val="0"/>
          <w:sz w:val="24"/>
          <w:szCs w:val="20"/>
        </w:rPr>
        <w:t xml:space="preserve">) </w:t>
      </w:r>
      <w:r w:rsidR="00F061C6">
        <w:rPr>
          <w:rFonts w:ascii="Times New Roman" w:eastAsia="宋体" w:hAnsi="Times New Roman" w:cs="Times New Roman"/>
          <w:kern w:val="0"/>
          <w:sz w:val="24"/>
          <w:szCs w:val="20"/>
        </w:rPr>
        <w:t xml:space="preserve">of </w:t>
      </w:r>
      <w:r w:rsidR="00A36B76" w:rsidRPr="00193004">
        <w:rPr>
          <w:rFonts w:ascii="Times New Roman" w:eastAsia="宋体" w:hAnsi="Times New Roman" w:cs="Times New Roman"/>
          <w:kern w:val="0"/>
          <w:sz w:val="24"/>
          <w:szCs w:val="20"/>
        </w:rPr>
        <w:t>drain</w:t>
      </w:r>
      <w:r w:rsidR="004725F7">
        <w:rPr>
          <w:rFonts w:ascii="Times New Roman" w:eastAsia="宋体" w:hAnsi="Times New Roman" w:cs="Times New Roman"/>
          <w:kern w:val="0"/>
          <w:sz w:val="24"/>
          <w:szCs w:val="20"/>
        </w:rPr>
        <w:t>−</w:t>
      </w:r>
      <w:r w:rsidR="006C4130" w:rsidRPr="00193004">
        <w:rPr>
          <w:rFonts w:ascii="Times New Roman" w:eastAsia="宋体" w:hAnsi="Times New Roman" w:cs="Times New Roman"/>
          <w:kern w:val="0"/>
          <w:sz w:val="24"/>
          <w:szCs w:val="20"/>
        </w:rPr>
        <w:t xml:space="preserve">source current, which were </w:t>
      </w:r>
      <w:r w:rsidR="00A36B76" w:rsidRPr="00193004">
        <w:rPr>
          <w:rFonts w:ascii="Times New Roman" w:eastAsia="宋体" w:hAnsi="Times New Roman" w:cs="Times New Roman"/>
          <w:kern w:val="0"/>
          <w:sz w:val="24"/>
          <w:szCs w:val="20"/>
        </w:rPr>
        <w:t xml:space="preserve">different from </w:t>
      </w:r>
      <w:r w:rsidR="009F6DA7" w:rsidRPr="00193004">
        <w:rPr>
          <w:rFonts w:ascii="Times New Roman" w:eastAsia="宋体" w:hAnsi="Times New Roman" w:cs="Times New Roman"/>
          <w:kern w:val="0"/>
          <w:sz w:val="24"/>
          <w:szCs w:val="20"/>
        </w:rPr>
        <w:t>that</w:t>
      </w:r>
      <w:r w:rsidR="00A36B76" w:rsidRPr="00193004">
        <w:rPr>
          <w:rFonts w:ascii="Times New Roman" w:eastAsia="宋体" w:hAnsi="Times New Roman" w:cs="Times New Roman"/>
          <w:kern w:val="0"/>
          <w:sz w:val="24"/>
          <w:szCs w:val="20"/>
        </w:rPr>
        <w:t xml:space="preserve"> of FET fabricated by using pristine/undamaged MoS</w:t>
      </w:r>
      <w:r w:rsidR="00A36B76" w:rsidRPr="00F061C6">
        <w:rPr>
          <w:rFonts w:ascii="Times New Roman" w:eastAsia="宋体" w:hAnsi="Times New Roman" w:cs="Times New Roman"/>
          <w:kern w:val="0"/>
          <w:sz w:val="24"/>
          <w:szCs w:val="20"/>
          <w:vertAlign w:val="subscript"/>
        </w:rPr>
        <w:t>2</w:t>
      </w:r>
      <w:r w:rsidR="00A36B76" w:rsidRPr="00193004">
        <w:rPr>
          <w:rFonts w:ascii="Times New Roman" w:eastAsia="宋体" w:hAnsi="Times New Roman" w:cs="Times New Roman"/>
          <w:kern w:val="0"/>
          <w:sz w:val="24"/>
          <w:szCs w:val="20"/>
        </w:rPr>
        <w:t xml:space="preserve"> flake</w:t>
      </w:r>
      <w:r w:rsidR="006C4130" w:rsidRPr="00193004">
        <w:rPr>
          <w:rFonts w:ascii="Times New Roman" w:eastAsia="宋体" w:hAnsi="Times New Roman" w:cs="Times New Roman"/>
          <w:kern w:val="0"/>
          <w:sz w:val="24"/>
          <w:szCs w:val="20"/>
        </w:rPr>
        <w:t xml:space="preserve">. </w:t>
      </w:r>
      <w:r w:rsidR="00A36B76" w:rsidRPr="00193004">
        <w:rPr>
          <w:rFonts w:ascii="Times New Roman" w:eastAsia="宋体" w:hAnsi="Times New Roman" w:cs="Times New Roman"/>
          <w:kern w:val="0"/>
          <w:sz w:val="24"/>
          <w:szCs w:val="20"/>
        </w:rPr>
        <w:t>This may be attributed the</w:t>
      </w:r>
      <w:r w:rsidR="00EF5CCA" w:rsidRPr="00193004">
        <w:t xml:space="preserve"> </w:t>
      </w:r>
      <w:r w:rsidR="00EF5CCA" w:rsidRPr="00193004">
        <w:rPr>
          <w:rFonts w:ascii="Times New Roman" w:eastAsia="宋体" w:hAnsi="Times New Roman" w:cs="Times New Roman"/>
          <w:kern w:val="0"/>
          <w:sz w:val="24"/>
          <w:szCs w:val="20"/>
        </w:rPr>
        <w:t>coordinate structures and</w:t>
      </w:r>
      <w:r w:rsidR="00A36B76" w:rsidRPr="00193004">
        <w:rPr>
          <w:rFonts w:ascii="Times New Roman" w:eastAsia="宋体" w:hAnsi="Times New Roman" w:cs="Times New Roman"/>
          <w:kern w:val="0"/>
          <w:sz w:val="24"/>
          <w:szCs w:val="20"/>
        </w:rPr>
        <w:t xml:space="preserve"> p-type chemical doping of oxygen molecules on MoS</w:t>
      </w:r>
      <w:r w:rsidR="00A36B76" w:rsidRPr="00193004">
        <w:rPr>
          <w:rFonts w:ascii="Times New Roman" w:eastAsia="宋体" w:hAnsi="Times New Roman" w:cs="Times New Roman"/>
          <w:kern w:val="0"/>
          <w:sz w:val="24"/>
          <w:szCs w:val="20"/>
          <w:vertAlign w:val="subscript"/>
        </w:rPr>
        <w:t>2</w:t>
      </w:r>
      <w:r w:rsidR="006F23A3">
        <w:rPr>
          <w:rFonts w:ascii="Times New Roman" w:eastAsia="宋体" w:hAnsi="Times New Roman" w:cs="Times New Roman"/>
          <w:kern w:val="0"/>
          <w:sz w:val="24"/>
          <w:szCs w:val="20"/>
        </w:rPr>
        <w:t xml:space="preserve"> </w:t>
      </w:r>
      <w:proofErr w:type="spellStart"/>
      <w:r w:rsidR="006F23A3">
        <w:rPr>
          <w:rFonts w:ascii="Times New Roman" w:eastAsia="宋体" w:hAnsi="Times New Roman" w:cs="Times New Roman"/>
          <w:kern w:val="0"/>
          <w:sz w:val="24"/>
          <w:szCs w:val="20"/>
        </w:rPr>
        <w:t>nanoribbon</w:t>
      </w:r>
      <w:proofErr w:type="spellEnd"/>
      <w:r w:rsidR="006F23A3">
        <w:rPr>
          <w:rFonts w:ascii="Times New Roman" w:eastAsia="宋体" w:hAnsi="Times New Roman" w:cs="Times New Roman"/>
          <w:kern w:val="0"/>
          <w:sz w:val="24"/>
          <w:szCs w:val="20"/>
        </w:rPr>
        <w:t xml:space="preserve"> arrays, which might cause </w:t>
      </w:r>
      <w:r w:rsidR="00A36B76" w:rsidRPr="00193004">
        <w:rPr>
          <w:rFonts w:ascii="Times New Roman" w:eastAsia="宋体" w:hAnsi="Times New Roman" w:cs="Times New Roman"/>
          <w:kern w:val="0"/>
          <w:sz w:val="24"/>
          <w:szCs w:val="20"/>
        </w:rPr>
        <w:t>transition of n-type channel to p-ty</w:t>
      </w:r>
      <w:r w:rsidR="006F23A3">
        <w:rPr>
          <w:rFonts w:ascii="Times New Roman" w:eastAsia="宋体" w:hAnsi="Times New Roman" w:cs="Times New Roman"/>
          <w:kern w:val="0"/>
          <w:sz w:val="24"/>
          <w:szCs w:val="20"/>
        </w:rPr>
        <w:t xml:space="preserve">pe channel or properties </w:t>
      </w:r>
      <w:r w:rsidR="00A36B76" w:rsidRPr="00193004">
        <w:rPr>
          <w:rFonts w:ascii="Times New Roman" w:eastAsia="宋体" w:hAnsi="Times New Roman" w:cs="Times New Roman"/>
          <w:kern w:val="0"/>
          <w:sz w:val="24"/>
          <w:szCs w:val="20"/>
        </w:rPr>
        <w:t xml:space="preserve">similar </w:t>
      </w:r>
      <w:r w:rsidR="006F23A3">
        <w:rPr>
          <w:rFonts w:ascii="Times New Roman" w:eastAsia="宋体" w:hAnsi="Times New Roman" w:cs="Times New Roman"/>
          <w:kern w:val="0"/>
          <w:sz w:val="24"/>
          <w:szCs w:val="20"/>
        </w:rPr>
        <w:t xml:space="preserve">to </w:t>
      </w:r>
      <w:proofErr w:type="spellStart"/>
      <w:r w:rsidR="00A36B76" w:rsidRPr="00193004">
        <w:rPr>
          <w:rFonts w:ascii="Times New Roman" w:eastAsia="宋体" w:hAnsi="Times New Roman" w:cs="Times New Roman"/>
          <w:kern w:val="0"/>
          <w:sz w:val="24"/>
          <w:szCs w:val="20"/>
        </w:rPr>
        <w:t>pn</w:t>
      </w:r>
      <w:proofErr w:type="spellEnd"/>
      <w:r w:rsidR="00A36B76" w:rsidRPr="00193004">
        <w:rPr>
          <w:rFonts w:ascii="Times New Roman" w:eastAsia="宋体" w:hAnsi="Times New Roman" w:cs="Times New Roman"/>
          <w:kern w:val="0"/>
          <w:sz w:val="24"/>
          <w:szCs w:val="20"/>
        </w:rPr>
        <w:t xml:space="preserve"> junction.</w:t>
      </w:r>
      <w:r w:rsidR="002A2BE8" w:rsidRPr="00193004">
        <w:rPr>
          <w:rFonts w:ascii="Times New Roman" w:eastAsia="宋体" w:hAnsi="Times New Roman" w:cs="Times New Roman"/>
          <w:kern w:val="0"/>
          <w:sz w:val="24"/>
          <w:szCs w:val="20"/>
        </w:rPr>
        <w:t xml:space="preserve"> At last</w:t>
      </w:r>
      <w:r w:rsidR="00A87A72" w:rsidRPr="00193004">
        <w:rPr>
          <w:rFonts w:ascii="Times New Roman" w:eastAsia="宋体" w:hAnsi="Times New Roman" w:cs="Times New Roman"/>
          <w:kern w:val="0"/>
          <w:sz w:val="24"/>
          <w:szCs w:val="20"/>
        </w:rPr>
        <w:t>,</w:t>
      </w:r>
      <w:r w:rsidR="002A2BE8" w:rsidRPr="00193004">
        <w:rPr>
          <w:rFonts w:ascii="Times New Roman" w:eastAsia="宋体" w:hAnsi="Times New Roman" w:cs="Times New Roman"/>
          <w:kern w:val="0"/>
          <w:sz w:val="24"/>
          <w:szCs w:val="20"/>
        </w:rPr>
        <w:t xml:space="preserve"> </w:t>
      </w:r>
      <w:r w:rsidR="00387CD5">
        <w:rPr>
          <w:rFonts w:ascii="Times New Roman" w:eastAsia="宋体" w:hAnsi="Times New Roman" w:cs="Times New Roman"/>
          <w:kern w:val="0"/>
          <w:sz w:val="24"/>
          <w:szCs w:val="20"/>
        </w:rPr>
        <w:t xml:space="preserve">the </w:t>
      </w:r>
      <w:r w:rsidR="00A87A72" w:rsidRPr="00193004">
        <w:rPr>
          <w:rFonts w:ascii="Times New Roman" w:eastAsia="宋体" w:hAnsi="Times New Roman" w:cs="Times New Roman"/>
          <w:kern w:val="0"/>
          <w:sz w:val="24"/>
          <w:szCs w:val="20"/>
          <w:lang w:eastAsia="en-US"/>
        </w:rPr>
        <w:t>on</w:t>
      </w:r>
      <w:r w:rsidR="00E20449" w:rsidRPr="00193004">
        <w:rPr>
          <w:rFonts w:ascii="Times New Roman" w:eastAsia="宋体" w:hAnsi="Times New Roman" w:cs="Times New Roman"/>
          <w:kern w:val="0"/>
          <w:sz w:val="24"/>
          <w:szCs w:val="20"/>
          <w:lang w:eastAsia="en-US"/>
        </w:rPr>
        <w:t xml:space="preserve">/off ratio, carrier mobility, and </w:t>
      </w:r>
      <w:r w:rsidR="00387CD5">
        <w:rPr>
          <w:rFonts w:ascii="Times New Roman" w:eastAsia="宋体" w:hAnsi="Times New Roman" w:cs="Times New Roman"/>
          <w:kern w:val="0"/>
          <w:sz w:val="24"/>
          <w:szCs w:val="20"/>
          <w:lang w:eastAsia="en-US"/>
        </w:rPr>
        <w:t>SS</w:t>
      </w:r>
      <w:r w:rsidR="00E20449" w:rsidRPr="00193004">
        <w:rPr>
          <w:rFonts w:ascii="Times New Roman" w:eastAsia="宋体" w:hAnsi="Times New Roman" w:cs="Times New Roman"/>
          <w:kern w:val="0"/>
          <w:sz w:val="24"/>
          <w:szCs w:val="20"/>
          <w:lang w:eastAsia="en-US"/>
        </w:rPr>
        <w:t xml:space="preserve"> </w:t>
      </w:r>
      <w:r w:rsidR="00A87A72" w:rsidRPr="00193004">
        <w:rPr>
          <w:rFonts w:ascii="Times New Roman" w:eastAsia="宋体" w:hAnsi="Times New Roman" w:cs="Times New Roman"/>
          <w:kern w:val="0"/>
          <w:sz w:val="24"/>
          <w:szCs w:val="20"/>
          <w:lang w:eastAsia="en-US"/>
        </w:rPr>
        <w:t xml:space="preserve">were </w:t>
      </w:r>
      <w:r w:rsidR="00366780" w:rsidRPr="00193004">
        <w:rPr>
          <w:rFonts w:ascii="Times New Roman" w:eastAsia="宋体" w:hAnsi="Times New Roman" w:cs="Times New Roman"/>
          <w:kern w:val="0"/>
          <w:sz w:val="24"/>
          <w:szCs w:val="20"/>
          <w:lang w:eastAsia="en-US"/>
        </w:rPr>
        <w:t xml:space="preserve">also </w:t>
      </w:r>
      <w:r w:rsidR="00A87A72" w:rsidRPr="00193004">
        <w:rPr>
          <w:rFonts w:ascii="Times New Roman" w:eastAsia="宋体" w:hAnsi="Times New Roman" w:cs="Times New Roman"/>
          <w:kern w:val="0"/>
          <w:sz w:val="24"/>
          <w:szCs w:val="20"/>
          <w:lang w:eastAsia="en-US"/>
        </w:rPr>
        <w:t>calculated.</w:t>
      </w:r>
      <w:r w:rsidR="00366780" w:rsidRPr="00193004">
        <w:rPr>
          <w:rFonts w:ascii="Times New Roman" w:eastAsia="宋体" w:hAnsi="Times New Roman" w:cs="Times New Roman"/>
          <w:kern w:val="0"/>
          <w:sz w:val="24"/>
          <w:szCs w:val="20"/>
          <w:lang w:eastAsia="en-US"/>
        </w:rPr>
        <w:t xml:space="preserve"> </w:t>
      </w:r>
      <w:r w:rsidR="00E20449" w:rsidRPr="00193004">
        <w:rPr>
          <w:rFonts w:ascii="Times New Roman" w:eastAsia="宋体" w:hAnsi="Times New Roman" w:cs="Times New Roman"/>
          <w:kern w:val="0"/>
          <w:sz w:val="24"/>
          <w:szCs w:val="20"/>
          <w:lang w:eastAsia="en-US"/>
        </w:rPr>
        <w:t xml:space="preserve">The </w:t>
      </w:r>
      <w:r w:rsidR="00E20449" w:rsidRPr="00193004">
        <w:rPr>
          <w:rFonts w:ascii="Times New Roman" w:eastAsia="宋体" w:hAnsi="Times New Roman" w:cs="Times New Roman"/>
          <w:kern w:val="0"/>
          <w:sz w:val="24"/>
          <w:szCs w:val="20"/>
          <w:lang w:eastAsia="en-US"/>
        </w:rPr>
        <w:lastRenderedPageBreak/>
        <w:t xml:space="preserve">proposed method </w:t>
      </w:r>
      <w:r w:rsidR="0090643F" w:rsidRPr="00193004">
        <w:rPr>
          <w:rFonts w:ascii="Times New Roman" w:eastAsia="宋体" w:hAnsi="Times New Roman" w:cs="Times New Roman"/>
          <w:kern w:val="0"/>
          <w:sz w:val="24"/>
          <w:szCs w:val="20"/>
          <w:lang w:eastAsia="en-US"/>
        </w:rPr>
        <w:t xml:space="preserve">indicated the ability of femtosecond laser pulses to directly induce </w:t>
      </w:r>
      <w:r w:rsidR="005C79F4" w:rsidRPr="00193004">
        <w:rPr>
          <w:rFonts w:ascii="Times New Roman" w:eastAsia="宋体" w:hAnsi="Times New Roman" w:cs="Times New Roman"/>
          <w:kern w:val="0"/>
          <w:sz w:val="24"/>
          <w:szCs w:val="20"/>
          <w:lang w:eastAsia="en-US"/>
        </w:rPr>
        <w:t xml:space="preserve">two-dimension </w:t>
      </w:r>
      <w:r w:rsidR="0090643F" w:rsidRPr="00193004">
        <w:rPr>
          <w:rFonts w:ascii="Times New Roman" w:eastAsia="宋体" w:hAnsi="Times New Roman" w:cs="Times New Roman"/>
          <w:kern w:val="0"/>
          <w:sz w:val="24"/>
          <w:szCs w:val="20"/>
          <w:lang w:eastAsia="en-US"/>
        </w:rPr>
        <w:t>nanostructures</w:t>
      </w:r>
      <w:r w:rsidR="006F23A3">
        <w:rPr>
          <w:rFonts w:ascii="Times New Roman" w:eastAsia="宋体" w:hAnsi="Times New Roman" w:cs="Times New Roman"/>
          <w:kern w:val="0"/>
          <w:sz w:val="24"/>
          <w:szCs w:val="20"/>
          <w:lang w:eastAsia="en-US"/>
        </w:rPr>
        <w:t xml:space="preserve">, </w:t>
      </w:r>
      <w:r w:rsidR="0090643F" w:rsidRPr="00193004">
        <w:rPr>
          <w:rFonts w:ascii="Times New Roman" w:hAnsi="Times New Roman" w:cs="Times New Roman"/>
          <w:kern w:val="0"/>
          <w:sz w:val="24"/>
          <w:szCs w:val="24"/>
        </w:rPr>
        <w:t xml:space="preserve">property change </w:t>
      </w:r>
      <w:r w:rsidR="00387CD5">
        <w:rPr>
          <w:rFonts w:ascii="Times New Roman" w:hAnsi="Times New Roman" w:cs="Times New Roman"/>
          <w:kern w:val="0"/>
          <w:sz w:val="24"/>
          <w:szCs w:val="24"/>
        </w:rPr>
        <w:t>in</w:t>
      </w:r>
      <w:r w:rsidR="0090643F" w:rsidRPr="00193004">
        <w:rPr>
          <w:rFonts w:ascii="Times New Roman" w:hAnsi="Times New Roman" w:cs="Times New Roman"/>
          <w:kern w:val="0"/>
          <w:sz w:val="24"/>
          <w:szCs w:val="24"/>
        </w:rPr>
        <w:t xml:space="preserve"> material</w:t>
      </w:r>
      <w:r w:rsidR="001A50B4" w:rsidRPr="00193004">
        <w:rPr>
          <w:rFonts w:ascii="Times New Roman" w:hAnsi="Times New Roman" w:cs="Times New Roman"/>
          <w:kern w:val="0"/>
          <w:sz w:val="24"/>
          <w:szCs w:val="24"/>
        </w:rPr>
        <w:t xml:space="preserve">, </w:t>
      </w:r>
      <w:r w:rsidR="00693349">
        <w:rPr>
          <w:rFonts w:ascii="Times New Roman" w:hAnsi="Times New Roman" w:cs="Times New Roman"/>
          <w:kern w:val="0"/>
          <w:sz w:val="24"/>
          <w:szCs w:val="24"/>
        </w:rPr>
        <w:t xml:space="preserve">and </w:t>
      </w:r>
      <w:r w:rsidR="0090643F" w:rsidRPr="00193004">
        <w:rPr>
          <w:rFonts w:ascii="Times New Roman" w:hAnsi="Times New Roman" w:cs="Times New Roman"/>
          <w:kern w:val="0"/>
          <w:sz w:val="24"/>
          <w:szCs w:val="24"/>
        </w:rPr>
        <w:t xml:space="preserve">new device properties, which may </w:t>
      </w:r>
      <w:r w:rsidR="001A50B4" w:rsidRPr="00193004">
        <w:rPr>
          <w:rFonts w:ascii="Times New Roman" w:hAnsi="Times New Roman" w:cs="Times New Roman"/>
          <w:kern w:val="0"/>
          <w:sz w:val="24"/>
          <w:szCs w:val="24"/>
        </w:rPr>
        <w:t xml:space="preserve">future </w:t>
      </w:r>
      <w:r w:rsidR="0090643F" w:rsidRPr="00193004">
        <w:rPr>
          <w:rFonts w:ascii="Times New Roman" w:eastAsia="宋体" w:hAnsi="Times New Roman" w:cs="Times New Roman"/>
          <w:kern w:val="0"/>
          <w:sz w:val="24"/>
          <w:szCs w:val="20"/>
        </w:rPr>
        <w:t>enable new device applications.</w:t>
      </w:r>
    </w:p>
    <w:p w14:paraId="4EC20E26" w14:textId="77777777" w:rsidR="00D276C0" w:rsidRPr="00193004" w:rsidRDefault="00D276C0" w:rsidP="00D276C0">
      <w:pPr>
        <w:widowControl/>
        <w:spacing w:line="360" w:lineRule="auto"/>
        <w:rPr>
          <w:rFonts w:ascii="Times New Roman" w:eastAsia="宋体" w:hAnsi="Times New Roman" w:cs="Times New Roman"/>
          <w:b/>
          <w:kern w:val="0"/>
          <w:sz w:val="28"/>
          <w:szCs w:val="28"/>
          <w:lang w:eastAsia="en-US"/>
        </w:rPr>
      </w:pPr>
      <w:r w:rsidRPr="00193004">
        <w:rPr>
          <w:rFonts w:ascii="Times New Roman" w:eastAsia="宋体" w:hAnsi="Times New Roman" w:cs="Times New Roman"/>
          <w:b/>
          <w:kern w:val="0"/>
          <w:sz w:val="28"/>
          <w:szCs w:val="28"/>
          <w:lang w:eastAsia="en-US"/>
        </w:rPr>
        <w:t>METHODS</w:t>
      </w:r>
    </w:p>
    <w:p w14:paraId="13433679" w14:textId="7754B3D5" w:rsidR="00230F2B" w:rsidRPr="00193004" w:rsidRDefault="0031179F" w:rsidP="00663944">
      <w:pPr>
        <w:spacing w:line="480" w:lineRule="auto"/>
        <w:rPr>
          <w:rFonts w:ascii="Times New Roman" w:eastAsia="宋体" w:hAnsi="Times New Roman" w:cs="Times New Roman"/>
          <w:kern w:val="0"/>
          <w:sz w:val="24"/>
          <w:szCs w:val="20"/>
          <w:lang w:eastAsia="en-US"/>
        </w:rPr>
      </w:pPr>
      <w:r w:rsidRPr="00193004">
        <w:rPr>
          <w:rFonts w:ascii="Times New Roman" w:eastAsia="宋体" w:hAnsi="Times New Roman" w:cs="Times New Roman"/>
          <w:b/>
          <w:kern w:val="0"/>
          <w:sz w:val="24"/>
          <w:szCs w:val="20"/>
          <w:lang w:eastAsia="en-US"/>
        </w:rPr>
        <w:t>F</w:t>
      </w:r>
      <w:r w:rsidR="00D276C0" w:rsidRPr="00193004">
        <w:rPr>
          <w:rFonts w:ascii="Times New Roman" w:eastAsia="宋体" w:hAnsi="Times New Roman" w:cs="Times New Roman"/>
          <w:b/>
          <w:kern w:val="0"/>
          <w:sz w:val="24"/>
          <w:szCs w:val="20"/>
          <w:lang w:eastAsia="en-US"/>
        </w:rPr>
        <w:t xml:space="preserve">emtosecond </w:t>
      </w:r>
      <w:r w:rsidRPr="00193004">
        <w:rPr>
          <w:rFonts w:ascii="Times New Roman" w:eastAsia="宋体" w:hAnsi="Times New Roman" w:cs="Times New Roman"/>
          <w:b/>
          <w:kern w:val="0"/>
          <w:sz w:val="24"/>
          <w:szCs w:val="20"/>
          <w:lang w:eastAsia="en-US"/>
        </w:rPr>
        <w:t xml:space="preserve">laser </w:t>
      </w:r>
      <w:r w:rsidR="00D276C0" w:rsidRPr="00193004">
        <w:rPr>
          <w:rFonts w:ascii="Times New Roman" w:eastAsia="宋体" w:hAnsi="Times New Roman" w:cs="Times New Roman"/>
          <w:b/>
          <w:kern w:val="0"/>
          <w:sz w:val="24"/>
          <w:szCs w:val="20"/>
          <w:lang w:eastAsia="en-US"/>
        </w:rPr>
        <w:t xml:space="preserve">pulse </w:t>
      </w:r>
      <w:r w:rsidRPr="00193004">
        <w:rPr>
          <w:rFonts w:ascii="Times New Roman" w:eastAsia="宋体" w:hAnsi="Times New Roman" w:cs="Times New Roman"/>
          <w:b/>
          <w:kern w:val="0"/>
          <w:sz w:val="24"/>
          <w:szCs w:val="20"/>
          <w:lang w:eastAsia="en-US"/>
        </w:rPr>
        <w:t>processing</w:t>
      </w:r>
      <w:r w:rsidR="00D276C0" w:rsidRPr="00193004">
        <w:rPr>
          <w:rFonts w:ascii="Times New Roman" w:eastAsia="宋体" w:hAnsi="Times New Roman" w:cs="Times New Roman"/>
          <w:kern w:val="0"/>
          <w:sz w:val="24"/>
          <w:szCs w:val="20"/>
          <w:lang w:eastAsia="en-US"/>
        </w:rPr>
        <w:t xml:space="preserve">: </w:t>
      </w:r>
      <w:r w:rsidRPr="00193004">
        <w:rPr>
          <w:rFonts w:ascii="Times New Roman" w:eastAsia="宋体" w:hAnsi="Times New Roman" w:cs="Times New Roman"/>
          <w:kern w:val="0"/>
          <w:sz w:val="24"/>
          <w:szCs w:val="20"/>
          <w:lang w:eastAsia="en-US"/>
        </w:rPr>
        <w:t xml:space="preserve">The </w:t>
      </w:r>
      <w:r w:rsidR="00862A65" w:rsidRPr="00193004">
        <w:rPr>
          <w:rFonts w:ascii="Times New Roman" w:eastAsia="宋体" w:hAnsi="Times New Roman" w:cs="Times New Roman"/>
          <w:kern w:val="0"/>
          <w:sz w:val="24"/>
          <w:szCs w:val="20"/>
          <w:lang w:eastAsia="en-US"/>
        </w:rPr>
        <w:t xml:space="preserve">light path setup of our </w:t>
      </w:r>
      <w:r w:rsidRPr="00193004">
        <w:rPr>
          <w:rFonts w:ascii="Times New Roman" w:eastAsia="宋体" w:hAnsi="Times New Roman" w:cs="Times New Roman"/>
          <w:kern w:val="0"/>
          <w:sz w:val="24"/>
          <w:szCs w:val="20"/>
          <w:lang w:eastAsia="en-US"/>
        </w:rPr>
        <w:t>femtosecond laser pulse processing system was</w:t>
      </w:r>
      <w:r w:rsidR="00663944" w:rsidRPr="00193004">
        <w:rPr>
          <w:rFonts w:ascii="Times New Roman" w:eastAsia="宋体" w:hAnsi="Times New Roman" w:cs="Times New Roman"/>
          <w:kern w:val="0"/>
          <w:sz w:val="24"/>
          <w:szCs w:val="20"/>
          <w:lang w:eastAsia="en-US"/>
        </w:rPr>
        <w:t xml:space="preserve"> reported in</w:t>
      </w:r>
      <w:r w:rsidR="00862A65" w:rsidRPr="00193004">
        <w:rPr>
          <w:rFonts w:ascii="Times New Roman" w:eastAsia="宋体" w:hAnsi="Times New Roman" w:cs="Times New Roman"/>
          <w:kern w:val="0"/>
          <w:sz w:val="24"/>
          <w:szCs w:val="20"/>
          <w:lang w:eastAsia="en-US"/>
        </w:rPr>
        <w:t xml:space="preserve"> </w:t>
      </w:r>
      <w:r w:rsidR="00663944" w:rsidRPr="00193004">
        <w:rPr>
          <w:rFonts w:ascii="Times New Roman" w:eastAsia="宋体" w:hAnsi="Times New Roman" w:cs="Times New Roman"/>
          <w:kern w:val="0"/>
          <w:sz w:val="24"/>
          <w:szCs w:val="20"/>
          <w:lang w:eastAsia="en-US"/>
        </w:rPr>
        <w:t>our previous stud</w:t>
      </w:r>
      <w:r w:rsidR="00862A65" w:rsidRPr="00193004">
        <w:rPr>
          <w:rFonts w:ascii="Times New Roman" w:eastAsia="宋体" w:hAnsi="Times New Roman" w:cs="Times New Roman"/>
          <w:kern w:val="0"/>
          <w:sz w:val="24"/>
          <w:szCs w:val="20"/>
          <w:lang w:eastAsia="en-US"/>
        </w:rPr>
        <w:t>y.</w:t>
      </w:r>
      <w:hyperlink w:anchor="_ENREF_8" w:tooltip="Zuo, 2018 #5" w:history="1">
        <w:r w:rsidR="0093017B">
          <w:rPr>
            <w:rFonts w:ascii="Times New Roman" w:eastAsia="宋体" w:hAnsi="Times New Roman" w:cs="Times New Roman"/>
            <w:kern w:val="0"/>
            <w:sz w:val="24"/>
            <w:szCs w:val="20"/>
            <w:lang w:eastAsia="en-US"/>
          </w:rPr>
          <w:fldChar w:fldCharType="begin"/>
        </w:r>
        <w:r w:rsidR="0093017B">
          <w:rPr>
            <w:rFonts w:ascii="Times New Roman" w:eastAsia="宋体" w:hAnsi="Times New Roman" w:cs="Times New Roman"/>
            <w:kern w:val="0"/>
            <w:sz w:val="24"/>
            <w:szCs w:val="20"/>
            <w:lang w:eastAsia="en-US"/>
          </w:rPr>
          <w:instrText xml:space="preserve"> ADDIN EN.CITE &lt;EndNote&gt;&lt;Cite&gt;&lt;Author&gt;Zuo&lt;/Author&gt;&lt;Year&gt;2018&lt;/Year&gt;&lt;RecNum&gt;5&lt;/RecNum&gt;&lt;DisplayText&gt;&lt;style face="superscript"&gt;8&lt;/style&gt;&lt;/DisplayText&gt;&lt;record&gt;&lt;rec-number&gt;5&lt;/rec-number&gt;&lt;foreign-keys&gt;&lt;key app="EN" db-id="d5wrwa9efewz2pe5eexxpvsowap5sz2trede"&gt;5&lt;/key&gt;&lt;/foreign-keys&gt;&lt;ref-type name="Journal Article"&gt;17&lt;/ref-type&gt;&lt;contributors&gt;&lt;authors&gt;&lt;author&gt;Zuo, Pei&lt;/author&gt;&lt;author&gt;Jiang, Lan&lt;/author&gt;&lt;author&gt;Li, Xin&lt;/author&gt;&lt;author&gt;Li, Bo&lt;/author&gt;&lt;author&gt;Ran, Peng&lt;/author&gt;&lt;author&gt;Li, Xiaojie&lt;/author&gt;&lt;author&gt;Qu, Liangti&lt;/author&gt;&lt;author&gt;Lu, Yongfeng&lt;/author&gt;&lt;/authors&gt;&lt;/contributors&gt;&lt;titles&gt;&lt;title&gt;Metal (Ag, Pt)–MoS2 Hybrids Greenly Prepared Through Photochemical Reduction of Femtosecond Laser Pulses for SERS and HER&lt;/title&gt;&lt;secondary-title&gt;ACS Sustainable Chemistry &amp;amp; Engineering&lt;/secondary-title&gt;&lt;/titles&gt;&lt;periodical&gt;&lt;full-title&gt;ACS Sustainable Chemistry &amp;amp; Engineering&lt;/full-title&gt;&lt;/periodical&gt;&lt;pages&gt;7704-7714&lt;/pages&gt;&lt;volume&gt;6&lt;/volume&gt;&lt;number&gt;6&lt;/number&gt;&lt;dates&gt;&lt;year&gt;2018&lt;/year&gt;&lt;pub-dates&gt;&lt;date&gt;2018/06/04&lt;/date&gt;&lt;/pub-dates&gt;&lt;/dates&gt;&lt;publisher&gt;American Chemical Society&lt;/publisher&gt;&lt;urls&gt;&lt;related-urls&gt;&lt;url&gt;https://doi.org/10.1021/acssuschemeng.8b00579&lt;/url&gt;&lt;/related-urls&gt;&lt;/urls&gt;&lt;electronic-resource-num&gt;10.1021/acssuschemeng.8b00579&lt;/electronic-resource-num&gt;&lt;/record&gt;&lt;/Cite&gt;&lt;/EndNote&gt;</w:instrText>
        </w:r>
        <w:r w:rsidR="0093017B">
          <w:rPr>
            <w:rFonts w:ascii="Times New Roman" w:eastAsia="宋体" w:hAnsi="Times New Roman" w:cs="Times New Roman"/>
            <w:kern w:val="0"/>
            <w:sz w:val="24"/>
            <w:szCs w:val="20"/>
            <w:lang w:eastAsia="en-US"/>
          </w:rPr>
          <w:fldChar w:fldCharType="separate"/>
        </w:r>
        <w:r w:rsidR="0093017B" w:rsidRPr="00693349">
          <w:rPr>
            <w:rFonts w:ascii="Times New Roman" w:eastAsia="宋体" w:hAnsi="Times New Roman" w:cs="Times New Roman"/>
            <w:noProof/>
            <w:kern w:val="0"/>
            <w:sz w:val="24"/>
            <w:szCs w:val="20"/>
            <w:vertAlign w:val="superscript"/>
            <w:lang w:eastAsia="en-US"/>
          </w:rPr>
          <w:t>8</w:t>
        </w:r>
        <w:r w:rsidR="0093017B">
          <w:rPr>
            <w:rFonts w:ascii="Times New Roman" w:eastAsia="宋体" w:hAnsi="Times New Roman" w:cs="Times New Roman"/>
            <w:kern w:val="0"/>
            <w:sz w:val="24"/>
            <w:szCs w:val="20"/>
            <w:lang w:eastAsia="en-US"/>
          </w:rPr>
          <w:fldChar w:fldCharType="end"/>
        </w:r>
      </w:hyperlink>
    </w:p>
    <w:p w14:paraId="163F3F91" w14:textId="058FE2AC" w:rsidR="00991EF8" w:rsidRPr="00193004" w:rsidRDefault="00862A65" w:rsidP="00663944">
      <w:pPr>
        <w:spacing w:line="480" w:lineRule="auto"/>
        <w:rPr>
          <w:rFonts w:ascii="Times New Roman" w:eastAsia="宋体" w:hAnsi="Times New Roman" w:cs="Times New Roman"/>
          <w:kern w:val="0"/>
          <w:sz w:val="24"/>
          <w:szCs w:val="20"/>
          <w:lang w:eastAsia="en-US"/>
        </w:rPr>
      </w:pPr>
      <w:r w:rsidRPr="00193004">
        <w:rPr>
          <w:rFonts w:ascii="Times New Roman" w:eastAsia="宋体" w:hAnsi="Times New Roman" w:cs="Times New Roman"/>
          <w:b/>
          <w:kern w:val="0"/>
          <w:sz w:val="24"/>
          <w:szCs w:val="20"/>
          <w:lang w:eastAsia="en-US"/>
        </w:rPr>
        <w:t>Characterization of MoS</w:t>
      </w:r>
      <w:r w:rsidRPr="00193004">
        <w:rPr>
          <w:rFonts w:ascii="Times New Roman" w:eastAsia="宋体" w:hAnsi="Times New Roman" w:cs="Times New Roman"/>
          <w:b/>
          <w:kern w:val="0"/>
          <w:sz w:val="24"/>
          <w:szCs w:val="20"/>
          <w:vertAlign w:val="subscript"/>
          <w:lang w:eastAsia="en-US"/>
        </w:rPr>
        <w:t>2</w:t>
      </w:r>
      <w:r w:rsidRPr="00193004">
        <w:rPr>
          <w:rFonts w:ascii="Times New Roman" w:eastAsia="宋体" w:hAnsi="Times New Roman" w:cs="Times New Roman"/>
          <w:b/>
          <w:kern w:val="0"/>
          <w:sz w:val="24"/>
          <w:szCs w:val="20"/>
          <w:lang w:eastAsia="en-US"/>
        </w:rPr>
        <w:t xml:space="preserve"> </w:t>
      </w:r>
      <w:r w:rsidR="005B2A67" w:rsidRPr="00193004">
        <w:rPr>
          <w:rFonts w:ascii="Times New Roman" w:eastAsia="宋体" w:hAnsi="Times New Roman" w:cs="Times New Roman"/>
          <w:b/>
          <w:kern w:val="0"/>
          <w:sz w:val="24"/>
          <w:szCs w:val="20"/>
          <w:lang w:eastAsia="en-US"/>
        </w:rPr>
        <w:t>nano</w:t>
      </w:r>
      <w:r w:rsidR="00314635" w:rsidRPr="00193004">
        <w:rPr>
          <w:rFonts w:ascii="Times New Roman" w:eastAsia="宋体" w:hAnsi="Times New Roman" w:cs="Times New Roman"/>
          <w:b/>
          <w:kern w:val="0"/>
          <w:sz w:val="24"/>
          <w:szCs w:val="20"/>
        </w:rPr>
        <w:t>structures</w:t>
      </w:r>
      <w:r w:rsidR="00991EF8" w:rsidRPr="00193004">
        <w:rPr>
          <w:rFonts w:ascii="Times New Roman" w:eastAsia="宋体" w:hAnsi="Times New Roman" w:cs="Times New Roman"/>
          <w:kern w:val="0"/>
          <w:sz w:val="24"/>
          <w:szCs w:val="20"/>
          <w:lang w:eastAsia="en-US"/>
        </w:rPr>
        <w:t xml:space="preserve">: </w:t>
      </w:r>
      <w:r w:rsidR="00552C18" w:rsidRPr="00193004">
        <w:rPr>
          <w:rFonts w:ascii="Times New Roman" w:eastAsia="宋体" w:hAnsi="Times New Roman" w:cs="Times New Roman"/>
          <w:kern w:val="0"/>
          <w:sz w:val="24"/>
          <w:szCs w:val="20"/>
          <w:lang w:eastAsia="en-US"/>
        </w:rPr>
        <w:t xml:space="preserve">The optical images were obtained </w:t>
      </w:r>
      <w:r w:rsidR="004E7DAE" w:rsidRPr="00193004">
        <w:rPr>
          <w:rFonts w:ascii="Times New Roman" w:eastAsia="宋体" w:hAnsi="Times New Roman" w:cs="Times New Roman"/>
          <w:kern w:val="0"/>
          <w:sz w:val="24"/>
          <w:szCs w:val="20"/>
          <w:lang w:eastAsia="en-US"/>
        </w:rPr>
        <w:t xml:space="preserve">using </w:t>
      </w:r>
      <w:r w:rsidR="00F72764" w:rsidRPr="00193004">
        <w:rPr>
          <w:rFonts w:ascii="Times New Roman" w:eastAsia="宋体" w:hAnsi="Times New Roman" w:cs="Times New Roman"/>
          <w:kern w:val="0"/>
          <w:sz w:val="24"/>
          <w:szCs w:val="20"/>
          <w:lang w:eastAsia="en-US"/>
        </w:rPr>
        <w:t xml:space="preserve">an Olympus microscope. </w:t>
      </w:r>
      <w:r w:rsidR="003C3652" w:rsidRPr="00193004">
        <w:rPr>
          <w:rFonts w:ascii="Times New Roman" w:eastAsia="宋体" w:hAnsi="Times New Roman" w:cs="Times New Roman"/>
          <w:kern w:val="0"/>
          <w:sz w:val="24"/>
          <w:szCs w:val="20"/>
          <w:lang w:eastAsia="en-US"/>
        </w:rPr>
        <w:t>The AFM</w:t>
      </w:r>
      <w:r w:rsidR="00530346" w:rsidRPr="00193004">
        <w:rPr>
          <w:rFonts w:ascii="Times New Roman" w:eastAsia="宋体" w:hAnsi="Times New Roman" w:cs="Times New Roman"/>
          <w:kern w:val="0"/>
          <w:sz w:val="24"/>
          <w:szCs w:val="20"/>
          <w:lang w:eastAsia="en-US"/>
        </w:rPr>
        <w:t xml:space="preserve"> characterization was </w:t>
      </w:r>
      <w:r w:rsidR="00C1613B">
        <w:rPr>
          <w:rFonts w:ascii="Times New Roman" w:eastAsia="宋体" w:hAnsi="Times New Roman" w:cs="Times New Roman"/>
          <w:kern w:val="0"/>
          <w:sz w:val="24"/>
          <w:szCs w:val="20"/>
          <w:lang w:eastAsia="en-US"/>
        </w:rPr>
        <w:t>carried out</w:t>
      </w:r>
      <w:r w:rsidR="00530346" w:rsidRPr="00193004">
        <w:rPr>
          <w:rFonts w:ascii="Times New Roman" w:eastAsia="宋体" w:hAnsi="Times New Roman" w:cs="Times New Roman"/>
          <w:kern w:val="0"/>
          <w:sz w:val="24"/>
          <w:szCs w:val="20"/>
          <w:lang w:eastAsia="en-US"/>
        </w:rPr>
        <w:t xml:space="preserve"> using a SPM-960 AFM.</w:t>
      </w:r>
      <w:r w:rsidR="00F72764" w:rsidRPr="00193004">
        <w:rPr>
          <w:rFonts w:ascii="Times New Roman" w:eastAsia="宋体" w:hAnsi="Times New Roman" w:cs="Times New Roman"/>
          <w:kern w:val="0"/>
          <w:sz w:val="24"/>
          <w:szCs w:val="20"/>
          <w:lang w:eastAsia="en-US"/>
        </w:rPr>
        <w:t xml:space="preserve"> </w:t>
      </w:r>
      <w:r w:rsidR="00991EF8" w:rsidRPr="00193004">
        <w:rPr>
          <w:rFonts w:ascii="Times New Roman" w:eastAsia="宋体" w:hAnsi="Times New Roman" w:cs="Times New Roman"/>
          <w:kern w:val="0"/>
          <w:sz w:val="24"/>
          <w:szCs w:val="20"/>
          <w:lang w:eastAsia="en-US"/>
        </w:rPr>
        <w:t xml:space="preserve">The </w:t>
      </w:r>
      <w:r w:rsidR="00991EF8" w:rsidRPr="00193004">
        <w:rPr>
          <w:rFonts w:ascii="Times New Roman" w:eastAsia="宋体" w:hAnsi="Times New Roman" w:cs="Times New Roman" w:hint="eastAsia"/>
          <w:kern w:val="0"/>
          <w:sz w:val="24"/>
          <w:szCs w:val="20"/>
        </w:rPr>
        <w:t>SEM image</w:t>
      </w:r>
      <w:r w:rsidR="00530346" w:rsidRPr="00193004">
        <w:rPr>
          <w:rFonts w:ascii="Times New Roman" w:eastAsia="宋体" w:hAnsi="Times New Roman" w:cs="Times New Roman"/>
          <w:kern w:val="0"/>
          <w:sz w:val="24"/>
          <w:szCs w:val="20"/>
        </w:rPr>
        <w:t>s</w:t>
      </w:r>
      <w:r w:rsidR="00991EF8" w:rsidRPr="00193004">
        <w:rPr>
          <w:rFonts w:ascii="Times New Roman" w:eastAsia="宋体" w:hAnsi="Times New Roman" w:cs="Times New Roman"/>
          <w:kern w:val="0"/>
          <w:sz w:val="24"/>
          <w:szCs w:val="20"/>
          <w:lang w:eastAsia="en-US"/>
        </w:rPr>
        <w:t xml:space="preserve"> and EDX </w:t>
      </w:r>
      <w:r w:rsidR="00AD6B0A" w:rsidRPr="00193004">
        <w:rPr>
          <w:rFonts w:ascii="Times New Roman" w:eastAsia="宋体" w:hAnsi="Times New Roman" w:cs="Times New Roman"/>
          <w:kern w:val="0"/>
          <w:sz w:val="24"/>
          <w:szCs w:val="20"/>
          <w:lang w:eastAsia="en-US"/>
        </w:rPr>
        <w:t>mapping</w:t>
      </w:r>
      <w:r w:rsidR="00530346" w:rsidRPr="00193004">
        <w:rPr>
          <w:rFonts w:ascii="Times New Roman" w:eastAsia="宋体" w:hAnsi="Times New Roman" w:cs="Times New Roman"/>
          <w:kern w:val="0"/>
          <w:sz w:val="24"/>
          <w:szCs w:val="20"/>
          <w:lang w:eastAsia="en-US"/>
        </w:rPr>
        <w:t xml:space="preserve"> spectra </w:t>
      </w:r>
      <w:r w:rsidR="00991EF8" w:rsidRPr="00193004">
        <w:rPr>
          <w:rFonts w:ascii="Times New Roman" w:eastAsia="宋体" w:hAnsi="Times New Roman" w:cs="Times New Roman"/>
          <w:kern w:val="0"/>
          <w:sz w:val="24"/>
          <w:szCs w:val="20"/>
          <w:lang w:eastAsia="en-US"/>
        </w:rPr>
        <w:t xml:space="preserve">were </w:t>
      </w:r>
      <w:r w:rsidR="00F72764" w:rsidRPr="00193004">
        <w:rPr>
          <w:rFonts w:ascii="Times New Roman" w:eastAsia="宋体" w:hAnsi="Times New Roman" w:cs="Times New Roman"/>
          <w:kern w:val="0"/>
          <w:sz w:val="24"/>
          <w:szCs w:val="20"/>
          <w:lang w:eastAsia="en-US"/>
        </w:rPr>
        <w:t>obtained</w:t>
      </w:r>
      <w:r w:rsidR="00991EF8" w:rsidRPr="00193004">
        <w:rPr>
          <w:rFonts w:ascii="Times New Roman" w:eastAsia="宋体" w:hAnsi="Times New Roman" w:cs="Times New Roman"/>
          <w:kern w:val="0"/>
          <w:sz w:val="24"/>
          <w:szCs w:val="20"/>
          <w:lang w:eastAsia="en-US"/>
        </w:rPr>
        <w:t xml:space="preserve"> using a </w:t>
      </w:r>
      <w:r w:rsidR="00E8209D" w:rsidRPr="00193004">
        <w:rPr>
          <w:rFonts w:ascii="Times New Roman" w:eastAsia="宋体" w:hAnsi="Times New Roman" w:cs="Times New Roman"/>
          <w:kern w:val="0"/>
          <w:sz w:val="24"/>
          <w:szCs w:val="20"/>
          <w:lang w:eastAsia="en-US"/>
        </w:rPr>
        <w:t>Hitachi scanning electron microscope</w:t>
      </w:r>
      <w:r w:rsidR="00991EF8" w:rsidRPr="00193004">
        <w:rPr>
          <w:rFonts w:ascii="Times New Roman" w:eastAsia="宋体" w:hAnsi="Times New Roman" w:cs="Times New Roman"/>
          <w:kern w:val="0"/>
          <w:sz w:val="24"/>
          <w:szCs w:val="20"/>
          <w:lang w:eastAsia="en-US"/>
        </w:rPr>
        <w:t xml:space="preserve">. </w:t>
      </w:r>
      <w:r w:rsidR="00C679C6" w:rsidRPr="00193004">
        <w:rPr>
          <w:rFonts w:ascii="Times New Roman" w:eastAsia="宋体" w:hAnsi="Times New Roman" w:cs="Times New Roman"/>
          <w:kern w:val="0"/>
          <w:sz w:val="24"/>
          <w:szCs w:val="20"/>
          <w:lang w:eastAsia="en-US"/>
        </w:rPr>
        <w:t xml:space="preserve">Raman spectra were obtained using a </w:t>
      </w:r>
      <w:proofErr w:type="spellStart"/>
      <w:r w:rsidR="00C679C6" w:rsidRPr="00193004">
        <w:rPr>
          <w:rFonts w:ascii="Times New Roman" w:eastAsia="宋体" w:hAnsi="Times New Roman" w:cs="Times New Roman"/>
          <w:kern w:val="0"/>
          <w:sz w:val="24"/>
          <w:szCs w:val="20"/>
          <w:lang w:eastAsia="en-US"/>
        </w:rPr>
        <w:t>Renishaw</w:t>
      </w:r>
      <w:proofErr w:type="spellEnd"/>
      <w:r w:rsidR="00C679C6" w:rsidRPr="00193004">
        <w:rPr>
          <w:rFonts w:ascii="Times New Roman" w:eastAsia="宋体" w:hAnsi="Times New Roman" w:cs="Times New Roman"/>
          <w:kern w:val="0"/>
          <w:sz w:val="24"/>
          <w:szCs w:val="20"/>
          <w:lang w:eastAsia="en-US"/>
        </w:rPr>
        <w:t xml:space="preserve"> </w:t>
      </w:r>
      <w:proofErr w:type="spellStart"/>
      <w:r w:rsidR="00C679C6" w:rsidRPr="00193004">
        <w:rPr>
          <w:rFonts w:ascii="Times New Roman" w:eastAsia="宋体" w:hAnsi="Times New Roman" w:cs="Times New Roman"/>
          <w:kern w:val="0"/>
          <w:sz w:val="24"/>
          <w:szCs w:val="20"/>
          <w:lang w:eastAsia="en-US"/>
        </w:rPr>
        <w:t>InVia</w:t>
      </w:r>
      <w:proofErr w:type="spellEnd"/>
      <w:r w:rsidR="00C679C6" w:rsidRPr="00193004">
        <w:rPr>
          <w:rFonts w:ascii="Times New Roman" w:eastAsia="宋体" w:hAnsi="Times New Roman" w:cs="Times New Roman"/>
          <w:kern w:val="0"/>
          <w:sz w:val="24"/>
          <w:szCs w:val="20"/>
          <w:lang w:eastAsia="en-US"/>
        </w:rPr>
        <w:t xml:space="preserve"> Reflex spectrometer</w:t>
      </w:r>
      <w:r w:rsidR="00EB312B">
        <w:rPr>
          <w:rFonts w:ascii="Times New Roman" w:eastAsia="宋体" w:hAnsi="Times New Roman" w:cs="Times New Roman"/>
          <w:kern w:val="0"/>
          <w:sz w:val="24"/>
          <w:szCs w:val="20"/>
          <w:lang w:eastAsia="en-US"/>
        </w:rPr>
        <w:t xml:space="preserve"> (</w:t>
      </w:r>
      <w:r w:rsidR="00EB312B" w:rsidRPr="00193004">
        <w:rPr>
          <w:rFonts w:ascii="Times New Roman" w:eastAsia="宋体" w:hAnsi="Times New Roman" w:cs="Times New Roman"/>
          <w:kern w:val="0"/>
          <w:sz w:val="24"/>
          <w:szCs w:val="20"/>
          <w:lang w:eastAsia="en-US"/>
        </w:rPr>
        <w:t>532 nm light source</w:t>
      </w:r>
      <w:r w:rsidR="00EB312B">
        <w:rPr>
          <w:rFonts w:ascii="Times New Roman" w:eastAsia="宋体" w:hAnsi="Times New Roman" w:cs="Times New Roman"/>
          <w:kern w:val="0"/>
          <w:sz w:val="24"/>
          <w:szCs w:val="20"/>
          <w:lang w:eastAsia="en-US"/>
        </w:rPr>
        <w:t>)</w:t>
      </w:r>
      <w:r w:rsidR="00C679C6" w:rsidRPr="00193004">
        <w:rPr>
          <w:rFonts w:ascii="Times New Roman" w:eastAsia="宋体" w:hAnsi="Times New Roman" w:cs="Times New Roman"/>
          <w:kern w:val="0"/>
          <w:sz w:val="24"/>
          <w:szCs w:val="20"/>
          <w:lang w:eastAsia="en-US"/>
        </w:rPr>
        <w:t xml:space="preserve">. </w:t>
      </w:r>
      <w:r w:rsidR="00B00256" w:rsidRPr="00193004">
        <w:rPr>
          <w:rFonts w:ascii="Times New Roman" w:eastAsia="宋体" w:hAnsi="Times New Roman" w:cs="Times New Roman"/>
          <w:kern w:val="0"/>
          <w:sz w:val="24"/>
          <w:szCs w:val="20"/>
          <w:lang w:eastAsia="en-US"/>
        </w:rPr>
        <w:t xml:space="preserve">XPS was </w:t>
      </w:r>
      <w:r w:rsidR="00975E72">
        <w:rPr>
          <w:rFonts w:ascii="Times New Roman" w:eastAsia="宋体" w:hAnsi="Times New Roman" w:cs="Times New Roman"/>
          <w:kern w:val="0"/>
          <w:sz w:val="24"/>
          <w:szCs w:val="20"/>
          <w:lang w:eastAsia="en-US"/>
        </w:rPr>
        <w:t>performed</w:t>
      </w:r>
      <w:r w:rsidR="00B00256" w:rsidRPr="00193004">
        <w:rPr>
          <w:rFonts w:ascii="Times New Roman" w:eastAsia="宋体" w:hAnsi="Times New Roman" w:cs="Times New Roman"/>
          <w:kern w:val="0"/>
          <w:sz w:val="24"/>
          <w:szCs w:val="20"/>
          <w:lang w:eastAsia="en-US"/>
        </w:rPr>
        <w:t xml:space="preserve"> using a PHI </w:t>
      </w:r>
      <w:proofErr w:type="spellStart"/>
      <w:r w:rsidR="00B00256" w:rsidRPr="00193004">
        <w:rPr>
          <w:rFonts w:ascii="Times New Roman" w:eastAsia="宋体" w:hAnsi="Times New Roman" w:cs="Times New Roman"/>
          <w:kern w:val="0"/>
          <w:sz w:val="24"/>
          <w:szCs w:val="20"/>
          <w:lang w:eastAsia="en-US"/>
        </w:rPr>
        <w:t>Quantera</w:t>
      </w:r>
      <w:proofErr w:type="spellEnd"/>
      <w:r w:rsidR="00B00256" w:rsidRPr="00193004">
        <w:rPr>
          <w:rFonts w:ascii="Times New Roman" w:eastAsia="宋体" w:hAnsi="Times New Roman" w:cs="Times New Roman"/>
          <w:kern w:val="0"/>
          <w:sz w:val="24"/>
          <w:szCs w:val="20"/>
          <w:lang w:eastAsia="en-US"/>
        </w:rPr>
        <w:t xml:space="preserve"> X-ray photoelectron spectrometer. </w:t>
      </w:r>
    </w:p>
    <w:p w14:paraId="640C9FA9" w14:textId="214E5B00" w:rsidR="00E55EF8" w:rsidRDefault="00314635" w:rsidP="00557B8C">
      <w:pPr>
        <w:spacing w:after="240" w:line="480" w:lineRule="auto"/>
        <w:rPr>
          <w:rFonts w:ascii="Times New Roman" w:eastAsia="宋体" w:hAnsi="Times New Roman" w:cs="Times New Roman"/>
          <w:kern w:val="0"/>
          <w:sz w:val="24"/>
          <w:szCs w:val="20"/>
          <w:lang w:eastAsia="en-US"/>
        </w:rPr>
      </w:pPr>
      <w:r w:rsidRPr="00193004">
        <w:rPr>
          <w:rFonts w:ascii="Times New Roman" w:eastAsia="宋体" w:hAnsi="Times New Roman" w:cs="Times New Roman"/>
          <w:b/>
          <w:kern w:val="0"/>
          <w:sz w:val="24"/>
          <w:szCs w:val="20"/>
        </w:rPr>
        <w:t>Device fabrication and electrical characterization</w:t>
      </w:r>
      <w:r w:rsidR="00D5586F" w:rsidRPr="00193004">
        <w:rPr>
          <w:rFonts w:ascii="Times New Roman" w:eastAsia="宋体" w:hAnsi="Times New Roman" w:cs="Times New Roman"/>
          <w:kern w:val="0"/>
          <w:sz w:val="24"/>
          <w:szCs w:val="20"/>
        </w:rPr>
        <w:t xml:space="preserve">: </w:t>
      </w:r>
      <w:r w:rsidR="00B9381F" w:rsidRPr="00193004">
        <w:rPr>
          <w:rFonts w:ascii="Times New Roman" w:eastAsia="宋体" w:hAnsi="Times New Roman" w:cs="Times New Roman"/>
          <w:kern w:val="0"/>
          <w:sz w:val="24"/>
          <w:szCs w:val="20"/>
        </w:rPr>
        <w:t>M</w:t>
      </w:r>
      <w:r w:rsidR="00311A6C" w:rsidRPr="00193004">
        <w:rPr>
          <w:rFonts w:ascii="Times New Roman" w:eastAsia="宋体" w:hAnsi="Times New Roman" w:cs="Times New Roman"/>
          <w:kern w:val="0"/>
          <w:sz w:val="24"/>
          <w:szCs w:val="20"/>
        </w:rPr>
        <w:t>ultilayer MoS</w:t>
      </w:r>
      <w:r w:rsidR="00311A6C" w:rsidRPr="00193004">
        <w:rPr>
          <w:rFonts w:ascii="Times New Roman" w:eastAsia="宋体" w:hAnsi="Times New Roman" w:cs="Times New Roman"/>
          <w:kern w:val="0"/>
          <w:sz w:val="24"/>
          <w:szCs w:val="20"/>
          <w:vertAlign w:val="subscript"/>
        </w:rPr>
        <w:t>2</w:t>
      </w:r>
      <w:r w:rsidR="00311A6C" w:rsidRPr="00193004">
        <w:rPr>
          <w:rFonts w:ascii="Times New Roman" w:eastAsia="宋体" w:hAnsi="Times New Roman" w:cs="Times New Roman"/>
          <w:kern w:val="0"/>
          <w:sz w:val="24"/>
          <w:szCs w:val="20"/>
        </w:rPr>
        <w:t xml:space="preserve"> flakes </w:t>
      </w:r>
      <w:r w:rsidR="00C825D3" w:rsidRPr="00193004">
        <w:rPr>
          <w:rFonts w:ascii="Times New Roman" w:eastAsia="宋体" w:hAnsi="Times New Roman" w:cs="Times New Roman"/>
          <w:kern w:val="0"/>
          <w:sz w:val="24"/>
          <w:szCs w:val="20"/>
        </w:rPr>
        <w:t>were</w:t>
      </w:r>
      <w:r w:rsidR="00311A6C" w:rsidRPr="00193004">
        <w:rPr>
          <w:rFonts w:ascii="Times New Roman" w:eastAsia="宋体" w:hAnsi="Times New Roman" w:cs="Times New Roman"/>
          <w:kern w:val="0"/>
          <w:sz w:val="24"/>
          <w:szCs w:val="20"/>
        </w:rPr>
        <w:t xml:space="preserve"> </w:t>
      </w:r>
      <w:r w:rsidR="00F15212">
        <w:rPr>
          <w:rFonts w:ascii="Times New Roman" w:eastAsia="宋体" w:hAnsi="Times New Roman" w:cs="Times New Roman"/>
          <w:kern w:val="0"/>
          <w:sz w:val="24"/>
          <w:szCs w:val="20"/>
        </w:rPr>
        <w:t xml:space="preserve">placed </w:t>
      </w:r>
      <w:r w:rsidR="00C825D3" w:rsidRPr="00193004">
        <w:rPr>
          <w:rFonts w:ascii="Times New Roman" w:eastAsia="宋体" w:hAnsi="Times New Roman" w:cs="Times New Roman"/>
          <w:kern w:val="0"/>
          <w:sz w:val="24"/>
          <w:szCs w:val="20"/>
        </w:rPr>
        <w:t xml:space="preserve">on </w:t>
      </w:r>
      <w:proofErr w:type="spellStart"/>
      <w:r w:rsidR="00C825D3" w:rsidRPr="00193004">
        <w:rPr>
          <w:rFonts w:ascii="Times New Roman" w:eastAsia="宋体" w:hAnsi="Times New Roman" w:cs="Times New Roman"/>
          <w:kern w:val="0"/>
          <w:sz w:val="24"/>
          <w:szCs w:val="20"/>
        </w:rPr>
        <w:t>p+Si</w:t>
      </w:r>
      <w:proofErr w:type="spellEnd"/>
      <w:r w:rsidR="00C825D3" w:rsidRPr="00193004">
        <w:rPr>
          <w:rFonts w:ascii="Times New Roman" w:eastAsia="宋体" w:hAnsi="Times New Roman" w:cs="Times New Roman"/>
          <w:kern w:val="0"/>
          <w:sz w:val="24"/>
          <w:szCs w:val="20"/>
        </w:rPr>
        <w:t>/SiO</w:t>
      </w:r>
      <w:r w:rsidR="00C825D3" w:rsidRPr="00FB248C">
        <w:rPr>
          <w:rFonts w:ascii="Times New Roman" w:eastAsia="宋体" w:hAnsi="Times New Roman" w:cs="Times New Roman"/>
          <w:kern w:val="0"/>
          <w:sz w:val="24"/>
          <w:szCs w:val="20"/>
          <w:vertAlign w:val="subscript"/>
        </w:rPr>
        <w:t>2</w:t>
      </w:r>
      <w:r w:rsidR="00C825D3" w:rsidRPr="00193004">
        <w:rPr>
          <w:rFonts w:ascii="Times New Roman" w:eastAsia="宋体" w:hAnsi="Times New Roman" w:cs="Times New Roman"/>
          <w:kern w:val="0"/>
          <w:sz w:val="24"/>
          <w:szCs w:val="20"/>
        </w:rPr>
        <w:t xml:space="preserve"> (300 nm) substrates </w:t>
      </w:r>
      <w:r w:rsidR="009C24D6" w:rsidRPr="00193004">
        <w:rPr>
          <w:rFonts w:ascii="Times New Roman" w:eastAsia="宋体" w:hAnsi="Times New Roman" w:cs="Times New Roman"/>
          <w:kern w:val="0"/>
          <w:sz w:val="24"/>
          <w:szCs w:val="20"/>
        </w:rPr>
        <w:t>and processed by femtosecond laser pulse. Then the substrates were spin-coated with poly methyl methacrylate (PMMA)</w:t>
      </w:r>
      <w:r w:rsidR="00722976" w:rsidRPr="00193004">
        <w:rPr>
          <w:rFonts w:ascii="Times New Roman" w:eastAsia="宋体" w:hAnsi="Times New Roman" w:cs="Times New Roman"/>
          <w:kern w:val="0"/>
          <w:sz w:val="24"/>
          <w:szCs w:val="20"/>
        </w:rPr>
        <w:t xml:space="preserve"> solution. </w:t>
      </w:r>
      <w:r w:rsidR="00FC0C4F" w:rsidRPr="00193004">
        <w:rPr>
          <w:rFonts w:ascii="Times New Roman" w:eastAsia="宋体" w:hAnsi="Times New Roman" w:cs="Times New Roman"/>
          <w:kern w:val="0"/>
          <w:sz w:val="24"/>
          <w:szCs w:val="20"/>
        </w:rPr>
        <w:t>The source and drai</w:t>
      </w:r>
      <w:r w:rsidR="00247693" w:rsidRPr="00193004">
        <w:rPr>
          <w:rFonts w:ascii="Times New Roman" w:eastAsia="宋体" w:hAnsi="Times New Roman" w:cs="Times New Roman"/>
          <w:kern w:val="0"/>
          <w:sz w:val="24"/>
          <w:szCs w:val="20"/>
        </w:rPr>
        <w:t>n electrodes w</w:t>
      </w:r>
      <w:r w:rsidR="003970F8" w:rsidRPr="00193004">
        <w:rPr>
          <w:rFonts w:ascii="Times New Roman" w:eastAsia="宋体" w:hAnsi="Times New Roman" w:cs="Times New Roman"/>
          <w:kern w:val="0"/>
          <w:sz w:val="24"/>
          <w:szCs w:val="20"/>
        </w:rPr>
        <w:t xml:space="preserve">ere fabricated through three </w:t>
      </w:r>
      <w:r w:rsidR="00253783" w:rsidRPr="00193004">
        <w:rPr>
          <w:rFonts w:ascii="Times New Roman" w:eastAsia="宋体" w:hAnsi="Times New Roman" w:cs="Times New Roman"/>
          <w:kern w:val="0"/>
          <w:sz w:val="24"/>
          <w:szCs w:val="20"/>
        </w:rPr>
        <w:t xml:space="preserve">main </w:t>
      </w:r>
      <w:r w:rsidR="003970F8" w:rsidRPr="00193004">
        <w:rPr>
          <w:rFonts w:ascii="Times New Roman" w:eastAsia="宋体" w:hAnsi="Times New Roman" w:cs="Times New Roman"/>
          <w:kern w:val="0"/>
          <w:sz w:val="24"/>
          <w:szCs w:val="20"/>
        </w:rPr>
        <w:t xml:space="preserve">steps: </w:t>
      </w:r>
      <w:r w:rsidR="00FC0C4F" w:rsidRPr="00193004">
        <w:rPr>
          <w:rFonts w:ascii="Times New Roman" w:eastAsia="宋体" w:hAnsi="Times New Roman" w:cs="Times New Roman"/>
          <w:kern w:val="0"/>
          <w:sz w:val="24"/>
          <w:szCs w:val="20"/>
          <w:lang w:eastAsia="en-US"/>
        </w:rPr>
        <w:t>standard electron-beam lithography</w:t>
      </w:r>
      <w:r w:rsidR="00247693" w:rsidRPr="00193004">
        <w:rPr>
          <w:rFonts w:ascii="Times New Roman" w:eastAsia="宋体" w:hAnsi="Times New Roman" w:cs="Times New Roman"/>
          <w:kern w:val="0"/>
          <w:sz w:val="24"/>
          <w:szCs w:val="20"/>
          <w:lang w:eastAsia="en-US"/>
        </w:rPr>
        <w:t xml:space="preserve"> (EBL)</w:t>
      </w:r>
      <w:r w:rsidR="00B9381F" w:rsidRPr="00193004">
        <w:rPr>
          <w:rFonts w:ascii="Times New Roman" w:eastAsia="宋体" w:hAnsi="Times New Roman" w:cs="Times New Roman"/>
          <w:kern w:val="0"/>
          <w:sz w:val="24"/>
          <w:szCs w:val="20"/>
          <w:lang w:eastAsia="en-US"/>
        </w:rPr>
        <w:t xml:space="preserve"> </w:t>
      </w:r>
      <w:r w:rsidR="00253783" w:rsidRPr="00193004">
        <w:rPr>
          <w:rFonts w:ascii="Times New Roman" w:eastAsia="宋体" w:hAnsi="Times New Roman" w:cs="Times New Roman"/>
          <w:kern w:val="0"/>
          <w:sz w:val="24"/>
          <w:szCs w:val="20"/>
          <w:lang w:eastAsia="en-US"/>
        </w:rPr>
        <w:t xml:space="preserve">was performed by </w:t>
      </w:r>
      <w:r w:rsidR="00BF295A" w:rsidRPr="00193004">
        <w:rPr>
          <w:rFonts w:ascii="Times New Roman" w:eastAsia="宋体" w:hAnsi="Times New Roman" w:cs="Times New Roman"/>
          <w:kern w:val="0"/>
          <w:sz w:val="24"/>
          <w:szCs w:val="20"/>
          <w:lang w:eastAsia="en-US"/>
        </w:rPr>
        <w:t xml:space="preserve">Zeiss Supra55 SEM and </w:t>
      </w:r>
      <w:proofErr w:type="spellStart"/>
      <w:r w:rsidR="00BF295A" w:rsidRPr="00193004">
        <w:rPr>
          <w:rFonts w:ascii="Times New Roman" w:eastAsia="宋体" w:hAnsi="Times New Roman" w:cs="Times New Roman"/>
          <w:kern w:val="0"/>
          <w:sz w:val="24"/>
          <w:szCs w:val="20"/>
          <w:lang w:eastAsia="en-US"/>
        </w:rPr>
        <w:t>Raith</w:t>
      </w:r>
      <w:proofErr w:type="spellEnd"/>
      <w:r w:rsidR="00BF295A" w:rsidRPr="00193004">
        <w:rPr>
          <w:rFonts w:ascii="Times New Roman" w:eastAsia="宋体" w:hAnsi="Times New Roman" w:cs="Times New Roman"/>
          <w:kern w:val="0"/>
          <w:sz w:val="24"/>
          <w:szCs w:val="20"/>
          <w:lang w:eastAsia="en-US"/>
        </w:rPr>
        <w:t xml:space="preserve"> pattern generator</w:t>
      </w:r>
      <w:r w:rsidR="0003329F" w:rsidRPr="00193004">
        <w:rPr>
          <w:rFonts w:ascii="Times New Roman" w:eastAsia="宋体" w:hAnsi="Times New Roman" w:cs="Times New Roman"/>
          <w:kern w:val="0"/>
          <w:sz w:val="24"/>
          <w:szCs w:val="20"/>
          <w:lang w:eastAsia="en-US"/>
        </w:rPr>
        <w:t xml:space="preserve"> to pattern</w:t>
      </w:r>
      <w:r w:rsidR="00253783" w:rsidRPr="00193004">
        <w:rPr>
          <w:rFonts w:ascii="Times New Roman" w:eastAsia="宋体" w:hAnsi="Times New Roman" w:cs="Times New Roman"/>
          <w:kern w:val="0"/>
          <w:sz w:val="24"/>
          <w:szCs w:val="20"/>
          <w:lang w:eastAsia="en-US"/>
        </w:rPr>
        <w:t xml:space="preserve"> the PMMA masks</w:t>
      </w:r>
      <w:r w:rsidR="00114CFF" w:rsidRPr="00193004">
        <w:rPr>
          <w:rFonts w:ascii="Times New Roman" w:eastAsia="宋体" w:hAnsi="Times New Roman" w:cs="Times New Roman"/>
          <w:kern w:val="0"/>
          <w:sz w:val="24"/>
          <w:szCs w:val="20"/>
          <w:lang w:eastAsia="en-US"/>
        </w:rPr>
        <w:t xml:space="preserve">; 5 nm Ti/75 nm Au were </w:t>
      </w:r>
      <w:r w:rsidR="0003329F" w:rsidRPr="00193004">
        <w:rPr>
          <w:rFonts w:ascii="Times New Roman" w:eastAsia="宋体" w:hAnsi="Times New Roman" w:cs="Times New Roman"/>
          <w:kern w:val="0"/>
          <w:sz w:val="24"/>
          <w:szCs w:val="20"/>
          <w:lang w:eastAsia="en-US"/>
        </w:rPr>
        <w:t xml:space="preserve">deposited </w:t>
      </w:r>
      <w:r w:rsidR="005B6C8C">
        <w:rPr>
          <w:rFonts w:ascii="Times New Roman" w:eastAsia="宋体" w:hAnsi="Times New Roman" w:cs="Times New Roman"/>
          <w:kern w:val="0"/>
          <w:sz w:val="24"/>
          <w:szCs w:val="20"/>
          <w:lang w:eastAsia="en-US"/>
        </w:rPr>
        <w:t>through</w:t>
      </w:r>
      <w:r w:rsidR="0003329F" w:rsidRPr="00193004">
        <w:rPr>
          <w:rFonts w:ascii="Times New Roman" w:eastAsia="宋体" w:hAnsi="Times New Roman" w:cs="Times New Roman"/>
          <w:kern w:val="0"/>
          <w:sz w:val="24"/>
          <w:szCs w:val="20"/>
          <w:lang w:eastAsia="en-US"/>
        </w:rPr>
        <w:t xml:space="preserve"> </w:t>
      </w:r>
      <w:r w:rsidR="008E6F09" w:rsidRPr="00193004">
        <w:rPr>
          <w:rFonts w:ascii="Times New Roman" w:eastAsia="宋体" w:hAnsi="Times New Roman" w:cs="Times New Roman"/>
          <w:kern w:val="0"/>
          <w:sz w:val="24"/>
          <w:szCs w:val="20"/>
          <w:lang w:eastAsia="en-US"/>
        </w:rPr>
        <w:t>electronic beam evaporation</w:t>
      </w:r>
      <w:r w:rsidR="00760D79" w:rsidRPr="00193004">
        <w:rPr>
          <w:rFonts w:ascii="Times New Roman" w:eastAsia="宋体" w:hAnsi="Times New Roman" w:cs="Times New Roman"/>
          <w:kern w:val="0"/>
          <w:sz w:val="24"/>
          <w:szCs w:val="20"/>
          <w:lang w:eastAsia="en-US"/>
        </w:rPr>
        <w:t xml:space="preserve">; </w:t>
      </w:r>
      <w:r w:rsidR="005A31DE" w:rsidRPr="00193004">
        <w:rPr>
          <w:rFonts w:ascii="Times New Roman" w:eastAsia="宋体" w:hAnsi="Times New Roman" w:cs="Times New Roman"/>
          <w:kern w:val="0"/>
          <w:sz w:val="24"/>
          <w:szCs w:val="20"/>
          <w:lang w:eastAsia="en-US"/>
        </w:rPr>
        <w:t>a lift-off process was performed in acetone. The electrical measurements of the fabricated MoS</w:t>
      </w:r>
      <w:r w:rsidR="005A31DE" w:rsidRPr="00193004">
        <w:rPr>
          <w:rFonts w:ascii="Times New Roman" w:eastAsia="宋体" w:hAnsi="Times New Roman" w:cs="Times New Roman"/>
          <w:kern w:val="0"/>
          <w:sz w:val="24"/>
          <w:szCs w:val="20"/>
          <w:vertAlign w:val="subscript"/>
          <w:lang w:eastAsia="en-US"/>
        </w:rPr>
        <w:t>2</w:t>
      </w:r>
      <w:r w:rsidR="005A31DE" w:rsidRPr="00193004">
        <w:rPr>
          <w:rFonts w:ascii="Times New Roman" w:eastAsia="宋体" w:hAnsi="Times New Roman" w:cs="Times New Roman"/>
          <w:kern w:val="0"/>
          <w:sz w:val="24"/>
          <w:szCs w:val="20"/>
          <w:lang w:eastAsia="en-US"/>
        </w:rPr>
        <w:t xml:space="preserve"> FET were performed by using a </w:t>
      </w:r>
      <w:proofErr w:type="spellStart"/>
      <w:r w:rsidR="005A31DE" w:rsidRPr="00193004">
        <w:rPr>
          <w:rFonts w:ascii="Times New Roman" w:eastAsia="宋体" w:hAnsi="Times New Roman" w:cs="Times New Roman"/>
          <w:kern w:val="0"/>
          <w:sz w:val="24"/>
          <w:szCs w:val="20"/>
          <w:lang w:eastAsia="en-US"/>
        </w:rPr>
        <w:t>Keithley</w:t>
      </w:r>
      <w:proofErr w:type="spellEnd"/>
      <w:r w:rsidR="005A31DE" w:rsidRPr="00193004">
        <w:rPr>
          <w:rFonts w:ascii="Times New Roman" w:eastAsia="宋体" w:hAnsi="Times New Roman" w:cs="Times New Roman"/>
          <w:kern w:val="0"/>
          <w:sz w:val="24"/>
          <w:szCs w:val="20"/>
          <w:lang w:eastAsia="en-US"/>
        </w:rPr>
        <w:t xml:space="preserve"> 4200 semiconductor characterization system in air and at room temperature.</w:t>
      </w:r>
    </w:p>
    <w:p w14:paraId="1E00F488" w14:textId="77777777" w:rsidR="00804698" w:rsidRPr="00804698" w:rsidRDefault="00804698" w:rsidP="00804698">
      <w:pPr>
        <w:widowControl/>
        <w:spacing w:line="360" w:lineRule="auto"/>
        <w:rPr>
          <w:rFonts w:ascii="Times New Roman" w:eastAsia="宋体" w:hAnsi="Times New Roman" w:cs="Times New Roman"/>
          <w:b/>
          <w:kern w:val="0"/>
          <w:sz w:val="28"/>
          <w:szCs w:val="28"/>
          <w:lang w:eastAsia="ja-JP"/>
        </w:rPr>
      </w:pPr>
      <w:r w:rsidRPr="00804698">
        <w:rPr>
          <w:rFonts w:ascii="Times New Roman" w:eastAsia="宋体" w:hAnsi="Times New Roman" w:cs="Times New Roman"/>
          <w:b/>
          <w:kern w:val="0"/>
          <w:sz w:val="28"/>
          <w:szCs w:val="28"/>
          <w:lang w:eastAsia="ja-JP"/>
        </w:rPr>
        <w:lastRenderedPageBreak/>
        <w:t>ASSOCIATED CONTENT</w:t>
      </w:r>
    </w:p>
    <w:p w14:paraId="25B1B9B5" w14:textId="77777777" w:rsidR="00804698" w:rsidRPr="00804698" w:rsidRDefault="00804698" w:rsidP="00804698">
      <w:pPr>
        <w:spacing w:line="360" w:lineRule="auto"/>
        <w:rPr>
          <w:rFonts w:ascii="Times New Roman" w:eastAsia="宋体" w:hAnsi="Times New Roman" w:cs="Times New Roman"/>
          <w:color w:val="000000"/>
          <w:sz w:val="24"/>
          <w:szCs w:val="24"/>
        </w:rPr>
      </w:pPr>
      <w:proofErr w:type="gramStart"/>
      <w:r w:rsidRPr="00804698">
        <w:rPr>
          <w:rFonts w:ascii="Times New Roman" w:eastAsia="宋体" w:hAnsi="Times New Roman" w:cs="Times New Roman"/>
          <w:b/>
          <w:color w:val="000000"/>
          <w:sz w:val="24"/>
          <w:szCs w:val="24"/>
        </w:rPr>
        <w:t>Supporting Information.</w:t>
      </w:r>
      <w:proofErr w:type="gramEnd"/>
      <w:r w:rsidRPr="00804698">
        <w:rPr>
          <w:rFonts w:ascii="Times New Roman" w:eastAsia="宋体" w:hAnsi="Times New Roman" w:cs="Times New Roman"/>
          <w:color w:val="000000"/>
          <w:sz w:val="24"/>
          <w:szCs w:val="24"/>
        </w:rPr>
        <w:t xml:space="preserve"> The Supporting Information is available free of charge on the</w:t>
      </w:r>
      <w:r w:rsidRPr="00804698">
        <w:rPr>
          <w:rFonts w:ascii="Times New Roman" w:eastAsia="宋体" w:hAnsi="Times New Roman" w:cs="Times New Roman" w:hint="eastAsia"/>
          <w:color w:val="000000"/>
          <w:sz w:val="24"/>
          <w:szCs w:val="24"/>
        </w:rPr>
        <w:t xml:space="preserve"> </w:t>
      </w:r>
      <w:r w:rsidRPr="00804698">
        <w:rPr>
          <w:rFonts w:ascii="Times New Roman" w:eastAsia="宋体" w:hAnsi="Times New Roman" w:cs="Times New Roman"/>
          <w:color w:val="000000"/>
          <w:sz w:val="24"/>
          <w:szCs w:val="24"/>
        </w:rPr>
        <w:t>ACS Publications website.</w:t>
      </w:r>
    </w:p>
    <w:p w14:paraId="2E2E265A" w14:textId="36F97394" w:rsidR="00804698" w:rsidRPr="00804698" w:rsidRDefault="002414D4" w:rsidP="00804698">
      <w:pPr>
        <w:spacing w:after="240" w:line="360" w:lineRule="auto"/>
        <w:rPr>
          <w:rFonts w:ascii="Times New Roman" w:eastAsia="宋体" w:hAnsi="Times New Roman" w:cs="Times New Roman"/>
          <w:color w:val="000000"/>
          <w:sz w:val="24"/>
          <w:szCs w:val="24"/>
        </w:rPr>
      </w:pPr>
      <w:proofErr w:type="gramStart"/>
      <w:r>
        <w:rPr>
          <w:rFonts w:ascii="Times New Roman" w:eastAsia="宋体" w:hAnsi="Times New Roman" w:cs="Times New Roman"/>
          <w:color w:val="000000"/>
          <w:sz w:val="24"/>
          <w:szCs w:val="24"/>
        </w:rPr>
        <w:t>S</w:t>
      </w:r>
      <w:r w:rsidRPr="002414D4">
        <w:rPr>
          <w:rFonts w:ascii="Times New Roman" w:eastAsia="宋体" w:hAnsi="Times New Roman" w:cs="Times New Roman"/>
          <w:color w:val="000000"/>
          <w:sz w:val="24"/>
          <w:szCs w:val="24"/>
        </w:rPr>
        <w:t xml:space="preserve">upplementary XPS </w:t>
      </w:r>
      <w:r w:rsidR="00F9780C">
        <w:rPr>
          <w:rFonts w:ascii="Times New Roman" w:eastAsia="宋体" w:hAnsi="Times New Roman" w:cs="Times New Roman" w:hint="eastAsia"/>
          <w:color w:val="000000"/>
          <w:sz w:val="24"/>
          <w:szCs w:val="24"/>
        </w:rPr>
        <w:t xml:space="preserve">Mo, O, and S </w:t>
      </w:r>
      <w:r w:rsidRPr="002414D4">
        <w:rPr>
          <w:rFonts w:ascii="Times New Roman" w:eastAsia="宋体" w:hAnsi="Times New Roman" w:cs="Times New Roman"/>
          <w:color w:val="000000"/>
          <w:sz w:val="24"/>
          <w:szCs w:val="24"/>
        </w:rPr>
        <w:t xml:space="preserve">spectra of </w:t>
      </w:r>
      <w:r>
        <w:rPr>
          <w:rFonts w:ascii="Times New Roman" w:eastAsia="宋体" w:hAnsi="Times New Roman" w:cs="Times New Roman"/>
          <w:color w:val="000000"/>
          <w:sz w:val="24"/>
          <w:szCs w:val="24"/>
        </w:rPr>
        <w:t xml:space="preserve">pristine </w:t>
      </w:r>
      <w:r w:rsidRPr="002414D4">
        <w:rPr>
          <w:rFonts w:ascii="Times New Roman" w:eastAsia="宋体" w:hAnsi="Times New Roman" w:cs="Times New Roman"/>
          <w:color w:val="000000"/>
          <w:sz w:val="24"/>
          <w:szCs w:val="24"/>
        </w:rPr>
        <w:t>MoS</w:t>
      </w:r>
      <w:r w:rsidRPr="002414D4">
        <w:rPr>
          <w:rFonts w:ascii="Times New Roman" w:eastAsia="宋体" w:hAnsi="Times New Roman" w:cs="Times New Roman"/>
          <w:color w:val="000000"/>
          <w:sz w:val="24"/>
          <w:szCs w:val="24"/>
          <w:vertAlign w:val="subscript"/>
        </w:rPr>
        <w:t>2</w:t>
      </w:r>
      <w:r w:rsidR="00F9780C">
        <w:rPr>
          <w:rFonts w:ascii="Times New Roman" w:eastAsia="宋体" w:hAnsi="Times New Roman" w:cs="Times New Roman"/>
          <w:color w:val="000000"/>
          <w:sz w:val="24"/>
          <w:szCs w:val="24"/>
        </w:rPr>
        <w:t xml:space="preserve">, XPS S </w:t>
      </w:r>
      <w:r w:rsidR="00F9780C" w:rsidRPr="00F9780C">
        <w:rPr>
          <w:rFonts w:ascii="Times New Roman" w:eastAsia="宋体" w:hAnsi="Times New Roman" w:cs="Times New Roman"/>
          <w:color w:val="000000"/>
          <w:sz w:val="24"/>
          <w:szCs w:val="24"/>
        </w:rPr>
        <w:t xml:space="preserve">spectra of </w:t>
      </w:r>
      <w:r w:rsidR="00F9780C">
        <w:rPr>
          <w:rFonts w:ascii="Times New Roman" w:eastAsia="宋体" w:hAnsi="Times New Roman" w:cs="Times New Roman"/>
          <w:color w:val="000000"/>
          <w:sz w:val="24"/>
          <w:szCs w:val="24"/>
        </w:rPr>
        <w:t>FLP-</w:t>
      </w:r>
      <w:r w:rsidR="00F9780C" w:rsidRPr="00F9780C">
        <w:rPr>
          <w:rFonts w:ascii="Times New Roman" w:eastAsia="宋体" w:hAnsi="Times New Roman" w:cs="Times New Roman"/>
          <w:color w:val="000000"/>
          <w:sz w:val="24"/>
          <w:szCs w:val="24"/>
        </w:rPr>
        <w:t>MoS</w:t>
      </w:r>
      <w:r w:rsidR="00F9780C" w:rsidRPr="00F9780C">
        <w:rPr>
          <w:rFonts w:ascii="Times New Roman" w:eastAsia="宋体" w:hAnsi="Times New Roman" w:cs="Times New Roman"/>
          <w:color w:val="000000"/>
          <w:sz w:val="24"/>
          <w:szCs w:val="24"/>
          <w:vertAlign w:val="subscript"/>
        </w:rPr>
        <w:t>2</w:t>
      </w:r>
      <w:r w:rsidR="00223929">
        <w:rPr>
          <w:rFonts w:ascii="Times New Roman" w:eastAsia="宋体" w:hAnsi="Times New Roman" w:cs="Times New Roman"/>
          <w:color w:val="000000"/>
          <w:sz w:val="24"/>
          <w:szCs w:val="24"/>
        </w:rPr>
        <w:t>, and</w:t>
      </w:r>
      <w:r w:rsidR="00924E9E">
        <w:rPr>
          <w:rFonts w:ascii="Times New Roman" w:eastAsia="宋体" w:hAnsi="Times New Roman" w:cs="Times New Roman"/>
          <w:color w:val="000000"/>
          <w:sz w:val="24"/>
          <w:szCs w:val="24"/>
        </w:rPr>
        <w:t xml:space="preserve"> s</w:t>
      </w:r>
      <w:r w:rsidR="00924E9E" w:rsidRPr="00F9780C">
        <w:rPr>
          <w:rFonts w:ascii="Times New Roman" w:eastAsia="宋体" w:hAnsi="Times New Roman" w:cs="Times New Roman"/>
          <w:color w:val="000000"/>
          <w:sz w:val="24"/>
          <w:szCs w:val="24"/>
        </w:rPr>
        <w:t>upplementary</w:t>
      </w:r>
      <w:r w:rsidR="00924E9E">
        <w:rPr>
          <w:rFonts w:ascii="Times New Roman" w:eastAsia="宋体" w:hAnsi="Times New Roman" w:cs="Times New Roman"/>
          <w:color w:val="000000"/>
          <w:sz w:val="24"/>
          <w:szCs w:val="24"/>
        </w:rPr>
        <w:t xml:space="preserve"> </w:t>
      </w:r>
      <w:r w:rsidR="00F9780C" w:rsidRPr="00F9780C">
        <w:rPr>
          <w:rFonts w:ascii="Times New Roman" w:eastAsia="宋体" w:hAnsi="Times New Roman" w:cs="Times New Roman"/>
          <w:color w:val="000000"/>
          <w:sz w:val="24"/>
          <w:szCs w:val="24"/>
        </w:rPr>
        <w:t>electrical test results</w:t>
      </w:r>
      <w:r w:rsidR="00F9780C">
        <w:rPr>
          <w:rFonts w:ascii="Times New Roman" w:eastAsia="宋体" w:hAnsi="Times New Roman" w:cs="Times New Roman"/>
          <w:color w:val="000000"/>
          <w:sz w:val="24"/>
          <w:szCs w:val="24"/>
        </w:rPr>
        <w:t xml:space="preserve"> of </w:t>
      </w:r>
      <w:r w:rsidR="003672E5">
        <w:rPr>
          <w:rFonts w:ascii="Times New Roman" w:eastAsia="宋体" w:hAnsi="Times New Roman" w:cs="Times New Roman"/>
          <w:color w:val="000000"/>
          <w:sz w:val="24"/>
          <w:szCs w:val="24"/>
        </w:rPr>
        <w:t>MoS</w:t>
      </w:r>
      <w:r w:rsidR="003672E5" w:rsidRPr="003672E5">
        <w:rPr>
          <w:rFonts w:ascii="Times New Roman" w:eastAsia="宋体" w:hAnsi="Times New Roman" w:cs="Times New Roman"/>
          <w:color w:val="000000"/>
          <w:sz w:val="24"/>
          <w:szCs w:val="24"/>
          <w:vertAlign w:val="subscript"/>
        </w:rPr>
        <w:t>2</w:t>
      </w:r>
      <w:r w:rsidR="003672E5">
        <w:rPr>
          <w:rFonts w:ascii="Times New Roman" w:eastAsia="宋体" w:hAnsi="Times New Roman" w:cs="Times New Roman"/>
          <w:color w:val="000000"/>
          <w:sz w:val="24"/>
          <w:szCs w:val="24"/>
        </w:rPr>
        <w:t xml:space="preserve"> </w:t>
      </w:r>
      <w:r w:rsidR="00924E9E">
        <w:rPr>
          <w:rFonts w:ascii="Times New Roman" w:eastAsia="宋体" w:hAnsi="Times New Roman" w:cs="Times New Roman"/>
          <w:color w:val="000000"/>
          <w:sz w:val="24"/>
          <w:szCs w:val="24"/>
        </w:rPr>
        <w:t xml:space="preserve">FETs </w:t>
      </w:r>
      <w:r w:rsidR="003672E5">
        <w:rPr>
          <w:rFonts w:ascii="Times New Roman" w:eastAsia="宋体" w:hAnsi="Times New Roman" w:cs="Times New Roman"/>
          <w:color w:val="000000"/>
          <w:sz w:val="24"/>
          <w:szCs w:val="24"/>
        </w:rPr>
        <w:t xml:space="preserve">with </w:t>
      </w:r>
      <w:r w:rsidR="00924E9E">
        <w:rPr>
          <w:rFonts w:ascii="Times New Roman" w:eastAsia="宋体" w:hAnsi="Times New Roman" w:cs="Times New Roman"/>
          <w:color w:val="000000"/>
          <w:sz w:val="24"/>
          <w:szCs w:val="24"/>
        </w:rPr>
        <w:t>m</w:t>
      </w:r>
      <w:r w:rsidR="00924E9E" w:rsidRPr="003672E5">
        <w:rPr>
          <w:rFonts w:ascii="Times New Roman" w:eastAsia="宋体" w:hAnsi="Times New Roman" w:cs="Times New Roman"/>
          <w:color w:val="000000"/>
          <w:sz w:val="24"/>
          <w:szCs w:val="24"/>
        </w:rPr>
        <w:t xml:space="preserve">oderate </w:t>
      </w:r>
      <w:r w:rsidR="003672E5" w:rsidRPr="003672E5">
        <w:rPr>
          <w:rFonts w:ascii="Times New Roman" w:eastAsia="宋体" w:hAnsi="Times New Roman" w:cs="Times New Roman"/>
          <w:color w:val="000000"/>
          <w:sz w:val="24"/>
          <w:szCs w:val="24"/>
        </w:rPr>
        <w:t>surface modification</w:t>
      </w:r>
      <w:r w:rsidR="003672E5">
        <w:rPr>
          <w:rFonts w:ascii="Times New Roman" w:eastAsia="宋体" w:hAnsi="Times New Roman" w:cs="Times New Roman"/>
          <w:color w:val="000000"/>
          <w:sz w:val="24"/>
          <w:szCs w:val="24"/>
        </w:rPr>
        <w:t xml:space="preserve"> by femtosecond laser pulses </w:t>
      </w:r>
      <w:r w:rsidR="00804698" w:rsidRPr="00804698">
        <w:rPr>
          <w:rFonts w:ascii="Times New Roman" w:eastAsia="宋体" w:hAnsi="Times New Roman" w:cs="Times New Roman"/>
          <w:color w:val="000000"/>
          <w:sz w:val="24"/>
          <w:szCs w:val="24"/>
        </w:rPr>
        <w:t>(PDF).</w:t>
      </w:r>
      <w:proofErr w:type="gramEnd"/>
    </w:p>
    <w:p w14:paraId="3B821D1E" w14:textId="77777777" w:rsidR="00804698" w:rsidRPr="00804698" w:rsidRDefault="00804698" w:rsidP="00804698">
      <w:pPr>
        <w:widowControl/>
        <w:spacing w:line="360" w:lineRule="auto"/>
        <w:rPr>
          <w:rFonts w:ascii="Times New Roman" w:eastAsia="宋体" w:hAnsi="Times New Roman" w:cs="Times New Roman"/>
          <w:b/>
          <w:kern w:val="0"/>
          <w:sz w:val="28"/>
          <w:szCs w:val="28"/>
          <w:lang w:eastAsia="ja-JP"/>
        </w:rPr>
      </w:pPr>
      <w:r w:rsidRPr="00804698">
        <w:rPr>
          <w:rFonts w:ascii="Times New Roman" w:eastAsia="宋体" w:hAnsi="Times New Roman" w:cs="Times New Roman"/>
          <w:b/>
          <w:kern w:val="0"/>
          <w:sz w:val="28"/>
          <w:szCs w:val="28"/>
          <w:lang w:eastAsia="ja-JP"/>
        </w:rPr>
        <w:t>AUTHOR INFORMATION</w:t>
      </w:r>
    </w:p>
    <w:p w14:paraId="09A3DA40" w14:textId="77777777" w:rsidR="00804698" w:rsidRPr="00804698" w:rsidRDefault="00804698" w:rsidP="00804698">
      <w:pPr>
        <w:widowControl/>
        <w:spacing w:line="360" w:lineRule="auto"/>
        <w:jc w:val="left"/>
        <w:rPr>
          <w:rFonts w:ascii="Times New Roman" w:eastAsia="宋体" w:hAnsi="Times New Roman" w:cs="Times New Roman"/>
          <w:b/>
          <w:kern w:val="0"/>
          <w:sz w:val="24"/>
          <w:szCs w:val="20"/>
          <w:lang w:eastAsia="en-US"/>
        </w:rPr>
      </w:pPr>
      <w:r w:rsidRPr="00804698">
        <w:rPr>
          <w:rFonts w:ascii="Times New Roman" w:eastAsia="宋体" w:hAnsi="Times New Roman" w:cs="Times New Roman"/>
          <w:b/>
          <w:kern w:val="0"/>
          <w:sz w:val="24"/>
          <w:szCs w:val="20"/>
          <w:lang w:eastAsia="en-US"/>
        </w:rPr>
        <w:t>Corresponding Author</w:t>
      </w:r>
    </w:p>
    <w:p w14:paraId="6DF86E43" w14:textId="157ECDBE" w:rsidR="00804698" w:rsidRPr="00804698" w:rsidRDefault="00804698" w:rsidP="00804698">
      <w:pPr>
        <w:widowControl/>
        <w:spacing w:line="360" w:lineRule="auto"/>
        <w:jc w:val="left"/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</w:pPr>
      <w:r w:rsidRPr="00804698">
        <w:rPr>
          <w:rFonts w:ascii="Times New Roman" w:eastAsia="MS Mincho" w:hAnsi="Times New Roman" w:cs="Times New Roman"/>
          <w:color w:val="000000"/>
          <w:kern w:val="0"/>
          <w:sz w:val="24"/>
          <w:szCs w:val="24"/>
          <w:lang w:eastAsia="ja-JP"/>
        </w:rPr>
        <w:t>*E-mail (</w:t>
      </w:r>
      <w:proofErr w:type="spellStart"/>
      <w:del w:id="141" w:author="zp" w:date="2019-01-15T17:59:00Z">
        <w:r w:rsidRPr="00804698" w:rsidDel="002D7800">
          <w:rPr>
            <w:rFonts w:ascii="Times New Roman" w:eastAsia="MS Mincho" w:hAnsi="Times New Roman" w:cs="Times New Roman"/>
            <w:color w:val="000000"/>
            <w:kern w:val="0"/>
            <w:sz w:val="24"/>
            <w:szCs w:val="24"/>
            <w:lang w:eastAsia="ja-JP"/>
          </w:rPr>
          <w:delText>Lan Jiang</w:delText>
        </w:r>
      </w:del>
      <w:ins w:id="142" w:author="zp" w:date="2019-01-15T17:59:00Z">
        <w:r w:rsidR="002D7800">
          <w:rPr>
            <w:rFonts w:ascii="Times New Roman" w:eastAsia="MS Mincho" w:hAnsi="Times New Roman" w:cs="Times New Roman"/>
            <w:color w:val="000000"/>
            <w:kern w:val="0"/>
            <w:sz w:val="24"/>
            <w:szCs w:val="24"/>
            <w:lang w:eastAsia="ja-JP"/>
          </w:rPr>
          <w:t>Xin</w:t>
        </w:r>
        <w:proofErr w:type="spellEnd"/>
        <w:r w:rsidR="002D7800">
          <w:rPr>
            <w:rFonts w:ascii="Times New Roman" w:eastAsia="MS Mincho" w:hAnsi="Times New Roman" w:cs="Times New Roman"/>
            <w:color w:val="000000"/>
            <w:kern w:val="0"/>
            <w:sz w:val="24"/>
            <w:szCs w:val="24"/>
            <w:lang w:eastAsia="ja-JP"/>
          </w:rPr>
          <w:t xml:space="preserve"> Li</w:t>
        </w:r>
      </w:ins>
      <w:r w:rsidRPr="00804698">
        <w:rPr>
          <w:rFonts w:ascii="Times New Roman" w:eastAsia="MS Mincho" w:hAnsi="Times New Roman" w:cs="Times New Roman"/>
          <w:color w:val="000000"/>
          <w:kern w:val="0"/>
          <w:sz w:val="24"/>
          <w:szCs w:val="24"/>
          <w:lang w:eastAsia="ja-JP"/>
        </w:rPr>
        <w:t xml:space="preserve">): </w:t>
      </w:r>
      <w:ins w:id="143" w:author="zp" w:date="2019-01-15T17:58:00Z">
        <w:r w:rsidR="00007C3F">
          <w:rPr>
            <w:rFonts w:ascii="Times New Roman" w:eastAsia="MS Mincho" w:hAnsi="Times New Roman" w:cs="Times New Roman"/>
            <w:color w:val="000000"/>
            <w:kern w:val="0"/>
            <w:sz w:val="24"/>
            <w:szCs w:val="24"/>
            <w:lang w:eastAsia="ja-JP"/>
          </w:rPr>
          <w:fldChar w:fldCharType="begin"/>
        </w:r>
        <w:r w:rsidR="00007C3F">
          <w:rPr>
            <w:rFonts w:ascii="Times New Roman" w:eastAsia="MS Mincho" w:hAnsi="Times New Roman" w:cs="Times New Roman"/>
            <w:color w:val="000000"/>
            <w:kern w:val="0"/>
            <w:sz w:val="24"/>
            <w:szCs w:val="24"/>
            <w:lang w:eastAsia="ja-JP"/>
          </w:rPr>
          <w:instrText xml:space="preserve"> HYPERLINK "mailto:</w:instrText>
        </w:r>
      </w:ins>
      <w:ins w:id="144" w:author="zp" w:date="2019-01-15T17:57:00Z">
        <w:r w:rsidR="00007C3F" w:rsidRPr="00FA7554">
          <w:rPr>
            <w:rFonts w:ascii="Times New Roman" w:eastAsia="MS Mincho" w:hAnsi="Times New Roman" w:cs="Times New Roman"/>
            <w:color w:val="000000"/>
            <w:kern w:val="0"/>
            <w:sz w:val="24"/>
            <w:szCs w:val="24"/>
            <w:lang w:eastAsia="ja-JP"/>
          </w:rPr>
          <w:instrText>lixin02@bit.edu.cn</w:instrText>
        </w:r>
      </w:ins>
      <w:ins w:id="145" w:author="zp" w:date="2019-01-15T17:58:00Z">
        <w:r w:rsidR="00007C3F">
          <w:rPr>
            <w:rFonts w:ascii="Times New Roman" w:eastAsia="MS Mincho" w:hAnsi="Times New Roman" w:cs="Times New Roman"/>
            <w:color w:val="000000"/>
            <w:kern w:val="0"/>
            <w:sz w:val="24"/>
            <w:szCs w:val="24"/>
            <w:lang w:eastAsia="ja-JP"/>
          </w:rPr>
          <w:instrText xml:space="preserve">" </w:instrText>
        </w:r>
        <w:r w:rsidR="00007C3F">
          <w:rPr>
            <w:rFonts w:ascii="Times New Roman" w:eastAsia="MS Mincho" w:hAnsi="Times New Roman" w:cs="Times New Roman"/>
            <w:color w:val="000000"/>
            <w:kern w:val="0"/>
            <w:sz w:val="24"/>
            <w:szCs w:val="24"/>
            <w:lang w:eastAsia="ja-JP"/>
          </w:rPr>
          <w:fldChar w:fldCharType="separate"/>
        </w:r>
      </w:ins>
      <w:ins w:id="146" w:author="zp" w:date="2019-01-15T17:57:00Z">
        <w:r w:rsidR="00007C3F" w:rsidRPr="00665E8F">
          <w:rPr>
            <w:rStyle w:val="a9"/>
            <w:rFonts w:ascii="Times New Roman" w:eastAsia="MS Mincho" w:hAnsi="Times New Roman" w:cs="Times New Roman"/>
            <w:kern w:val="0"/>
            <w:sz w:val="24"/>
            <w:szCs w:val="24"/>
            <w:lang w:eastAsia="ja-JP"/>
          </w:rPr>
          <w:t>lixin02@bit.edu.cn</w:t>
        </w:r>
      </w:ins>
      <w:ins w:id="147" w:author="zp" w:date="2019-01-15T17:58:00Z">
        <w:r w:rsidR="00007C3F">
          <w:rPr>
            <w:rFonts w:ascii="Times New Roman" w:eastAsia="MS Mincho" w:hAnsi="Times New Roman" w:cs="Times New Roman"/>
            <w:color w:val="000000"/>
            <w:kern w:val="0"/>
            <w:sz w:val="24"/>
            <w:szCs w:val="24"/>
            <w:lang w:eastAsia="ja-JP"/>
          </w:rPr>
          <w:fldChar w:fldCharType="end"/>
        </w:r>
        <w:r w:rsidR="00007C3F">
          <w:rPr>
            <w:rFonts w:ascii="Times New Roman" w:eastAsia="MS Mincho" w:hAnsi="Times New Roman" w:cs="Times New Roman"/>
            <w:color w:val="000000"/>
            <w:kern w:val="0"/>
            <w:sz w:val="24"/>
            <w:szCs w:val="24"/>
            <w:lang w:eastAsia="ja-JP"/>
          </w:rPr>
          <w:t xml:space="preserve">. </w:t>
        </w:r>
      </w:ins>
      <w:del w:id="148" w:author="zp" w:date="2019-01-15T17:58:00Z">
        <w:r w:rsidR="00FB13C9" w:rsidDel="00A93E7B">
          <w:fldChar w:fldCharType="begin"/>
        </w:r>
        <w:r w:rsidR="00FB13C9" w:rsidDel="00A93E7B">
          <w:delInstrText xml:space="preserve"> HYPERLINK "mailto:jianglan@bit.edu.cn" </w:delInstrText>
        </w:r>
        <w:r w:rsidR="00FB13C9" w:rsidDel="00A93E7B">
          <w:fldChar w:fldCharType="separate"/>
        </w:r>
        <w:r w:rsidRPr="00804698" w:rsidDel="00A93E7B">
          <w:rPr>
            <w:rFonts w:ascii="Times New Roman" w:eastAsia="MS Mincho" w:hAnsi="Times New Roman" w:cs="Times New Roman"/>
            <w:color w:val="0563C1"/>
            <w:kern w:val="0"/>
            <w:sz w:val="24"/>
            <w:szCs w:val="24"/>
            <w:u w:val="single"/>
            <w:lang w:eastAsia="ja-JP"/>
          </w:rPr>
          <w:delText>jianglan</w:delText>
        </w:r>
        <w:r w:rsidRPr="00804698" w:rsidDel="00A93E7B">
          <w:rPr>
            <w:rFonts w:ascii="Times New Roman" w:eastAsia="宋体" w:hAnsi="Times New Roman" w:cs="Times New Roman"/>
            <w:color w:val="0563C1"/>
            <w:kern w:val="0"/>
            <w:sz w:val="24"/>
            <w:szCs w:val="24"/>
            <w:u w:val="single"/>
          </w:rPr>
          <w:delText>@bit.edu.cn</w:delText>
        </w:r>
        <w:r w:rsidR="00FB13C9" w:rsidDel="00A93E7B">
          <w:rPr>
            <w:rFonts w:ascii="Times New Roman" w:eastAsia="宋体" w:hAnsi="Times New Roman" w:cs="Times New Roman"/>
            <w:color w:val="0563C1"/>
            <w:kern w:val="0"/>
            <w:sz w:val="24"/>
            <w:szCs w:val="24"/>
            <w:u w:val="single"/>
          </w:rPr>
          <w:fldChar w:fldCharType="end"/>
        </w:r>
        <w:r w:rsidRPr="00804698" w:rsidDel="00A93E7B">
          <w:rPr>
            <w:rFonts w:ascii="Times New Roman" w:eastAsia="宋体" w:hAnsi="Times New Roman" w:cs="Times New Roman"/>
            <w:color w:val="000000"/>
            <w:kern w:val="0"/>
            <w:sz w:val="24"/>
            <w:szCs w:val="24"/>
          </w:rPr>
          <w:delText xml:space="preserve"> </w:delText>
        </w:r>
      </w:del>
    </w:p>
    <w:p w14:paraId="6EAAF633" w14:textId="77777777" w:rsidR="00804698" w:rsidRPr="00804698" w:rsidRDefault="00804698" w:rsidP="00804698">
      <w:pPr>
        <w:widowControl/>
        <w:spacing w:line="360" w:lineRule="auto"/>
        <w:jc w:val="left"/>
        <w:rPr>
          <w:rFonts w:ascii="Times New Roman" w:eastAsia="宋体" w:hAnsi="Times New Roman" w:cs="Times New Roman"/>
          <w:b/>
          <w:kern w:val="0"/>
          <w:sz w:val="24"/>
          <w:szCs w:val="20"/>
          <w:lang w:eastAsia="en-US"/>
        </w:rPr>
      </w:pPr>
      <w:r w:rsidRPr="00804698">
        <w:rPr>
          <w:rFonts w:ascii="Times New Roman" w:eastAsia="宋体" w:hAnsi="Times New Roman" w:cs="Times New Roman"/>
          <w:b/>
          <w:kern w:val="0"/>
          <w:sz w:val="24"/>
          <w:szCs w:val="20"/>
          <w:lang w:eastAsia="en-US"/>
        </w:rPr>
        <w:t>Author Contributions</w:t>
      </w:r>
    </w:p>
    <w:p w14:paraId="2FB3F817" w14:textId="77777777" w:rsidR="00804698" w:rsidRPr="00804698" w:rsidRDefault="00804698" w:rsidP="00804698">
      <w:pPr>
        <w:widowControl/>
        <w:spacing w:line="360" w:lineRule="auto"/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</w:pPr>
      <w:r w:rsidRPr="00804698"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>The manuscript was written through contributions of all authors. All authors have given approval to the final version of the manuscript.</w:t>
      </w:r>
    </w:p>
    <w:p w14:paraId="2641640C" w14:textId="77777777" w:rsidR="00804698" w:rsidRPr="00804698" w:rsidRDefault="00804698" w:rsidP="00804698">
      <w:pPr>
        <w:widowControl/>
        <w:spacing w:line="360" w:lineRule="auto"/>
        <w:jc w:val="left"/>
        <w:rPr>
          <w:rFonts w:ascii="Times New Roman" w:eastAsia="宋体" w:hAnsi="Times New Roman" w:cs="Times New Roman"/>
          <w:b/>
          <w:kern w:val="0"/>
          <w:sz w:val="24"/>
          <w:szCs w:val="20"/>
          <w:lang w:eastAsia="en-US"/>
        </w:rPr>
      </w:pPr>
      <w:r w:rsidRPr="00804698">
        <w:rPr>
          <w:rFonts w:ascii="Times New Roman" w:eastAsia="宋体" w:hAnsi="Times New Roman" w:cs="Times New Roman"/>
          <w:b/>
          <w:kern w:val="0"/>
          <w:sz w:val="24"/>
          <w:szCs w:val="20"/>
          <w:lang w:eastAsia="en-US"/>
        </w:rPr>
        <w:t>Funding Sources</w:t>
      </w:r>
    </w:p>
    <w:p w14:paraId="35A7E418" w14:textId="5000149C" w:rsidR="00804698" w:rsidRPr="00804698" w:rsidRDefault="00804698" w:rsidP="00804698">
      <w:pPr>
        <w:widowControl/>
        <w:spacing w:line="360" w:lineRule="auto"/>
        <w:rPr>
          <w:rFonts w:ascii="Times New Roman" w:eastAsia="宋体" w:hAnsi="Times New Roman" w:cs="Times New Roman"/>
          <w:color w:val="000000"/>
          <w:kern w:val="0"/>
          <w:sz w:val="24"/>
          <w:szCs w:val="24"/>
          <w:lang w:eastAsia="ja-JP"/>
        </w:rPr>
      </w:pPr>
      <w:r w:rsidRPr="00804698">
        <w:rPr>
          <w:rFonts w:ascii="Times New Roman" w:eastAsia="宋体" w:hAnsi="Times New Roman" w:cs="Times New Roman"/>
          <w:color w:val="000000"/>
          <w:kern w:val="0"/>
          <w:sz w:val="24"/>
          <w:szCs w:val="24"/>
          <w:lang w:eastAsia="ja-JP"/>
        </w:rPr>
        <w:t>National Key R&amp;D Program of China (Grant No. 2017YFB1104300)</w:t>
      </w:r>
      <w:ins w:id="149" w:author="ZuoPei" w:date="2019-07-02T20:07:00Z">
        <w:r w:rsidR="00024AFC">
          <w:rPr>
            <w:rFonts w:ascii="Times New Roman" w:eastAsia="宋体" w:hAnsi="Times New Roman" w:cs="Times New Roman" w:hint="eastAsia"/>
            <w:color w:val="000000"/>
            <w:kern w:val="0"/>
            <w:sz w:val="24"/>
            <w:szCs w:val="24"/>
          </w:rPr>
          <w:t>,</w:t>
        </w:r>
      </w:ins>
      <w:del w:id="150" w:author="ZuoPei" w:date="2019-07-02T20:07:00Z">
        <w:r w:rsidRPr="00804698" w:rsidDel="00024AFC">
          <w:rPr>
            <w:rFonts w:ascii="Times New Roman" w:eastAsia="宋体" w:hAnsi="Times New Roman" w:cs="Times New Roman"/>
            <w:color w:val="000000"/>
            <w:kern w:val="0"/>
            <w:sz w:val="24"/>
            <w:szCs w:val="24"/>
            <w:lang w:eastAsia="ja-JP"/>
          </w:rPr>
          <w:delText xml:space="preserve"> and</w:delText>
        </w:r>
      </w:del>
      <w:r w:rsidRPr="00804698">
        <w:rPr>
          <w:rFonts w:ascii="Times New Roman" w:eastAsia="宋体" w:hAnsi="Times New Roman" w:cs="Times New Roman"/>
          <w:color w:val="000000"/>
          <w:kern w:val="0"/>
          <w:sz w:val="24"/>
          <w:szCs w:val="24"/>
          <w:lang w:eastAsia="ja-JP"/>
        </w:rPr>
        <w:t xml:space="preserve"> National Natural Science Foundation of China (</w:t>
      </w:r>
      <w:r w:rsidR="005428DB" w:rsidRPr="005428DB">
        <w:rPr>
          <w:rFonts w:ascii="Times New Roman" w:eastAsia="宋体" w:hAnsi="Times New Roman" w:cs="Times New Roman"/>
          <w:color w:val="000000"/>
          <w:kern w:val="0"/>
          <w:sz w:val="24"/>
          <w:szCs w:val="24"/>
          <w:lang w:eastAsia="ja-JP"/>
        </w:rPr>
        <w:t>Grant No. 51775047</w:t>
      </w:r>
      <w:r w:rsidRPr="00804698">
        <w:rPr>
          <w:rFonts w:ascii="Times New Roman" w:eastAsia="宋体" w:hAnsi="Times New Roman" w:cs="Times New Roman"/>
          <w:color w:val="000000"/>
          <w:kern w:val="0"/>
          <w:sz w:val="24"/>
          <w:szCs w:val="24"/>
          <w:lang w:eastAsia="ja-JP"/>
        </w:rPr>
        <w:t>)</w:t>
      </w:r>
      <w:ins w:id="151" w:author="ZuoPei" w:date="2019-07-02T20:07:00Z">
        <w:r w:rsidR="00024AFC">
          <w:rPr>
            <w:rFonts w:ascii="Times New Roman" w:eastAsia="宋体" w:hAnsi="Times New Roman" w:cs="Times New Roman" w:hint="eastAsia"/>
            <w:color w:val="000000"/>
            <w:kern w:val="0"/>
            <w:sz w:val="24"/>
            <w:szCs w:val="24"/>
          </w:rPr>
          <w:t>,</w:t>
        </w:r>
      </w:ins>
      <w:ins w:id="152" w:author="ZuoPei" w:date="2019-07-02T20:06:00Z">
        <w:r w:rsidR="00024AFC" w:rsidRPr="00024AFC">
          <w:t xml:space="preserve"> </w:t>
        </w:r>
        <w:r w:rsidR="00024AFC" w:rsidRPr="00024AFC">
          <w:rPr>
            <w:rFonts w:ascii="Times New Roman" w:eastAsia="宋体" w:hAnsi="Times New Roman" w:cs="Times New Roman"/>
            <w:color w:val="000000"/>
            <w:kern w:val="0"/>
            <w:sz w:val="24"/>
            <w:szCs w:val="24"/>
            <w:lang w:eastAsia="ja-JP"/>
          </w:rPr>
          <w:t>and China Postdoctoral Science Foundation Funded Project (Grant No. BX20190037)</w:t>
        </w:r>
      </w:ins>
      <w:r w:rsidRPr="00804698">
        <w:rPr>
          <w:rFonts w:ascii="Times New Roman" w:eastAsia="宋体" w:hAnsi="Times New Roman" w:cs="Times New Roman"/>
          <w:color w:val="000000"/>
          <w:kern w:val="0"/>
          <w:sz w:val="24"/>
          <w:szCs w:val="24"/>
          <w:lang w:eastAsia="ja-JP"/>
        </w:rPr>
        <w:t>.</w:t>
      </w:r>
    </w:p>
    <w:p w14:paraId="04E64E5B" w14:textId="77777777" w:rsidR="00804698" w:rsidRPr="00804698" w:rsidRDefault="00804698" w:rsidP="00804698">
      <w:pPr>
        <w:widowControl/>
        <w:spacing w:line="360" w:lineRule="auto"/>
        <w:jc w:val="left"/>
        <w:rPr>
          <w:rFonts w:ascii="Times New Roman" w:eastAsia="宋体" w:hAnsi="Times New Roman" w:cs="Times New Roman"/>
          <w:b/>
          <w:kern w:val="0"/>
          <w:sz w:val="24"/>
          <w:szCs w:val="24"/>
          <w:lang w:eastAsia="ja-JP"/>
        </w:rPr>
      </w:pPr>
      <w:r w:rsidRPr="00804698">
        <w:rPr>
          <w:rFonts w:ascii="Times New Roman" w:eastAsia="宋体" w:hAnsi="Times New Roman" w:cs="Times New Roman"/>
          <w:b/>
          <w:kern w:val="0"/>
          <w:sz w:val="24"/>
          <w:szCs w:val="24"/>
          <w:lang w:eastAsia="ja-JP"/>
        </w:rPr>
        <w:t>Notes</w:t>
      </w:r>
    </w:p>
    <w:p w14:paraId="1258A02D" w14:textId="77777777" w:rsidR="00804698" w:rsidRPr="00804698" w:rsidRDefault="00804698" w:rsidP="00804698">
      <w:pPr>
        <w:widowControl/>
        <w:spacing w:after="240" w:line="360" w:lineRule="auto"/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</w:pPr>
      <w:r w:rsidRPr="00804698">
        <w:rPr>
          <w:rFonts w:ascii="Times New Roman" w:eastAsia="MS Mincho" w:hAnsi="Times New Roman" w:cs="Times New Roman"/>
          <w:color w:val="000000"/>
          <w:kern w:val="0"/>
          <w:sz w:val="24"/>
          <w:szCs w:val="24"/>
          <w:lang w:eastAsia="ja-JP"/>
        </w:rPr>
        <w:t>The authors declare no competing financial interest</w:t>
      </w:r>
      <w:r w:rsidRPr="00804698"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>.</w:t>
      </w:r>
    </w:p>
    <w:p w14:paraId="6D058AC7" w14:textId="77777777" w:rsidR="00804698" w:rsidRPr="00804698" w:rsidRDefault="00804698" w:rsidP="00804698">
      <w:pPr>
        <w:widowControl/>
        <w:spacing w:line="360" w:lineRule="auto"/>
        <w:rPr>
          <w:rFonts w:ascii="Times New Roman" w:eastAsia="宋体" w:hAnsi="Times New Roman" w:cs="Times New Roman"/>
          <w:b/>
          <w:kern w:val="0"/>
          <w:sz w:val="28"/>
          <w:szCs w:val="28"/>
          <w:lang w:eastAsia="ja-JP"/>
        </w:rPr>
      </w:pPr>
      <w:r w:rsidRPr="00804698">
        <w:rPr>
          <w:rFonts w:ascii="Times New Roman" w:eastAsia="宋体" w:hAnsi="Times New Roman" w:cs="Times New Roman"/>
          <w:b/>
          <w:kern w:val="0"/>
          <w:sz w:val="28"/>
          <w:szCs w:val="28"/>
          <w:lang w:eastAsia="ja-JP"/>
        </w:rPr>
        <w:t>ACKNOWLEDGMENT</w:t>
      </w:r>
    </w:p>
    <w:p w14:paraId="08A9E97C" w14:textId="4C31B534" w:rsidR="00804698" w:rsidRPr="00804698" w:rsidRDefault="00804698" w:rsidP="00804698">
      <w:pPr>
        <w:widowControl/>
        <w:spacing w:after="240" w:line="360" w:lineRule="auto"/>
        <w:rPr>
          <w:rFonts w:ascii="Times New Roman" w:eastAsia="宋体" w:hAnsi="Times New Roman" w:cs="Times New Roman"/>
          <w:color w:val="000000"/>
          <w:kern w:val="0"/>
          <w:sz w:val="24"/>
          <w:szCs w:val="24"/>
          <w:lang w:eastAsia="ja-JP"/>
        </w:rPr>
      </w:pPr>
      <w:r w:rsidRPr="00804698">
        <w:rPr>
          <w:rFonts w:ascii="Times New Roman" w:eastAsia="宋体" w:hAnsi="Times New Roman" w:cs="Times New Roman"/>
          <w:color w:val="000000"/>
          <w:kern w:val="0"/>
          <w:sz w:val="24"/>
          <w:szCs w:val="24"/>
          <w:lang w:eastAsia="ja-JP"/>
        </w:rPr>
        <w:t>The research was supported by the National Key R&amp;D Program of China (Grant No. 2017YFB1104300) and the National Natural Science Foundation of China (</w:t>
      </w:r>
      <w:r w:rsidR="00E319B2" w:rsidRPr="00E319B2">
        <w:rPr>
          <w:rFonts w:ascii="Times New Roman" w:eastAsia="宋体" w:hAnsi="Times New Roman" w:cs="Times New Roman"/>
          <w:color w:val="000000"/>
          <w:kern w:val="0"/>
          <w:sz w:val="24"/>
          <w:szCs w:val="24"/>
          <w:lang w:eastAsia="ja-JP"/>
        </w:rPr>
        <w:t>Grant No. 51775047</w:t>
      </w:r>
      <w:r w:rsidRPr="00804698">
        <w:rPr>
          <w:rFonts w:ascii="Times New Roman" w:eastAsia="宋体" w:hAnsi="Times New Roman" w:cs="Times New Roman"/>
          <w:color w:val="000000"/>
          <w:kern w:val="0"/>
          <w:sz w:val="24"/>
          <w:szCs w:val="24"/>
          <w:lang w:eastAsia="ja-JP"/>
        </w:rPr>
        <w:t>).</w:t>
      </w:r>
    </w:p>
    <w:p w14:paraId="20A60E2D" w14:textId="262B3E95" w:rsidR="00A83D9E" w:rsidRPr="00193004" w:rsidRDefault="00E55EF8" w:rsidP="00E55EF8">
      <w:pPr>
        <w:widowControl/>
        <w:spacing w:line="360" w:lineRule="auto"/>
        <w:rPr>
          <w:rFonts w:ascii="Times New Roman" w:eastAsia="宋体" w:hAnsi="Times New Roman" w:cs="Times New Roman"/>
          <w:b/>
          <w:kern w:val="0"/>
          <w:sz w:val="28"/>
          <w:szCs w:val="28"/>
          <w:lang w:eastAsia="en-US"/>
        </w:rPr>
      </w:pPr>
      <w:r w:rsidRPr="00193004">
        <w:rPr>
          <w:rFonts w:ascii="Times New Roman" w:eastAsia="宋体" w:hAnsi="Times New Roman" w:cs="Times New Roman" w:hint="eastAsia"/>
          <w:b/>
          <w:kern w:val="0"/>
          <w:sz w:val="28"/>
          <w:szCs w:val="28"/>
          <w:lang w:eastAsia="en-US"/>
        </w:rPr>
        <w:t>REFERENCES</w:t>
      </w:r>
    </w:p>
    <w:p w14:paraId="7A4F4134" w14:textId="77777777" w:rsidR="0093017B" w:rsidRPr="0093017B" w:rsidRDefault="00A83D9E" w:rsidP="0093017B">
      <w:pPr>
        <w:pStyle w:val="EndNoteBibliography"/>
      </w:pPr>
      <w:r w:rsidRPr="00193004">
        <w:rPr>
          <w:rFonts w:ascii="Times New Roman" w:eastAsia="宋体" w:hAnsi="Times New Roman" w:cs="Times New Roman"/>
          <w:kern w:val="0"/>
          <w:sz w:val="24"/>
          <w:szCs w:val="20"/>
        </w:rPr>
        <w:fldChar w:fldCharType="begin"/>
      </w:r>
      <w:r w:rsidRPr="00193004">
        <w:rPr>
          <w:rFonts w:ascii="Times New Roman" w:eastAsia="宋体" w:hAnsi="Times New Roman" w:cs="Times New Roman"/>
          <w:kern w:val="0"/>
          <w:sz w:val="24"/>
          <w:szCs w:val="20"/>
        </w:rPr>
        <w:instrText xml:space="preserve"> ADDIN EN.REFLIST </w:instrText>
      </w:r>
      <w:r w:rsidRPr="00193004">
        <w:rPr>
          <w:rFonts w:ascii="Times New Roman" w:eastAsia="宋体" w:hAnsi="Times New Roman" w:cs="Times New Roman"/>
          <w:kern w:val="0"/>
          <w:sz w:val="24"/>
          <w:szCs w:val="20"/>
        </w:rPr>
        <w:fldChar w:fldCharType="separate"/>
      </w:r>
      <w:bookmarkStart w:id="153" w:name="_ENREF_1"/>
      <w:r w:rsidR="0093017B" w:rsidRPr="0093017B">
        <w:t xml:space="preserve">1. Chhowalla, M.; Jena, D.; Zhang, H. Two-dimensional semiconductors for transistors. </w:t>
      </w:r>
      <w:r w:rsidR="0093017B" w:rsidRPr="0093017B">
        <w:rPr>
          <w:i/>
        </w:rPr>
        <w:t xml:space="preserve">Nature Reviews Materials </w:t>
      </w:r>
      <w:r w:rsidR="0093017B" w:rsidRPr="0093017B">
        <w:rPr>
          <w:b/>
        </w:rPr>
        <w:t>2016,</w:t>
      </w:r>
      <w:r w:rsidR="0093017B" w:rsidRPr="0093017B">
        <w:t xml:space="preserve"> </w:t>
      </w:r>
      <w:r w:rsidR="0093017B" w:rsidRPr="0093017B">
        <w:rPr>
          <w:i/>
        </w:rPr>
        <w:t>1</w:t>
      </w:r>
      <w:r w:rsidR="0093017B" w:rsidRPr="0093017B">
        <w:t>, 16052.</w:t>
      </w:r>
      <w:bookmarkEnd w:id="153"/>
    </w:p>
    <w:p w14:paraId="1E2DFD22" w14:textId="77777777" w:rsidR="0093017B" w:rsidRPr="0093017B" w:rsidRDefault="0093017B" w:rsidP="0093017B">
      <w:pPr>
        <w:pStyle w:val="EndNoteBibliography"/>
      </w:pPr>
      <w:bookmarkStart w:id="154" w:name="_ENREF_2"/>
      <w:r w:rsidRPr="0093017B">
        <w:t xml:space="preserve">2. Bertolazzi, S.; Bonacchi, S.; Nan, G.; Pershin, A.; Beljonne, D.; Samorì, P. Engineering Chemically Active Defects in Monolayer MoS2 Transistors via Ion-Beam Irradiation and Their Healing via Vapor Deposition of Alkanethiols. </w:t>
      </w:r>
      <w:r w:rsidRPr="0093017B">
        <w:rPr>
          <w:i/>
        </w:rPr>
        <w:t xml:space="preserve">Advanced Materials </w:t>
      </w:r>
      <w:r w:rsidRPr="0093017B">
        <w:rPr>
          <w:b/>
        </w:rPr>
        <w:t>2017,</w:t>
      </w:r>
      <w:r w:rsidRPr="0093017B">
        <w:t xml:space="preserve"> </w:t>
      </w:r>
      <w:r w:rsidRPr="0093017B">
        <w:rPr>
          <w:i/>
        </w:rPr>
        <w:t>29</w:t>
      </w:r>
      <w:r w:rsidRPr="0093017B">
        <w:t>, 1606760.</w:t>
      </w:r>
      <w:bookmarkEnd w:id="154"/>
    </w:p>
    <w:p w14:paraId="59136AAE" w14:textId="77777777" w:rsidR="0093017B" w:rsidRPr="0093017B" w:rsidRDefault="0093017B" w:rsidP="0093017B">
      <w:pPr>
        <w:pStyle w:val="EndNoteBibliography"/>
      </w:pPr>
      <w:bookmarkStart w:id="155" w:name="_ENREF_3"/>
      <w:r w:rsidRPr="0093017B">
        <w:t xml:space="preserve">3. Nam, H.; Wi, S.; Rokni, H.; Chen, M.; Priessnitz, G.; Lu, W.; Liang, X. MoS2 Transistors Fabricated via </w:t>
      </w:r>
      <w:r w:rsidRPr="0093017B">
        <w:lastRenderedPageBreak/>
        <w:t xml:space="preserve">Plasma-Assisted Nanoprinting of Few-Layer MoS2 Flakes into Large-Area Arrays. </w:t>
      </w:r>
      <w:r w:rsidRPr="0093017B">
        <w:rPr>
          <w:i/>
        </w:rPr>
        <w:t xml:space="preserve">ACS Nano </w:t>
      </w:r>
      <w:r w:rsidRPr="0093017B">
        <w:rPr>
          <w:b/>
        </w:rPr>
        <w:t>2013,</w:t>
      </w:r>
      <w:r w:rsidRPr="0093017B">
        <w:t xml:space="preserve"> </w:t>
      </w:r>
      <w:r w:rsidRPr="0093017B">
        <w:rPr>
          <w:i/>
        </w:rPr>
        <w:t>7</w:t>
      </w:r>
      <w:r w:rsidRPr="0093017B">
        <w:t>, 5870-5881.</w:t>
      </w:r>
      <w:bookmarkEnd w:id="155"/>
    </w:p>
    <w:p w14:paraId="1C59B1EB" w14:textId="77777777" w:rsidR="0093017B" w:rsidRPr="0093017B" w:rsidRDefault="0093017B" w:rsidP="0093017B">
      <w:pPr>
        <w:pStyle w:val="EndNoteBibliography"/>
      </w:pPr>
      <w:bookmarkStart w:id="156" w:name="_ENREF_4"/>
      <w:r w:rsidRPr="0093017B">
        <w:t xml:space="preserve">4. Eda, G.; Maier, S. A. Two-dimensional crystals: managing light for optoelectronics. </w:t>
      </w:r>
      <w:r w:rsidRPr="0093017B">
        <w:rPr>
          <w:i/>
        </w:rPr>
        <w:t xml:space="preserve">ACS Nano </w:t>
      </w:r>
      <w:r w:rsidRPr="0093017B">
        <w:rPr>
          <w:b/>
        </w:rPr>
        <w:t>2013,</w:t>
      </w:r>
      <w:r w:rsidRPr="0093017B">
        <w:t xml:space="preserve"> </w:t>
      </w:r>
      <w:r w:rsidRPr="0093017B">
        <w:rPr>
          <w:i/>
        </w:rPr>
        <w:t>7</w:t>
      </w:r>
      <w:r w:rsidRPr="0093017B">
        <w:t>, 5660-5665.</w:t>
      </w:r>
      <w:bookmarkEnd w:id="156"/>
    </w:p>
    <w:p w14:paraId="765757AB" w14:textId="77777777" w:rsidR="0093017B" w:rsidRPr="0093017B" w:rsidRDefault="0093017B" w:rsidP="0093017B">
      <w:pPr>
        <w:pStyle w:val="EndNoteBibliography"/>
      </w:pPr>
      <w:bookmarkStart w:id="157" w:name="_ENREF_5"/>
      <w:r w:rsidRPr="0093017B">
        <w:t xml:space="preserve">5. Mak, K. F.; He, K.; Lee, C.; Lee, G. H.; Hone, J.; Heinz, T. F.; Shan, J. Tightly bound trions in monolayer MoS2. </w:t>
      </w:r>
      <w:r w:rsidRPr="0093017B">
        <w:rPr>
          <w:i/>
        </w:rPr>
        <w:t xml:space="preserve">Nat. Mater. </w:t>
      </w:r>
      <w:r w:rsidRPr="0093017B">
        <w:rPr>
          <w:b/>
        </w:rPr>
        <w:t>2013,</w:t>
      </w:r>
      <w:r w:rsidRPr="0093017B">
        <w:t xml:space="preserve"> </w:t>
      </w:r>
      <w:r w:rsidRPr="0093017B">
        <w:rPr>
          <w:i/>
        </w:rPr>
        <w:t>12</w:t>
      </w:r>
      <w:r w:rsidRPr="0093017B">
        <w:t>, 207-211.</w:t>
      </w:r>
      <w:bookmarkEnd w:id="157"/>
    </w:p>
    <w:p w14:paraId="6BE060C5" w14:textId="77777777" w:rsidR="0093017B" w:rsidRPr="0093017B" w:rsidRDefault="0093017B" w:rsidP="0093017B">
      <w:pPr>
        <w:pStyle w:val="EndNoteBibliography"/>
      </w:pPr>
      <w:bookmarkStart w:id="158" w:name="_ENREF_6"/>
      <w:r w:rsidRPr="0093017B">
        <w:t xml:space="preserve">6. Yu, Y.; Ji, Z.; Zu, S.; Du, B.; Kang, Y.; Li, Z.; Zhou, Z.; Shi, K.; Fang, Z. Ultrafast Plasmonic Hot Electron Transfer in Au Nanoantenna/MoS2 Heterostructures. </w:t>
      </w:r>
      <w:r w:rsidRPr="0093017B">
        <w:rPr>
          <w:i/>
        </w:rPr>
        <w:t xml:space="preserve">Adv. Funct. Mater. </w:t>
      </w:r>
      <w:r w:rsidRPr="0093017B">
        <w:rPr>
          <w:b/>
        </w:rPr>
        <w:t>2016,</w:t>
      </w:r>
      <w:r w:rsidRPr="0093017B">
        <w:t xml:space="preserve"> </w:t>
      </w:r>
      <w:r w:rsidRPr="0093017B">
        <w:rPr>
          <w:i/>
        </w:rPr>
        <w:t>26</w:t>
      </w:r>
      <w:r w:rsidRPr="0093017B">
        <w:t>, 6394-6401.</w:t>
      </w:r>
      <w:bookmarkEnd w:id="158"/>
    </w:p>
    <w:p w14:paraId="415ADFDA" w14:textId="77777777" w:rsidR="0093017B" w:rsidRPr="0093017B" w:rsidRDefault="0093017B" w:rsidP="0093017B">
      <w:pPr>
        <w:pStyle w:val="EndNoteBibliography"/>
      </w:pPr>
      <w:bookmarkStart w:id="159" w:name="_ENREF_7"/>
      <w:r w:rsidRPr="0093017B">
        <w:t xml:space="preserve">7. Behura, S.; Berry, V. interfacial nondegenerate doping of MoS2 and other two-dimensional semiconductors. </w:t>
      </w:r>
      <w:r w:rsidRPr="0093017B">
        <w:rPr>
          <w:i/>
        </w:rPr>
        <w:t xml:space="preserve">ACS Nano </w:t>
      </w:r>
      <w:r w:rsidRPr="0093017B">
        <w:rPr>
          <w:b/>
        </w:rPr>
        <w:t>2015,</w:t>
      </w:r>
      <w:r w:rsidRPr="0093017B">
        <w:t xml:space="preserve"> </w:t>
      </w:r>
      <w:r w:rsidRPr="0093017B">
        <w:rPr>
          <w:i/>
        </w:rPr>
        <w:t>9</w:t>
      </w:r>
      <w:r w:rsidRPr="0093017B">
        <w:t>, 2227-2230.</w:t>
      </w:r>
      <w:bookmarkEnd w:id="159"/>
    </w:p>
    <w:p w14:paraId="2F29DA94" w14:textId="77777777" w:rsidR="0093017B" w:rsidRPr="0093017B" w:rsidRDefault="0093017B" w:rsidP="0093017B">
      <w:pPr>
        <w:pStyle w:val="EndNoteBibliography"/>
      </w:pPr>
      <w:bookmarkStart w:id="160" w:name="_ENREF_8"/>
      <w:r w:rsidRPr="0093017B">
        <w:t xml:space="preserve">8. Zuo, P.; Jiang, L.; Li, X.; Li, B.; Ran, P.; Li, X.; Qu, L.; Lu, Y. Metal (Ag, Pt)–MoS2 Hybrids Greenly Prepared Through Photochemical Reduction of Femtosecond Laser Pulses for SERS and HER. </w:t>
      </w:r>
      <w:r w:rsidRPr="0093017B">
        <w:rPr>
          <w:i/>
        </w:rPr>
        <w:t xml:space="preserve">ACS Sustainable Chemistry &amp; Engineering </w:t>
      </w:r>
      <w:r w:rsidRPr="0093017B">
        <w:rPr>
          <w:b/>
        </w:rPr>
        <w:t>2018,</w:t>
      </w:r>
      <w:r w:rsidRPr="0093017B">
        <w:t xml:space="preserve"> </w:t>
      </w:r>
      <w:r w:rsidRPr="0093017B">
        <w:rPr>
          <w:i/>
        </w:rPr>
        <w:t>6</w:t>
      </w:r>
      <w:r w:rsidRPr="0093017B">
        <w:t>, 7704-7714.</w:t>
      </w:r>
      <w:bookmarkEnd w:id="160"/>
    </w:p>
    <w:p w14:paraId="4DB39A16" w14:textId="77777777" w:rsidR="0093017B" w:rsidRPr="0093017B" w:rsidRDefault="0093017B" w:rsidP="0093017B">
      <w:pPr>
        <w:pStyle w:val="EndNoteBibliography"/>
      </w:pPr>
      <w:bookmarkStart w:id="161" w:name="_ENREF_9"/>
      <w:r w:rsidRPr="0093017B">
        <w:t xml:space="preserve">9. Lu, J.; Liu, H.; Tok, E. S.; Sow, C.-H. Interactions between lasers and two-dimensional transition metal dichalcogenides. </w:t>
      </w:r>
      <w:r w:rsidRPr="0093017B">
        <w:rPr>
          <w:i/>
        </w:rPr>
        <w:t xml:space="preserve">Chem. Soc. Rev. </w:t>
      </w:r>
      <w:r w:rsidRPr="0093017B">
        <w:rPr>
          <w:b/>
        </w:rPr>
        <w:t>2016,</w:t>
      </w:r>
      <w:r w:rsidRPr="0093017B">
        <w:t xml:space="preserve"> </w:t>
      </w:r>
      <w:r w:rsidRPr="0093017B">
        <w:rPr>
          <w:i/>
        </w:rPr>
        <w:t>45</w:t>
      </w:r>
      <w:r w:rsidRPr="0093017B">
        <w:t>, 2494-2515.</w:t>
      </w:r>
      <w:bookmarkEnd w:id="161"/>
    </w:p>
    <w:p w14:paraId="521D238E" w14:textId="77777777" w:rsidR="0093017B" w:rsidRPr="0093017B" w:rsidRDefault="0093017B" w:rsidP="0093017B">
      <w:pPr>
        <w:pStyle w:val="EndNoteBibliography"/>
      </w:pPr>
      <w:bookmarkStart w:id="162" w:name="_ENREF_10"/>
      <w:r w:rsidRPr="0093017B">
        <w:t xml:space="preserve">10. Cho, K.; Pak, J.; Kim, J.-K.; Kang, K.; Kim, T.-Y.; Shin, J.; Choi, B. Y.; Chung, S.; Lee, T. Contact-Engineered Electrical Properties of MoS2 Field-Effect Transistors via Selectively Deposited Thiol-Molecules. </w:t>
      </w:r>
      <w:r w:rsidRPr="0093017B">
        <w:rPr>
          <w:i/>
        </w:rPr>
        <w:t xml:space="preserve">Advanced Materials </w:t>
      </w:r>
      <w:r w:rsidRPr="0093017B">
        <w:rPr>
          <w:b/>
        </w:rPr>
        <w:t>2018,</w:t>
      </w:r>
      <w:r w:rsidRPr="0093017B">
        <w:t xml:space="preserve"> </w:t>
      </w:r>
      <w:r w:rsidRPr="0093017B">
        <w:rPr>
          <w:i/>
        </w:rPr>
        <w:t>30</w:t>
      </w:r>
      <w:r w:rsidRPr="0093017B">
        <w:t>, 1705540.</w:t>
      </w:r>
      <w:bookmarkEnd w:id="162"/>
    </w:p>
    <w:p w14:paraId="2683DB09" w14:textId="77777777" w:rsidR="0093017B" w:rsidRPr="0093017B" w:rsidRDefault="0093017B" w:rsidP="0093017B">
      <w:pPr>
        <w:pStyle w:val="EndNoteBibliography"/>
      </w:pPr>
      <w:bookmarkStart w:id="163" w:name="_ENREF_11"/>
      <w:r w:rsidRPr="0093017B">
        <w:t xml:space="preserve">11. Cheng, R.; Jiang, S.; Chen, Y.; Liu, Y.; Weiss, N.; Cheng, H.-C.; Wu, H.; Huang, Y.; Duan, X. Few-layer molybdenum disulfide transistors and circuits for high-speed flexible electronics. </w:t>
      </w:r>
      <w:r w:rsidRPr="0093017B">
        <w:rPr>
          <w:i/>
        </w:rPr>
        <w:t xml:space="preserve">Nature Communications </w:t>
      </w:r>
      <w:r w:rsidRPr="0093017B">
        <w:rPr>
          <w:b/>
        </w:rPr>
        <w:t>2014,</w:t>
      </w:r>
      <w:r w:rsidRPr="0093017B">
        <w:t xml:space="preserve"> </w:t>
      </w:r>
      <w:r w:rsidRPr="0093017B">
        <w:rPr>
          <w:i/>
        </w:rPr>
        <w:t>5</w:t>
      </w:r>
      <w:r w:rsidRPr="0093017B">
        <w:t>, 5143.</w:t>
      </w:r>
      <w:bookmarkEnd w:id="163"/>
    </w:p>
    <w:p w14:paraId="658009AF" w14:textId="77777777" w:rsidR="0093017B" w:rsidRPr="0093017B" w:rsidRDefault="0093017B" w:rsidP="0093017B">
      <w:pPr>
        <w:pStyle w:val="EndNoteBibliography"/>
      </w:pPr>
      <w:bookmarkStart w:id="164" w:name="_ENREF_12"/>
      <w:r w:rsidRPr="0093017B">
        <w:t xml:space="preserve">12. Gao, G.; Wan, B.; Liu, X.; Sun, Q.; Yang, X.; Wang, L.; Pan, C.; Wang, Z. L. Tunable Tribotronic Dual-Gate Logic Devices Based on 2D MoS2 and Black Phosphorus. </w:t>
      </w:r>
      <w:r w:rsidRPr="0093017B">
        <w:rPr>
          <w:i/>
        </w:rPr>
        <w:t xml:space="preserve">Advanced Materials </w:t>
      </w:r>
      <w:r w:rsidRPr="0093017B">
        <w:rPr>
          <w:b/>
        </w:rPr>
        <w:t>2018,</w:t>
      </w:r>
      <w:r w:rsidRPr="0093017B">
        <w:t xml:space="preserve"> </w:t>
      </w:r>
      <w:r w:rsidRPr="0093017B">
        <w:rPr>
          <w:i/>
        </w:rPr>
        <w:t>30</w:t>
      </w:r>
      <w:r w:rsidRPr="0093017B">
        <w:t>, 1705088.</w:t>
      </w:r>
      <w:bookmarkEnd w:id="164"/>
    </w:p>
    <w:p w14:paraId="384929BC" w14:textId="77777777" w:rsidR="0093017B" w:rsidRPr="0093017B" w:rsidRDefault="0093017B" w:rsidP="0093017B">
      <w:pPr>
        <w:pStyle w:val="EndNoteBibliography"/>
      </w:pPr>
      <w:bookmarkStart w:id="165" w:name="_ENREF_13"/>
      <w:r w:rsidRPr="0093017B">
        <w:t xml:space="preserve">13. Yoo, H.; Hong, S.; On, S.; Ahn, H.; Lee, H.-K.; Hong, Y. K.; Kim, S.; Kim, J.-J. Chemical Doping Effects in Multilayer MoS2 and Its Application in Complementary Inverter. </w:t>
      </w:r>
      <w:r w:rsidRPr="0093017B">
        <w:rPr>
          <w:i/>
        </w:rPr>
        <w:t xml:space="preserve">ACS Applied Materials &amp; Interfaces </w:t>
      </w:r>
      <w:r w:rsidRPr="0093017B">
        <w:rPr>
          <w:b/>
        </w:rPr>
        <w:t>2018,</w:t>
      </w:r>
      <w:r w:rsidRPr="0093017B">
        <w:t xml:space="preserve"> </w:t>
      </w:r>
      <w:r w:rsidRPr="0093017B">
        <w:rPr>
          <w:i/>
        </w:rPr>
        <w:t>10</w:t>
      </w:r>
      <w:r w:rsidRPr="0093017B">
        <w:t>, 23270-23276.</w:t>
      </w:r>
      <w:bookmarkEnd w:id="165"/>
    </w:p>
    <w:p w14:paraId="4F2FC6C9" w14:textId="77777777" w:rsidR="0093017B" w:rsidRPr="0093017B" w:rsidRDefault="0093017B" w:rsidP="0093017B">
      <w:pPr>
        <w:pStyle w:val="EndNoteBibliography"/>
      </w:pPr>
      <w:bookmarkStart w:id="166" w:name="_ENREF_14"/>
      <w:r w:rsidRPr="0093017B">
        <w:t xml:space="preserve">14. Pak, Y.; Park, W.; Mitra, S.; Sasikala Devi, A. A.; Loganathan, K.; Kumaresan, Y.; Kim, Y.; Cho, B.; Jung, G.-Y.; Hussain, M. M.; Roqan, I. S. Enhanced Performance of MoS2 Photodetectors by Inserting an ALD-Processed TiO2 Interlayer. </w:t>
      </w:r>
      <w:r w:rsidRPr="0093017B">
        <w:rPr>
          <w:i/>
        </w:rPr>
        <w:t xml:space="preserve">Small </w:t>
      </w:r>
      <w:r w:rsidRPr="0093017B">
        <w:rPr>
          <w:b/>
        </w:rPr>
        <w:t>2018,</w:t>
      </w:r>
      <w:r w:rsidRPr="0093017B">
        <w:t xml:space="preserve"> </w:t>
      </w:r>
      <w:r w:rsidRPr="0093017B">
        <w:rPr>
          <w:i/>
        </w:rPr>
        <w:t>14</w:t>
      </w:r>
      <w:r w:rsidRPr="0093017B">
        <w:t>, 1703176.</w:t>
      </w:r>
      <w:bookmarkEnd w:id="166"/>
    </w:p>
    <w:p w14:paraId="07304D40" w14:textId="77777777" w:rsidR="0093017B" w:rsidRPr="0093017B" w:rsidRDefault="0093017B" w:rsidP="0093017B">
      <w:pPr>
        <w:pStyle w:val="EndNoteBibliography"/>
      </w:pPr>
      <w:bookmarkStart w:id="167" w:name="_ENREF_15"/>
      <w:r w:rsidRPr="0093017B">
        <w:t xml:space="preserve">15. Woo, Y.; Hong, W.; Yang, S. Y.; Kim, H. J.; Cha, J.-H.; Lee, J. E.; Lee, K. J.; Kang, T.; Choi, S.-Y. Large-Area CVD-Grown MoS2 Driver Circuit Array for Flexible Organic Light-Emitting Diode Display. </w:t>
      </w:r>
      <w:r w:rsidRPr="0093017B">
        <w:rPr>
          <w:i/>
        </w:rPr>
        <w:t xml:space="preserve">Advanced Electronic Materials </w:t>
      </w:r>
      <w:r w:rsidRPr="0093017B">
        <w:rPr>
          <w:b/>
        </w:rPr>
        <w:t>2018,</w:t>
      </w:r>
      <w:r w:rsidRPr="0093017B">
        <w:t xml:space="preserve"> </w:t>
      </w:r>
      <w:r w:rsidRPr="0093017B">
        <w:rPr>
          <w:i/>
        </w:rPr>
        <w:t>0</w:t>
      </w:r>
      <w:r w:rsidRPr="0093017B">
        <w:t>, 1800251.</w:t>
      </w:r>
      <w:bookmarkEnd w:id="167"/>
    </w:p>
    <w:p w14:paraId="044D6DDD" w14:textId="77777777" w:rsidR="0093017B" w:rsidRPr="0093017B" w:rsidRDefault="0093017B" w:rsidP="0093017B">
      <w:pPr>
        <w:pStyle w:val="EndNoteBibliography"/>
      </w:pPr>
      <w:bookmarkStart w:id="168" w:name="_ENREF_16"/>
      <w:r w:rsidRPr="0093017B">
        <w:t xml:space="preserve">16. Choi, M.; Park, Y. J.; Sharma, B. K.; Bae, S.-R.; Kim, S. Y.; Ahn, J.-H. Flexible active-matrix organic light-emitting diode display enabled by MoS&lt;sub&gt;2&lt;/sub&gt; thin-film transistor. </w:t>
      </w:r>
      <w:r w:rsidRPr="0093017B">
        <w:rPr>
          <w:i/>
        </w:rPr>
        <w:t xml:space="preserve">Science Advances </w:t>
      </w:r>
      <w:r w:rsidRPr="0093017B">
        <w:rPr>
          <w:b/>
        </w:rPr>
        <w:t>2018,</w:t>
      </w:r>
      <w:r w:rsidRPr="0093017B">
        <w:t xml:space="preserve"> </w:t>
      </w:r>
      <w:r w:rsidRPr="0093017B">
        <w:rPr>
          <w:i/>
        </w:rPr>
        <w:t>4</w:t>
      </w:r>
      <w:r w:rsidRPr="0093017B">
        <w:t>.</w:t>
      </w:r>
      <w:bookmarkEnd w:id="168"/>
    </w:p>
    <w:p w14:paraId="18470ED4" w14:textId="77777777" w:rsidR="0093017B" w:rsidRPr="0093017B" w:rsidRDefault="0093017B" w:rsidP="0093017B">
      <w:pPr>
        <w:pStyle w:val="EndNoteBibliography"/>
      </w:pPr>
      <w:bookmarkStart w:id="169" w:name="_ENREF_17"/>
      <w:r w:rsidRPr="0093017B">
        <w:t xml:space="preserve">17. Zhang, J.; Lang, X. Y.; Zhu, Y. F.; Jiang, Q. Strain tuned InSe/MoS2 bilayer van der Waals heterostructures for photovoltaics or photocatalysis. </w:t>
      </w:r>
      <w:r w:rsidRPr="0093017B">
        <w:rPr>
          <w:i/>
        </w:rPr>
        <w:t xml:space="preserve">Physical Chemistry Chemical Physics </w:t>
      </w:r>
      <w:r w:rsidRPr="0093017B">
        <w:rPr>
          <w:b/>
        </w:rPr>
        <w:t>2018,</w:t>
      </w:r>
      <w:r w:rsidRPr="0093017B">
        <w:t xml:space="preserve"> </w:t>
      </w:r>
      <w:r w:rsidRPr="0093017B">
        <w:rPr>
          <w:i/>
        </w:rPr>
        <w:t>20</w:t>
      </w:r>
      <w:r w:rsidRPr="0093017B">
        <w:t>, 17574-17582.</w:t>
      </w:r>
      <w:bookmarkEnd w:id="169"/>
    </w:p>
    <w:p w14:paraId="76A9EE0C" w14:textId="77777777" w:rsidR="0093017B" w:rsidRPr="0093017B" w:rsidRDefault="0093017B" w:rsidP="0093017B">
      <w:pPr>
        <w:pStyle w:val="EndNoteBibliography"/>
      </w:pPr>
      <w:bookmarkStart w:id="170" w:name="_ENREF_18"/>
      <w:r w:rsidRPr="0093017B">
        <w:t xml:space="preserve">18. Xu, M.; Chen, Y.; Xiong, F.; Wang, J.; Liu, Y.; Lv, J.; Li, Y.; Wang, Y.; Chen, Z.; Ma, Y. A hidden symmetry-broken phase of MoS2 revealed as a superior photovoltaic material. </w:t>
      </w:r>
      <w:r w:rsidRPr="0093017B">
        <w:rPr>
          <w:i/>
        </w:rPr>
        <w:t xml:space="preserve">Journal of Materials Chemistry A </w:t>
      </w:r>
      <w:r w:rsidRPr="0093017B">
        <w:rPr>
          <w:b/>
        </w:rPr>
        <w:t>2018,</w:t>
      </w:r>
      <w:r w:rsidRPr="0093017B">
        <w:t xml:space="preserve"> </w:t>
      </w:r>
      <w:r w:rsidRPr="0093017B">
        <w:rPr>
          <w:i/>
        </w:rPr>
        <w:t>6</w:t>
      </w:r>
      <w:r w:rsidRPr="0093017B">
        <w:t>, 16087-16093.</w:t>
      </w:r>
      <w:bookmarkEnd w:id="170"/>
    </w:p>
    <w:p w14:paraId="5B3FDDA8" w14:textId="77777777" w:rsidR="0093017B" w:rsidRPr="0093017B" w:rsidRDefault="0093017B" w:rsidP="0093017B">
      <w:pPr>
        <w:pStyle w:val="EndNoteBibliography"/>
      </w:pPr>
      <w:bookmarkStart w:id="171" w:name="_ENREF_19"/>
      <w:r w:rsidRPr="0093017B">
        <w:t xml:space="preserve">19. Chen, Q.; Lu, J.; Liang, L.; Zheliuk, O.; Ali El Yumin, A.; Ye, J. Continuous Low-Bias Switching of Superconductivity in a MoS2 Transistor. </w:t>
      </w:r>
      <w:r w:rsidRPr="0093017B">
        <w:rPr>
          <w:i/>
        </w:rPr>
        <w:t xml:space="preserve">Advanced Materials </w:t>
      </w:r>
      <w:r w:rsidRPr="0093017B">
        <w:rPr>
          <w:b/>
        </w:rPr>
        <w:t>2018,</w:t>
      </w:r>
      <w:r w:rsidRPr="0093017B">
        <w:t xml:space="preserve"> </w:t>
      </w:r>
      <w:r w:rsidRPr="0093017B">
        <w:rPr>
          <w:i/>
        </w:rPr>
        <w:t>30</w:t>
      </w:r>
      <w:r w:rsidRPr="0093017B">
        <w:t>, 1800399.</w:t>
      </w:r>
      <w:bookmarkEnd w:id="171"/>
    </w:p>
    <w:p w14:paraId="28912CF3" w14:textId="77777777" w:rsidR="0093017B" w:rsidRPr="0093017B" w:rsidRDefault="0093017B" w:rsidP="0093017B">
      <w:pPr>
        <w:pStyle w:val="EndNoteBibliography"/>
      </w:pPr>
      <w:bookmarkStart w:id="172" w:name="_ENREF_20"/>
      <w:r w:rsidRPr="0093017B">
        <w:lastRenderedPageBreak/>
        <w:t xml:space="preserve">20. Saito, Y.; Nakamura, Y.; Bahramy, M. S.; Kohama, Y.; Ye, J.; Kasahara, Y.; Nakagawa, Y.; Onga, M.; Tokunaga, M.; Nojima, T.; Yanase, Y.; Iwasa, Y. Superconductivity protected by spin–valley locking in ion-gated MoS2. </w:t>
      </w:r>
      <w:r w:rsidRPr="0093017B">
        <w:rPr>
          <w:i/>
        </w:rPr>
        <w:t xml:space="preserve">Nature Physics </w:t>
      </w:r>
      <w:r w:rsidRPr="0093017B">
        <w:rPr>
          <w:b/>
        </w:rPr>
        <w:t>2015,</w:t>
      </w:r>
      <w:r w:rsidRPr="0093017B">
        <w:t xml:space="preserve"> </w:t>
      </w:r>
      <w:r w:rsidRPr="0093017B">
        <w:rPr>
          <w:i/>
        </w:rPr>
        <w:t>12</w:t>
      </w:r>
      <w:r w:rsidRPr="0093017B">
        <w:t>, 144.</w:t>
      </w:r>
      <w:bookmarkEnd w:id="172"/>
    </w:p>
    <w:p w14:paraId="2547AA70" w14:textId="77777777" w:rsidR="0093017B" w:rsidRPr="0093017B" w:rsidRDefault="0093017B" w:rsidP="0093017B">
      <w:pPr>
        <w:pStyle w:val="EndNoteBibliography"/>
      </w:pPr>
      <w:bookmarkStart w:id="173" w:name="_ENREF_21"/>
      <w:r w:rsidRPr="0093017B">
        <w:t xml:space="preserve">21. Kumar, R.; Goel, N.; Kumar, M. UV-Activated MoS2 Based Fast and Reversible NO2 Sensor at Room Temperature. </w:t>
      </w:r>
      <w:r w:rsidRPr="0093017B">
        <w:rPr>
          <w:i/>
        </w:rPr>
        <w:t xml:space="preserve">ACS Sensors </w:t>
      </w:r>
      <w:r w:rsidRPr="0093017B">
        <w:rPr>
          <w:b/>
        </w:rPr>
        <w:t>2017,</w:t>
      </w:r>
      <w:r w:rsidRPr="0093017B">
        <w:t xml:space="preserve"> </w:t>
      </w:r>
      <w:r w:rsidRPr="0093017B">
        <w:rPr>
          <w:i/>
        </w:rPr>
        <w:t>2</w:t>
      </w:r>
      <w:r w:rsidRPr="0093017B">
        <w:t>, 1744-1752.</w:t>
      </w:r>
      <w:bookmarkEnd w:id="173"/>
    </w:p>
    <w:p w14:paraId="6DC27763" w14:textId="77777777" w:rsidR="0093017B" w:rsidRPr="0093017B" w:rsidRDefault="0093017B" w:rsidP="0093017B">
      <w:pPr>
        <w:pStyle w:val="EndNoteBibliography"/>
      </w:pPr>
      <w:bookmarkStart w:id="174" w:name="_ENREF_22"/>
      <w:r w:rsidRPr="0093017B">
        <w:t xml:space="preserve">22. Ryu, B.; Nam, H.; Oh, B.-R.; Song, Y.; Chen, P.; Park, Y.; Wan, W.; Kurabayashi, K.; Liang, X. Cyclewise Operation of Printed MoS2 Transistor Biosensors for Rapid Biomolecule Quantification at Femtomolar Levels. </w:t>
      </w:r>
      <w:r w:rsidRPr="0093017B">
        <w:rPr>
          <w:i/>
        </w:rPr>
        <w:t xml:space="preserve">ACS Sensors </w:t>
      </w:r>
      <w:r w:rsidRPr="0093017B">
        <w:rPr>
          <w:b/>
        </w:rPr>
        <w:t>2017,</w:t>
      </w:r>
      <w:r w:rsidRPr="0093017B">
        <w:t xml:space="preserve"> </w:t>
      </w:r>
      <w:r w:rsidRPr="0093017B">
        <w:rPr>
          <w:i/>
        </w:rPr>
        <w:t>2</w:t>
      </w:r>
      <w:r w:rsidRPr="0093017B">
        <w:t>, 274-281.</w:t>
      </w:r>
      <w:bookmarkEnd w:id="174"/>
    </w:p>
    <w:p w14:paraId="4E3358FD" w14:textId="77777777" w:rsidR="0093017B" w:rsidRPr="0093017B" w:rsidRDefault="0093017B" w:rsidP="0093017B">
      <w:pPr>
        <w:pStyle w:val="EndNoteBibliography"/>
      </w:pPr>
      <w:bookmarkStart w:id="175" w:name="_ENREF_23"/>
      <w:r w:rsidRPr="0093017B">
        <w:t xml:space="preserve">23. Zhao, J.; Yu, H.; Chen, W.; Yang, R.; Zhu, J.; Liao, M.; Shi, D.; Zhang, G. Patterned Peeling 2D MoS2 off the Substrate. </w:t>
      </w:r>
      <w:r w:rsidRPr="0093017B">
        <w:rPr>
          <w:i/>
        </w:rPr>
        <w:t xml:space="preserve">ACS Applied Materials &amp; Interfaces </w:t>
      </w:r>
      <w:r w:rsidRPr="0093017B">
        <w:rPr>
          <w:b/>
        </w:rPr>
        <w:t>2016,</w:t>
      </w:r>
      <w:r w:rsidRPr="0093017B">
        <w:t xml:space="preserve"> </w:t>
      </w:r>
      <w:r w:rsidRPr="0093017B">
        <w:rPr>
          <w:i/>
        </w:rPr>
        <w:t>8</w:t>
      </w:r>
      <w:r w:rsidRPr="0093017B">
        <w:t>, 16546-16550.</w:t>
      </w:r>
      <w:bookmarkEnd w:id="175"/>
    </w:p>
    <w:p w14:paraId="40F436A7" w14:textId="77777777" w:rsidR="0093017B" w:rsidRPr="0093017B" w:rsidRDefault="0093017B" w:rsidP="0093017B">
      <w:pPr>
        <w:pStyle w:val="EndNoteBibliography"/>
      </w:pPr>
      <w:bookmarkStart w:id="176" w:name="_ENREF_24"/>
      <w:r w:rsidRPr="0093017B">
        <w:t xml:space="preserve">24. Huang, M.; Li, S.; Zhang, Z.; Xiong, X.; Li, X.; Wu, Y. Multifunctional high-performance van der Waals heterostructures. </w:t>
      </w:r>
      <w:r w:rsidRPr="0093017B">
        <w:rPr>
          <w:i/>
        </w:rPr>
        <w:t xml:space="preserve">Nature Nanotechnology </w:t>
      </w:r>
      <w:r w:rsidRPr="0093017B">
        <w:rPr>
          <w:b/>
        </w:rPr>
        <w:t>2017,</w:t>
      </w:r>
      <w:r w:rsidRPr="0093017B">
        <w:t xml:space="preserve"> </w:t>
      </w:r>
      <w:r w:rsidRPr="0093017B">
        <w:rPr>
          <w:i/>
        </w:rPr>
        <w:t>12</w:t>
      </w:r>
      <w:r w:rsidRPr="0093017B">
        <w:t>, 1148.</w:t>
      </w:r>
      <w:bookmarkEnd w:id="176"/>
    </w:p>
    <w:p w14:paraId="2A972BBB" w14:textId="77777777" w:rsidR="0093017B" w:rsidRPr="0093017B" w:rsidRDefault="0093017B" w:rsidP="0093017B">
      <w:pPr>
        <w:pStyle w:val="EndNoteBibliography"/>
      </w:pPr>
      <w:bookmarkStart w:id="177" w:name="_ENREF_25"/>
      <w:r w:rsidRPr="0093017B">
        <w:t xml:space="preserve">25. Radisavljevic, B.; Radenovic, A.; Brivio, J.; Giacometti, V.; Kis, A. Single-layer MoS2 transistors. </w:t>
      </w:r>
      <w:r w:rsidRPr="0093017B">
        <w:rPr>
          <w:i/>
        </w:rPr>
        <w:t xml:space="preserve">Nature Nanotechnology </w:t>
      </w:r>
      <w:r w:rsidRPr="0093017B">
        <w:rPr>
          <w:b/>
        </w:rPr>
        <w:t>2011,</w:t>
      </w:r>
      <w:r w:rsidRPr="0093017B">
        <w:t xml:space="preserve"> </w:t>
      </w:r>
      <w:r w:rsidRPr="0093017B">
        <w:rPr>
          <w:i/>
        </w:rPr>
        <w:t>6</w:t>
      </w:r>
      <w:r w:rsidRPr="0093017B">
        <w:t>, 147.</w:t>
      </w:r>
      <w:bookmarkEnd w:id="177"/>
    </w:p>
    <w:p w14:paraId="1A7E31C4" w14:textId="77777777" w:rsidR="0093017B" w:rsidRPr="0093017B" w:rsidRDefault="0093017B" w:rsidP="0093017B">
      <w:pPr>
        <w:pStyle w:val="EndNoteBibliography"/>
      </w:pPr>
      <w:bookmarkStart w:id="178" w:name="_ENREF_26"/>
      <w:r w:rsidRPr="0093017B">
        <w:t xml:space="preserve">26. Cong, R.; Qiao, S.; Liu, J.; Mi, J.; Yu, W.; Liang, B.; Fu, G.; Pan, C.; Wang, S. Ultrahigh, Ultrafast, and Self-Powered Visible-Near-Infrared Optical Position-Sensitive Detector Based on a CVD-Prepared Vertically Standing Few-Layer MoS2/Si Heterojunction. </w:t>
      </w:r>
      <w:r w:rsidRPr="0093017B">
        <w:rPr>
          <w:i/>
        </w:rPr>
        <w:t xml:space="preserve">Advanced Science </w:t>
      </w:r>
      <w:r w:rsidRPr="0093017B">
        <w:rPr>
          <w:b/>
        </w:rPr>
        <w:t>2018,</w:t>
      </w:r>
      <w:r w:rsidRPr="0093017B">
        <w:t xml:space="preserve"> </w:t>
      </w:r>
      <w:r w:rsidRPr="0093017B">
        <w:rPr>
          <w:i/>
        </w:rPr>
        <w:t>5</w:t>
      </w:r>
      <w:r w:rsidRPr="0093017B">
        <w:t>, 1700502.</w:t>
      </w:r>
      <w:bookmarkEnd w:id="178"/>
    </w:p>
    <w:p w14:paraId="498480B9" w14:textId="77777777" w:rsidR="0093017B" w:rsidRPr="0093017B" w:rsidRDefault="0093017B" w:rsidP="0093017B">
      <w:pPr>
        <w:pStyle w:val="EndNoteBibliography"/>
      </w:pPr>
      <w:bookmarkStart w:id="179" w:name="_ENREF_27"/>
      <w:r w:rsidRPr="0093017B">
        <w:t xml:space="preserve">27. Liu, H.; Zhu, Y.; Meng, Q.; Lu, X.; Kong, S.; Huang, Z.; Jiang, P.; Bao, X. Role of the carrier gas flow rate in monolayer MoS2 growth by modified chemical vapor deposition. </w:t>
      </w:r>
      <w:r w:rsidRPr="0093017B">
        <w:rPr>
          <w:i/>
        </w:rPr>
        <w:t xml:space="preserve">Nano Research </w:t>
      </w:r>
      <w:r w:rsidRPr="0093017B">
        <w:rPr>
          <w:b/>
        </w:rPr>
        <w:t>2017,</w:t>
      </w:r>
      <w:r w:rsidRPr="0093017B">
        <w:t xml:space="preserve"> </w:t>
      </w:r>
      <w:r w:rsidRPr="0093017B">
        <w:rPr>
          <w:i/>
        </w:rPr>
        <w:t>10</w:t>
      </w:r>
      <w:r w:rsidRPr="0093017B">
        <w:t>, 643-651.</w:t>
      </w:r>
      <w:bookmarkEnd w:id="179"/>
    </w:p>
    <w:p w14:paraId="47E8EEDA" w14:textId="77777777" w:rsidR="0093017B" w:rsidRPr="0093017B" w:rsidRDefault="0093017B" w:rsidP="0093017B">
      <w:pPr>
        <w:pStyle w:val="EndNoteBibliography"/>
      </w:pPr>
      <w:bookmarkStart w:id="180" w:name="_ENREF_28"/>
      <w:r w:rsidRPr="0093017B">
        <w:t xml:space="preserve">28. Liu, K.-K.; Zhang, W.; Lee, Y.-H.; Lin, Y.-C.; Chang, M.-T.; Su, C.-Y.; Chang, C.-S.; Li, H.; Shi, Y.; Zhang, H.; Lai, C.-S.; Li, L.-J. Growth of Large-Area and Highly Crystalline MoS2 Thin Layers on Insulating Substrates. </w:t>
      </w:r>
      <w:r w:rsidRPr="0093017B">
        <w:rPr>
          <w:i/>
        </w:rPr>
        <w:t xml:space="preserve">Nano Letters </w:t>
      </w:r>
      <w:r w:rsidRPr="0093017B">
        <w:rPr>
          <w:b/>
        </w:rPr>
        <w:t>2012,</w:t>
      </w:r>
      <w:r w:rsidRPr="0093017B">
        <w:t xml:space="preserve"> </w:t>
      </w:r>
      <w:r w:rsidRPr="0093017B">
        <w:rPr>
          <w:i/>
        </w:rPr>
        <w:t>12</w:t>
      </w:r>
      <w:r w:rsidRPr="0093017B">
        <w:t>, 1538-1544.</w:t>
      </w:r>
      <w:bookmarkEnd w:id="180"/>
    </w:p>
    <w:p w14:paraId="35FBAB92" w14:textId="77777777" w:rsidR="0093017B" w:rsidRPr="0093017B" w:rsidRDefault="0093017B" w:rsidP="0093017B">
      <w:pPr>
        <w:pStyle w:val="EndNoteBibliography"/>
      </w:pPr>
      <w:bookmarkStart w:id="181" w:name="_ENREF_29"/>
      <w:r w:rsidRPr="0093017B">
        <w:t xml:space="preserve">29. Pak, S.; Lee, J.; Lee, Y.-W.; Jang, A. R.; Ahn, S.; Ma, K. Y.; Cho, Y.; Hong, J.; Lee, S.; Jeong, H. Y.; Im, H.; Shin, H. S.; Morris, S. M.; Cha, S.; Sohn, J. I.; Kim, J. M. Strain-Mediated Interlayer Coupling Effects on the Excitonic Behaviors in an Epitaxially Grown MoS2/WS2 van der Waals Heterobilayer. </w:t>
      </w:r>
      <w:r w:rsidRPr="0093017B">
        <w:rPr>
          <w:i/>
        </w:rPr>
        <w:t xml:space="preserve">Nano Letters </w:t>
      </w:r>
      <w:r w:rsidRPr="0093017B">
        <w:rPr>
          <w:b/>
        </w:rPr>
        <w:t>2017,</w:t>
      </w:r>
      <w:r w:rsidRPr="0093017B">
        <w:t xml:space="preserve"> </w:t>
      </w:r>
      <w:r w:rsidRPr="0093017B">
        <w:rPr>
          <w:i/>
        </w:rPr>
        <w:t>17</w:t>
      </w:r>
      <w:r w:rsidRPr="0093017B">
        <w:t>, 5634-5640.</w:t>
      </w:r>
      <w:bookmarkEnd w:id="181"/>
    </w:p>
    <w:p w14:paraId="3FC8FA6E" w14:textId="77777777" w:rsidR="0093017B" w:rsidRPr="0093017B" w:rsidRDefault="0093017B" w:rsidP="0093017B">
      <w:pPr>
        <w:pStyle w:val="EndNoteBibliography"/>
      </w:pPr>
      <w:bookmarkStart w:id="182" w:name="_ENREF_30"/>
      <w:r w:rsidRPr="0093017B">
        <w:t xml:space="preserve">30. Shi, Y.; Zhou, W.; Lu, A.-Y.; Fang, W.; Lee, Y.-H.; Hsu, A. L.; Kim, S. M.; Kim, K. K.; Yang, H. Y.; Li, L.-J.; Idrobo, J.-C.; Kong, J. van der Waals Epitaxy of MoS2 Layers Using Graphene As Growth Templates. </w:t>
      </w:r>
      <w:r w:rsidRPr="0093017B">
        <w:rPr>
          <w:i/>
        </w:rPr>
        <w:t xml:space="preserve">Nano Letters </w:t>
      </w:r>
      <w:r w:rsidRPr="0093017B">
        <w:rPr>
          <w:b/>
        </w:rPr>
        <w:t>2012,</w:t>
      </w:r>
      <w:r w:rsidRPr="0093017B">
        <w:t xml:space="preserve"> </w:t>
      </w:r>
      <w:r w:rsidRPr="0093017B">
        <w:rPr>
          <w:i/>
        </w:rPr>
        <w:t>12</w:t>
      </w:r>
      <w:r w:rsidRPr="0093017B">
        <w:t>, 2784-2791.</w:t>
      </w:r>
      <w:bookmarkEnd w:id="182"/>
    </w:p>
    <w:p w14:paraId="28ED9B53" w14:textId="77777777" w:rsidR="0093017B" w:rsidRPr="0093017B" w:rsidRDefault="0093017B" w:rsidP="0093017B">
      <w:pPr>
        <w:pStyle w:val="EndNoteBibliography"/>
      </w:pPr>
      <w:bookmarkStart w:id="183" w:name="_ENREF_31"/>
      <w:r w:rsidRPr="0093017B">
        <w:t xml:space="preserve">31. Xue, Y.; Zhang, Y.; Liu, Y.; Liu, H.; Song, J.; Sophia, J.; Liu, J.; Xu, Z.; Xu, Q.; Wang, Z.; Zheng, J.; Liu, Y.; Li, S.; Bao, Q. Scalable Production of a Few-Layer MoS2/WS2 Vertical Heterojunction Array and Its Application for Photodetectors. </w:t>
      </w:r>
      <w:r w:rsidRPr="0093017B">
        <w:rPr>
          <w:i/>
        </w:rPr>
        <w:t xml:space="preserve">ACS Nano </w:t>
      </w:r>
      <w:r w:rsidRPr="0093017B">
        <w:rPr>
          <w:b/>
        </w:rPr>
        <w:t>2016,</w:t>
      </w:r>
      <w:r w:rsidRPr="0093017B">
        <w:t xml:space="preserve"> </w:t>
      </w:r>
      <w:r w:rsidRPr="0093017B">
        <w:rPr>
          <w:i/>
        </w:rPr>
        <w:t>10</w:t>
      </w:r>
      <w:r w:rsidRPr="0093017B">
        <w:t>, 573-580.</w:t>
      </w:r>
      <w:bookmarkEnd w:id="183"/>
    </w:p>
    <w:p w14:paraId="7CEED0A9" w14:textId="77777777" w:rsidR="0093017B" w:rsidRPr="0093017B" w:rsidRDefault="0093017B" w:rsidP="0093017B">
      <w:pPr>
        <w:pStyle w:val="EndNoteBibliography"/>
      </w:pPr>
      <w:bookmarkStart w:id="184" w:name="_ENREF_32"/>
      <w:r w:rsidRPr="0093017B">
        <w:t xml:space="preserve">32. Choudhary, N.; Park, J.; Hwang, J. Y.; Chung, H.-S.; Dumas, K. H.; Khondaker, S. I.; Choi, W.; Jung, Y. Centimeter Scale Patterned Growth of Vertically Stacked Few Layer Only 2D MoS2/WS2 van der Waals Heterostructure. </w:t>
      </w:r>
      <w:r w:rsidRPr="0093017B">
        <w:rPr>
          <w:i/>
        </w:rPr>
        <w:t xml:space="preserve">Scientific Reports </w:t>
      </w:r>
      <w:r w:rsidRPr="0093017B">
        <w:rPr>
          <w:b/>
        </w:rPr>
        <w:t>2016,</w:t>
      </w:r>
      <w:r w:rsidRPr="0093017B">
        <w:t xml:space="preserve"> </w:t>
      </w:r>
      <w:r w:rsidRPr="0093017B">
        <w:rPr>
          <w:i/>
        </w:rPr>
        <w:t>6</w:t>
      </w:r>
      <w:r w:rsidRPr="0093017B">
        <w:t>, 25456.</w:t>
      </w:r>
      <w:bookmarkEnd w:id="184"/>
    </w:p>
    <w:p w14:paraId="3CE6B39D" w14:textId="77777777" w:rsidR="0093017B" w:rsidRPr="0093017B" w:rsidRDefault="0093017B" w:rsidP="0093017B">
      <w:pPr>
        <w:pStyle w:val="EndNoteBibliography"/>
      </w:pPr>
      <w:bookmarkStart w:id="185" w:name="_ENREF_33"/>
      <w:r w:rsidRPr="0093017B">
        <w:t xml:space="preserve">33. Chen, X.; Park, Y. J.; Das, T.; Jang, H.; Lee, J.-B.; Ahn, J.-H. Lithography-free plasma-induced patterned growth of MoS2 and its heterojunction with graphene. </w:t>
      </w:r>
      <w:r w:rsidRPr="0093017B">
        <w:rPr>
          <w:i/>
        </w:rPr>
        <w:t xml:space="preserve">Nanoscale </w:t>
      </w:r>
      <w:r w:rsidRPr="0093017B">
        <w:rPr>
          <w:b/>
        </w:rPr>
        <w:t>2016,</w:t>
      </w:r>
      <w:r w:rsidRPr="0093017B">
        <w:t xml:space="preserve"> </w:t>
      </w:r>
      <w:r w:rsidRPr="0093017B">
        <w:rPr>
          <w:i/>
        </w:rPr>
        <w:t>8</w:t>
      </w:r>
      <w:r w:rsidRPr="0093017B">
        <w:t>, 15181-15188.</w:t>
      </w:r>
      <w:bookmarkEnd w:id="185"/>
    </w:p>
    <w:p w14:paraId="455F1EE3" w14:textId="77777777" w:rsidR="0093017B" w:rsidRPr="0093017B" w:rsidRDefault="0093017B" w:rsidP="0093017B">
      <w:pPr>
        <w:pStyle w:val="EndNoteBibliography"/>
      </w:pPr>
      <w:bookmarkStart w:id="186" w:name="_ENREF_34"/>
      <w:r w:rsidRPr="0093017B">
        <w:t xml:space="preserve">34. Kim, H.-J.; Kim, H.; Yang, S.; Kwon, J.-Y. Grains in Selectively Grown MoS2 Thin Films. </w:t>
      </w:r>
      <w:r w:rsidRPr="0093017B">
        <w:rPr>
          <w:i/>
        </w:rPr>
        <w:t xml:space="preserve">Small </w:t>
      </w:r>
      <w:r w:rsidRPr="0093017B">
        <w:rPr>
          <w:b/>
        </w:rPr>
        <w:t>2017,</w:t>
      </w:r>
      <w:r w:rsidRPr="0093017B">
        <w:t xml:space="preserve"> </w:t>
      </w:r>
      <w:r w:rsidRPr="0093017B">
        <w:rPr>
          <w:i/>
        </w:rPr>
        <w:t>13</w:t>
      </w:r>
      <w:r w:rsidRPr="0093017B">
        <w:t>, 1702256.</w:t>
      </w:r>
      <w:bookmarkEnd w:id="186"/>
    </w:p>
    <w:p w14:paraId="572A9DCC" w14:textId="77777777" w:rsidR="0093017B" w:rsidRPr="0093017B" w:rsidRDefault="0093017B" w:rsidP="0093017B">
      <w:pPr>
        <w:pStyle w:val="EndNoteBibliography"/>
      </w:pPr>
      <w:bookmarkStart w:id="187" w:name="_ENREF_35"/>
      <w:r w:rsidRPr="0093017B">
        <w:t xml:space="preserve">35. Han, G. G. D.; Tu, K.-H.; Niroui, F.; Xu, W.; Zhou, S.; Wang, X.; Bulović, V.; Ross, C. A.; Warner, J. H.; Grossman, J. C. Photoluminescent Arrays of Nanopatterned Monolayer MoS2. </w:t>
      </w:r>
      <w:r w:rsidRPr="0093017B">
        <w:rPr>
          <w:i/>
        </w:rPr>
        <w:t xml:space="preserve">Advanced Functional Materials </w:t>
      </w:r>
      <w:r w:rsidRPr="0093017B">
        <w:rPr>
          <w:b/>
        </w:rPr>
        <w:t>2017,</w:t>
      </w:r>
      <w:r w:rsidRPr="0093017B">
        <w:t xml:space="preserve"> </w:t>
      </w:r>
      <w:r w:rsidRPr="0093017B">
        <w:rPr>
          <w:i/>
        </w:rPr>
        <w:t>27</w:t>
      </w:r>
      <w:r w:rsidRPr="0093017B">
        <w:t>, 1703688.</w:t>
      </w:r>
      <w:bookmarkEnd w:id="187"/>
    </w:p>
    <w:p w14:paraId="303F21CE" w14:textId="77777777" w:rsidR="0093017B" w:rsidRPr="0093017B" w:rsidRDefault="0093017B" w:rsidP="0093017B">
      <w:pPr>
        <w:pStyle w:val="EndNoteBibliography"/>
      </w:pPr>
      <w:bookmarkStart w:id="188" w:name="_ENREF_36"/>
      <w:r w:rsidRPr="0093017B">
        <w:t xml:space="preserve">36. Jung, Y.; Shen, J.; Liu, Y.; Woods, J. M.; Sun, Y.; Cha, J. J. Metal Seed Layer Thickness-Induced </w:t>
      </w:r>
      <w:r w:rsidRPr="0093017B">
        <w:lastRenderedPageBreak/>
        <w:t xml:space="preserve">Transition From Vertical to Horizontal Growth of MoS2 and WS2. </w:t>
      </w:r>
      <w:r w:rsidRPr="0093017B">
        <w:rPr>
          <w:i/>
        </w:rPr>
        <w:t xml:space="preserve">Nano Letters </w:t>
      </w:r>
      <w:r w:rsidRPr="0093017B">
        <w:rPr>
          <w:b/>
        </w:rPr>
        <w:t>2014,</w:t>
      </w:r>
      <w:r w:rsidRPr="0093017B">
        <w:t xml:space="preserve"> </w:t>
      </w:r>
      <w:r w:rsidRPr="0093017B">
        <w:rPr>
          <w:i/>
        </w:rPr>
        <w:t>14</w:t>
      </w:r>
      <w:r w:rsidRPr="0093017B">
        <w:t>, 6842-6849.</w:t>
      </w:r>
      <w:bookmarkEnd w:id="188"/>
    </w:p>
    <w:p w14:paraId="28B9DA7B" w14:textId="77777777" w:rsidR="0093017B" w:rsidRPr="0093017B" w:rsidRDefault="0093017B" w:rsidP="0093017B">
      <w:pPr>
        <w:pStyle w:val="EndNoteBibliography"/>
      </w:pPr>
      <w:bookmarkStart w:id="189" w:name="_ENREF_37"/>
      <w:r w:rsidRPr="0093017B">
        <w:t xml:space="preserve">37. Mahjouri-Samani, M.; Lin, M.-W.; Wang, K.; Lupini, A. R.; Lee, J.; Basile, L.; Boulesbaa, A.; Rouleau, C. M.; Puretzky, A. A.; Ivanov, I. N.; Xiao, K.; Yoon, M.; Geohegan, D. B. Patterned arrays of lateral heterojunctions within monolayer two-dimensional semiconductors. </w:t>
      </w:r>
      <w:r w:rsidRPr="0093017B">
        <w:rPr>
          <w:i/>
        </w:rPr>
        <w:t xml:space="preserve">Nature Communications </w:t>
      </w:r>
      <w:r w:rsidRPr="0093017B">
        <w:rPr>
          <w:b/>
        </w:rPr>
        <w:t>2015,</w:t>
      </w:r>
      <w:r w:rsidRPr="0093017B">
        <w:t xml:space="preserve"> </w:t>
      </w:r>
      <w:r w:rsidRPr="0093017B">
        <w:rPr>
          <w:i/>
        </w:rPr>
        <w:t>6</w:t>
      </w:r>
      <w:r w:rsidRPr="0093017B">
        <w:t>, 7749.</w:t>
      </w:r>
      <w:bookmarkEnd w:id="189"/>
    </w:p>
    <w:p w14:paraId="02C74E43" w14:textId="77777777" w:rsidR="0093017B" w:rsidRPr="0093017B" w:rsidRDefault="0093017B" w:rsidP="0093017B">
      <w:pPr>
        <w:pStyle w:val="EndNoteBibliography"/>
      </w:pPr>
      <w:bookmarkStart w:id="190" w:name="_ENREF_38"/>
      <w:r w:rsidRPr="0093017B">
        <w:t xml:space="preserve">38. Cao, L.; Yang, S.; Gao, W.; Liu, Z.; Gong, Y.; Ma, L.; Shi, G.; Lei, S.; Zhang, Y.; Zhang, S.; Vajtai, R.; Ajayan, P. M. Direct Laser-Patterned Micro-Supercapacitors from Paintable MoS2 Films. </w:t>
      </w:r>
      <w:r w:rsidRPr="0093017B">
        <w:rPr>
          <w:i/>
        </w:rPr>
        <w:t xml:space="preserve">Small </w:t>
      </w:r>
      <w:r w:rsidRPr="0093017B">
        <w:rPr>
          <w:b/>
        </w:rPr>
        <w:t>2013,</w:t>
      </w:r>
      <w:r w:rsidRPr="0093017B">
        <w:t xml:space="preserve"> </w:t>
      </w:r>
      <w:r w:rsidRPr="0093017B">
        <w:rPr>
          <w:i/>
        </w:rPr>
        <w:t>9</w:t>
      </w:r>
      <w:r w:rsidRPr="0093017B">
        <w:t>, 2905-2910.</w:t>
      </w:r>
      <w:bookmarkEnd w:id="190"/>
    </w:p>
    <w:p w14:paraId="57DF86FA" w14:textId="77777777" w:rsidR="0093017B" w:rsidRPr="0093017B" w:rsidRDefault="0093017B" w:rsidP="0093017B">
      <w:pPr>
        <w:pStyle w:val="EndNoteBibliography"/>
      </w:pPr>
      <w:bookmarkStart w:id="191" w:name="_ENREF_39"/>
      <w:r w:rsidRPr="0093017B">
        <w:t xml:space="preserve">39. Lu, J.; Lu, J. H.; Liu, H.; Liu, B.; Chan, K. X.; Lin, J.; Chen, W.; Loh, K. P.; Sow, C. H. Improved Photoelectrical Properties of MoS2 Films after Laser Micromachining. </w:t>
      </w:r>
      <w:r w:rsidRPr="0093017B">
        <w:rPr>
          <w:i/>
        </w:rPr>
        <w:t xml:space="preserve">ACS Nano </w:t>
      </w:r>
      <w:r w:rsidRPr="0093017B">
        <w:rPr>
          <w:b/>
        </w:rPr>
        <w:t>2014,</w:t>
      </w:r>
      <w:r w:rsidRPr="0093017B">
        <w:t xml:space="preserve"> </w:t>
      </w:r>
      <w:r w:rsidRPr="0093017B">
        <w:rPr>
          <w:i/>
        </w:rPr>
        <w:t>8</w:t>
      </w:r>
      <w:r w:rsidRPr="0093017B">
        <w:t>, 6334-6343.</w:t>
      </w:r>
      <w:bookmarkEnd w:id="191"/>
    </w:p>
    <w:p w14:paraId="0AB81E19" w14:textId="77777777" w:rsidR="0093017B" w:rsidRPr="0093017B" w:rsidRDefault="0093017B" w:rsidP="0093017B">
      <w:pPr>
        <w:pStyle w:val="EndNoteBibliography"/>
      </w:pPr>
      <w:bookmarkStart w:id="192" w:name="_ENREF_40"/>
      <w:r w:rsidRPr="0093017B">
        <w:t xml:space="preserve">40. Jiang, L.; Wang, A.-D.; Li, B.; Cui, T.-H.; Lu, Y.-F. Electrons dynamics control by shaping femtosecond laser pulses in micro/nanofabrication: modeling, method, measurement and application. </w:t>
      </w:r>
      <w:r w:rsidRPr="0093017B">
        <w:rPr>
          <w:i/>
        </w:rPr>
        <w:t xml:space="preserve">Light: Sci. Appl. </w:t>
      </w:r>
      <w:r w:rsidRPr="0093017B">
        <w:rPr>
          <w:b/>
        </w:rPr>
        <w:t>2018,</w:t>
      </w:r>
      <w:r w:rsidRPr="0093017B">
        <w:t xml:space="preserve"> </w:t>
      </w:r>
      <w:r w:rsidRPr="0093017B">
        <w:rPr>
          <w:i/>
        </w:rPr>
        <w:t>7</w:t>
      </w:r>
      <w:r w:rsidRPr="0093017B">
        <w:t>, 17134.</w:t>
      </w:r>
      <w:bookmarkEnd w:id="192"/>
    </w:p>
    <w:p w14:paraId="64EF4674" w14:textId="77777777" w:rsidR="0093017B" w:rsidRPr="0093017B" w:rsidRDefault="0093017B" w:rsidP="0093017B">
      <w:pPr>
        <w:pStyle w:val="EndNoteBibliography"/>
      </w:pPr>
      <w:bookmarkStart w:id="193" w:name="_ENREF_41"/>
      <w:r w:rsidRPr="0093017B">
        <w:t xml:space="preserve">41. Huang, M.; Zhao, F.; Cheng, Y.; Xu, N.; Xu, Z. Origin of Laser-Induced Near-Subwavelength Ripples: Interference between Surface Plasmons and Incident Laser. </w:t>
      </w:r>
      <w:r w:rsidRPr="0093017B">
        <w:rPr>
          <w:i/>
        </w:rPr>
        <w:t xml:space="preserve">ACS Nano </w:t>
      </w:r>
      <w:r w:rsidRPr="0093017B">
        <w:rPr>
          <w:b/>
        </w:rPr>
        <w:t>2009,</w:t>
      </w:r>
      <w:r w:rsidRPr="0093017B">
        <w:t xml:space="preserve"> </w:t>
      </w:r>
      <w:r w:rsidRPr="0093017B">
        <w:rPr>
          <w:i/>
        </w:rPr>
        <w:t>3</w:t>
      </w:r>
      <w:r w:rsidRPr="0093017B">
        <w:t>, 4062-4070.</w:t>
      </w:r>
      <w:bookmarkEnd w:id="193"/>
    </w:p>
    <w:p w14:paraId="34C6A47A" w14:textId="77777777" w:rsidR="0093017B" w:rsidRPr="0093017B" w:rsidRDefault="0093017B" w:rsidP="0093017B">
      <w:pPr>
        <w:pStyle w:val="EndNoteBibliography"/>
      </w:pPr>
      <w:bookmarkStart w:id="194" w:name="_ENREF_42"/>
      <w:r w:rsidRPr="0093017B">
        <w:t xml:space="preserve">42. Shuangshuang, H.; Yanyan, H.; Pingxin, X.; Yi, Z.; Shian, Z.; Tianqing, J.; Zhenrong, S.; Jianrong, Q.; Zhizhan, X. Formation of long- and short-periodic nanoripples on stainless steel irradiated by femtosecond laser pulses. </w:t>
      </w:r>
      <w:r w:rsidRPr="0093017B">
        <w:rPr>
          <w:i/>
        </w:rPr>
        <w:t xml:space="preserve">Journal of Physics D: Applied Physics </w:t>
      </w:r>
      <w:r w:rsidRPr="0093017B">
        <w:rPr>
          <w:b/>
        </w:rPr>
        <w:t>2011,</w:t>
      </w:r>
      <w:r w:rsidRPr="0093017B">
        <w:t xml:space="preserve"> </w:t>
      </w:r>
      <w:r w:rsidRPr="0093017B">
        <w:rPr>
          <w:i/>
        </w:rPr>
        <w:t>44</w:t>
      </w:r>
      <w:r w:rsidRPr="0093017B">
        <w:t>, 505401.</w:t>
      </w:r>
      <w:bookmarkEnd w:id="194"/>
    </w:p>
    <w:p w14:paraId="6671FF99" w14:textId="77777777" w:rsidR="0093017B" w:rsidRPr="0093017B" w:rsidRDefault="0093017B" w:rsidP="0093017B">
      <w:pPr>
        <w:pStyle w:val="EndNoteBibliography"/>
      </w:pPr>
      <w:bookmarkStart w:id="195" w:name="_ENREF_43"/>
      <w:r w:rsidRPr="0093017B">
        <w:t xml:space="preserve">43. Xia, B.; Jiang, L.; Li, X.; Yan, X.; Zhao, W.; Lu, Y. High aspect ratio, high-quality microholes in PMMA: a comparison between femtosecond laser drilling in air and in vacuum. </w:t>
      </w:r>
      <w:r w:rsidRPr="0093017B">
        <w:rPr>
          <w:i/>
        </w:rPr>
        <w:t xml:space="preserve">Applied Physics A </w:t>
      </w:r>
      <w:r w:rsidRPr="0093017B">
        <w:rPr>
          <w:b/>
        </w:rPr>
        <w:t>2015,</w:t>
      </w:r>
      <w:r w:rsidRPr="0093017B">
        <w:t xml:space="preserve"> </w:t>
      </w:r>
      <w:r w:rsidRPr="0093017B">
        <w:rPr>
          <w:i/>
        </w:rPr>
        <w:t>119</w:t>
      </w:r>
      <w:r w:rsidRPr="0093017B">
        <w:t>, 61-68.</w:t>
      </w:r>
      <w:bookmarkEnd w:id="195"/>
    </w:p>
    <w:p w14:paraId="7552804B" w14:textId="77777777" w:rsidR="0093017B" w:rsidRPr="0093017B" w:rsidRDefault="0093017B" w:rsidP="0093017B">
      <w:pPr>
        <w:pStyle w:val="EndNoteBibliography"/>
      </w:pPr>
      <w:bookmarkStart w:id="196" w:name="_ENREF_44"/>
      <w:r w:rsidRPr="0093017B">
        <w:t xml:space="preserve">44. Paradisanos, I.; Kymakis, E.; Fotakis, C.; Kioseoglou, G.; Stratakis, E. Intense femtosecond photoexcitation of bulk and monolayer MoS2. </w:t>
      </w:r>
      <w:r w:rsidRPr="0093017B">
        <w:rPr>
          <w:i/>
        </w:rPr>
        <w:t xml:space="preserve">Applied Physics Letters </w:t>
      </w:r>
      <w:r w:rsidRPr="0093017B">
        <w:rPr>
          <w:b/>
        </w:rPr>
        <w:t>2014,</w:t>
      </w:r>
      <w:r w:rsidRPr="0093017B">
        <w:t xml:space="preserve"> </w:t>
      </w:r>
      <w:r w:rsidRPr="0093017B">
        <w:rPr>
          <w:i/>
        </w:rPr>
        <w:t>105</w:t>
      </w:r>
      <w:r w:rsidRPr="0093017B">
        <w:t>, 041108.</w:t>
      </w:r>
      <w:bookmarkEnd w:id="196"/>
    </w:p>
    <w:p w14:paraId="3472211C" w14:textId="77777777" w:rsidR="0093017B" w:rsidRPr="0093017B" w:rsidRDefault="0093017B" w:rsidP="0093017B">
      <w:pPr>
        <w:pStyle w:val="EndNoteBibliography"/>
      </w:pPr>
      <w:bookmarkStart w:id="197" w:name="_ENREF_45"/>
      <w:r w:rsidRPr="0093017B">
        <w:t xml:space="preserve">45. Serincan, U.; Kartopu, G.; Guennes, A.; Finstad, T. G.; Turan, R.; Ekinci, Y.; Bayliss, S. C. Characterization of Ge nanocrystals embedded in SiO 2 by Raman spectroscopy. </w:t>
      </w:r>
      <w:r w:rsidRPr="0093017B">
        <w:rPr>
          <w:i/>
        </w:rPr>
        <w:t xml:space="preserve">Semiconductor Science and Technology </w:t>
      </w:r>
      <w:r w:rsidRPr="0093017B">
        <w:rPr>
          <w:b/>
        </w:rPr>
        <w:t>2004,</w:t>
      </w:r>
      <w:r w:rsidRPr="0093017B">
        <w:t xml:space="preserve"> </w:t>
      </w:r>
      <w:r w:rsidRPr="0093017B">
        <w:rPr>
          <w:i/>
        </w:rPr>
        <w:t>19</w:t>
      </w:r>
      <w:r w:rsidRPr="0093017B">
        <w:t>, 247.</w:t>
      </w:r>
      <w:bookmarkEnd w:id="197"/>
    </w:p>
    <w:p w14:paraId="043F4973" w14:textId="77777777" w:rsidR="0093017B" w:rsidRPr="0093017B" w:rsidRDefault="0093017B" w:rsidP="0093017B">
      <w:pPr>
        <w:pStyle w:val="EndNoteBibliography"/>
      </w:pPr>
      <w:bookmarkStart w:id="198" w:name="_ENREF_46"/>
      <w:r w:rsidRPr="0093017B">
        <w:t xml:space="preserve">46. Nesheva, D.; Raptis, C.; Perakis, A. Raman scattering and photoluminescence from Si nanoparticles in annealed SiOx thin films. </w:t>
      </w:r>
      <w:r w:rsidRPr="0093017B">
        <w:rPr>
          <w:i/>
        </w:rPr>
        <w:t xml:space="preserve">Journal of Applied Physics </w:t>
      </w:r>
      <w:r w:rsidRPr="0093017B">
        <w:rPr>
          <w:b/>
        </w:rPr>
        <w:t>2002,</w:t>
      </w:r>
      <w:r w:rsidRPr="0093017B">
        <w:t xml:space="preserve"> </w:t>
      </w:r>
      <w:r w:rsidRPr="0093017B">
        <w:rPr>
          <w:i/>
        </w:rPr>
        <w:t>92</w:t>
      </w:r>
      <w:r w:rsidRPr="0093017B">
        <w:t>, 4678-4683.</w:t>
      </w:r>
      <w:bookmarkEnd w:id="198"/>
    </w:p>
    <w:p w14:paraId="52EAC1BE" w14:textId="77777777" w:rsidR="0093017B" w:rsidRPr="0093017B" w:rsidRDefault="0093017B" w:rsidP="0093017B">
      <w:pPr>
        <w:pStyle w:val="EndNoteBibliography"/>
      </w:pPr>
      <w:bookmarkStart w:id="199" w:name="_ENREF_47"/>
      <w:r w:rsidRPr="0093017B">
        <w:t xml:space="preserve">47. Wei, X.; Yu, Z.; Hu, F.; Cheng, Y.; Yu, L.; Wang, X.; Xiao, M.; Wang, J.; Wang, X.; Shi, Y. Mo-O bond doping and related-defect assisted enhancement of photoluminescence in monolayer MoS2. </w:t>
      </w:r>
      <w:r w:rsidRPr="0093017B">
        <w:rPr>
          <w:i/>
        </w:rPr>
        <w:t xml:space="preserve">AIP Adv. </w:t>
      </w:r>
      <w:r w:rsidRPr="0093017B">
        <w:rPr>
          <w:b/>
        </w:rPr>
        <w:t>2014,</w:t>
      </w:r>
      <w:r w:rsidRPr="0093017B">
        <w:t xml:space="preserve"> </w:t>
      </w:r>
      <w:r w:rsidRPr="0093017B">
        <w:rPr>
          <w:i/>
        </w:rPr>
        <w:t>4</w:t>
      </w:r>
      <w:r w:rsidRPr="0093017B">
        <w:t>, 123004.</w:t>
      </w:r>
      <w:bookmarkEnd w:id="199"/>
    </w:p>
    <w:p w14:paraId="18B62D47" w14:textId="77777777" w:rsidR="0093017B" w:rsidRPr="0093017B" w:rsidRDefault="0093017B" w:rsidP="0093017B">
      <w:pPr>
        <w:pStyle w:val="EndNoteBibliography"/>
      </w:pPr>
      <w:bookmarkStart w:id="200" w:name="_ENREF_48"/>
      <w:r w:rsidRPr="0093017B">
        <w:t xml:space="preserve">48. da Silveira Firmiano, E. G.; Rabelo, A. C.; Dalmaschio, C. J.; Pinheiro, A. N.; Pereira, E. C.; Schreiner, W. H.; Leite, E. R. Supercapacitor electrodes obtained by directly bonding 2D MoS2 on reduced graphene oxide. </w:t>
      </w:r>
      <w:r w:rsidRPr="0093017B">
        <w:rPr>
          <w:i/>
        </w:rPr>
        <w:t xml:space="preserve">Adv. Energy Mater. </w:t>
      </w:r>
      <w:r w:rsidRPr="0093017B">
        <w:rPr>
          <w:b/>
        </w:rPr>
        <w:t>2014,</w:t>
      </w:r>
      <w:r w:rsidRPr="0093017B">
        <w:t xml:space="preserve"> </w:t>
      </w:r>
      <w:r w:rsidRPr="0093017B">
        <w:rPr>
          <w:i/>
        </w:rPr>
        <w:t>4</w:t>
      </w:r>
      <w:r w:rsidRPr="0093017B">
        <w:t>.</w:t>
      </w:r>
      <w:bookmarkEnd w:id="200"/>
    </w:p>
    <w:p w14:paraId="555A2D60" w14:textId="77777777" w:rsidR="0093017B" w:rsidRPr="0093017B" w:rsidRDefault="0093017B" w:rsidP="0093017B">
      <w:pPr>
        <w:pStyle w:val="EndNoteBibliography"/>
      </w:pPr>
      <w:bookmarkStart w:id="201" w:name="_ENREF_49"/>
      <w:r w:rsidRPr="0093017B">
        <w:t xml:space="preserve">49. Hollinger, G. Structures chimique et electronique de l'interface SiO2-Si. </w:t>
      </w:r>
      <w:r w:rsidRPr="0093017B">
        <w:rPr>
          <w:i/>
        </w:rPr>
        <w:t xml:space="preserve">Applications  Surf. Sci. </w:t>
      </w:r>
      <w:r w:rsidRPr="0093017B">
        <w:rPr>
          <w:b/>
        </w:rPr>
        <w:t>1981,</w:t>
      </w:r>
      <w:r w:rsidRPr="0093017B">
        <w:t xml:space="preserve"> </w:t>
      </w:r>
      <w:r w:rsidRPr="0093017B">
        <w:rPr>
          <w:i/>
        </w:rPr>
        <w:t>8</w:t>
      </w:r>
      <w:r w:rsidRPr="0093017B">
        <w:t>, 318-336.</w:t>
      </w:r>
      <w:bookmarkEnd w:id="201"/>
    </w:p>
    <w:p w14:paraId="293A9C4F" w14:textId="77777777" w:rsidR="0093017B" w:rsidRPr="0093017B" w:rsidRDefault="0093017B" w:rsidP="0093017B">
      <w:pPr>
        <w:pStyle w:val="EndNoteBibliography"/>
      </w:pPr>
      <w:bookmarkStart w:id="202" w:name="_ENREF_50"/>
      <w:r w:rsidRPr="0093017B">
        <w:t xml:space="preserve">50. Shuxian, Z.; Hall, W. K.; Ertl, G.; Knözinger, H. X-ray photoemission study of oxygen and nitric oxide adsorption on MoS2. </w:t>
      </w:r>
      <w:r w:rsidRPr="0093017B">
        <w:rPr>
          <w:i/>
        </w:rPr>
        <w:t xml:space="preserve">J. of Catal. </w:t>
      </w:r>
      <w:r w:rsidRPr="0093017B">
        <w:rPr>
          <w:b/>
        </w:rPr>
        <w:t>1986,</w:t>
      </w:r>
      <w:r w:rsidRPr="0093017B">
        <w:t xml:space="preserve"> </w:t>
      </w:r>
      <w:r w:rsidRPr="0093017B">
        <w:rPr>
          <w:i/>
        </w:rPr>
        <w:t>100</w:t>
      </w:r>
      <w:r w:rsidRPr="0093017B">
        <w:t>, 167-175.</w:t>
      </w:r>
      <w:bookmarkEnd w:id="202"/>
    </w:p>
    <w:p w14:paraId="36B8AC38" w14:textId="77777777" w:rsidR="0093017B" w:rsidRPr="0093017B" w:rsidRDefault="0093017B" w:rsidP="0093017B">
      <w:pPr>
        <w:pStyle w:val="EndNoteBibliography"/>
      </w:pPr>
      <w:bookmarkStart w:id="203" w:name="_ENREF_51"/>
      <w:r w:rsidRPr="0093017B">
        <w:t xml:space="preserve">51. Finster, J.; Klinkenberg, E.-D.; Heeg, J.; Braun, W. ESCA and SEXAFS investigations of insulating materials for ULSI microelectronics. </w:t>
      </w:r>
      <w:r w:rsidRPr="0093017B">
        <w:rPr>
          <w:i/>
        </w:rPr>
        <w:t xml:space="preserve">Vacuum </w:t>
      </w:r>
      <w:r w:rsidRPr="0093017B">
        <w:rPr>
          <w:b/>
        </w:rPr>
        <w:t>1990,</w:t>
      </w:r>
      <w:r w:rsidRPr="0093017B">
        <w:t xml:space="preserve"> </w:t>
      </w:r>
      <w:r w:rsidRPr="0093017B">
        <w:rPr>
          <w:i/>
        </w:rPr>
        <w:t>41</w:t>
      </w:r>
      <w:r w:rsidRPr="0093017B">
        <w:t>, 1586-1589.</w:t>
      </w:r>
      <w:bookmarkEnd w:id="203"/>
    </w:p>
    <w:p w14:paraId="016FCABB" w14:textId="77777777" w:rsidR="0093017B" w:rsidRPr="0093017B" w:rsidRDefault="0093017B" w:rsidP="0093017B">
      <w:pPr>
        <w:pStyle w:val="EndNoteBibliography"/>
      </w:pPr>
      <w:bookmarkStart w:id="204" w:name="_ENREF_52"/>
      <w:r w:rsidRPr="0093017B">
        <w:rPr>
          <w:rFonts w:hint="eastAsia"/>
        </w:rPr>
        <w:t>52. Colton, R. J.; Guzman, A. M.; Rabalais, J. W. Electrochromism in some thin</w:t>
      </w:r>
      <w:r w:rsidRPr="0093017B">
        <w:rPr>
          <w:rFonts w:hint="eastAsia"/>
        </w:rPr>
        <w:t>‐</w:t>
      </w:r>
      <w:r w:rsidRPr="0093017B">
        <w:rPr>
          <w:rFonts w:hint="eastAsia"/>
        </w:rPr>
        <w:t>film transition</w:t>
      </w:r>
      <w:r w:rsidRPr="0093017B">
        <w:rPr>
          <w:rFonts w:hint="eastAsia"/>
        </w:rPr>
        <w:t>‐</w:t>
      </w:r>
      <w:r w:rsidRPr="0093017B">
        <w:rPr>
          <w:rFonts w:hint="eastAsia"/>
        </w:rPr>
        <w:t>metal oxides characterized by x</w:t>
      </w:r>
      <w:r w:rsidRPr="0093017B">
        <w:rPr>
          <w:rFonts w:hint="eastAsia"/>
        </w:rPr>
        <w:t>‐</w:t>
      </w:r>
      <w:r w:rsidRPr="0093017B">
        <w:rPr>
          <w:rFonts w:hint="eastAsia"/>
        </w:rPr>
        <w:t xml:space="preserve">ray electron </w:t>
      </w:r>
      <w:r w:rsidRPr="0093017B">
        <w:t xml:space="preserve">spectroscopy. </w:t>
      </w:r>
      <w:r w:rsidRPr="0093017B">
        <w:rPr>
          <w:i/>
        </w:rPr>
        <w:t xml:space="preserve">J. Appl. Phys. </w:t>
      </w:r>
      <w:r w:rsidRPr="0093017B">
        <w:rPr>
          <w:b/>
        </w:rPr>
        <w:t>1978,</w:t>
      </w:r>
      <w:r w:rsidRPr="0093017B">
        <w:t xml:space="preserve"> </w:t>
      </w:r>
      <w:r w:rsidRPr="0093017B">
        <w:rPr>
          <w:i/>
        </w:rPr>
        <w:t>49</w:t>
      </w:r>
      <w:r w:rsidRPr="0093017B">
        <w:t>, 409-416.</w:t>
      </w:r>
      <w:bookmarkEnd w:id="204"/>
    </w:p>
    <w:p w14:paraId="622BA97D" w14:textId="77777777" w:rsidR="0093017B" w:rsidRPr="0093017B" w:rsidRDefault="0093017B" w:rsidP="0093017B">
      <w:pPr>
        <w:pStyle w:val="EndNoteBibliography"/>
      </w:pPr>
      <w:bookmarkStart w:id="205" w:name="_ENREF_53"/>
      <w:r w:rsidRPr="0093017B">
        <w:t xml:space="preserve">53. Chowdari, B.; Tan, K.; Chia, W.; Gopalakrishnan, R. X-ray photoelectron spectroscopic studies of molybdenum phosphate glassy system. </w:t>
      </w:r>
      <w:r w:rsidRPr="0093017B">
        <w:rPr>
          <w:i/>
        </w:rPr>
        <w:t xml:space="preserve">J. Non-cryst. Solids </w:t>
      </w:r>
      <w:r w:rsidRPr="0093017B">
        <w:rPr>
          <w:b/>
        </w:rPr>
        <w:t>1990,</w:t>
      </w:r>
      <w:r w:rsidRPr="0093017B">
        <w:t xml:space="preserve"> </w:t>
      </w:r>
      <w:r w:rsidRPr="0093017B">
        <w:rPr>
          <w:i/>
        </w:rPr>
        <w:t>119</w:t>
      </w:r>
      <w:r w:rsidRPr="0093017B">
        <w:t>, 95-102.</w:t>
      </w:r>
      <w:bookmarkEnd w:id="205"/>
    </w:p>
    <w:p w14:paraId="0025C589" w14:textId="77777777" w:rsidR="0093017B" w:rsidRPr="0093017B" w:rsidRDefault="0093017B" w:rsidP="0093017B">
      <w:pPr>
        <w:pStyle w:val="EndNoteBibliography"/>
      </w:pPr>
      <w:bookmarkStart w:id="206" w:name="_ENREF_54"/>
      <w:r w:rsidRPr="0093017B">
        <w:lastRenderedPageBreak/>
        <w:t xml:space="preserve">54. Nan, H.; Wang, Z.; Wang, W.; Liang, Z.; Lu, Y.; Chen, Q.; He, D.; Tan, P.; Miao, F.; Wang, X. Strong photoluminescence enhancement of MoS2 through defect engineering and oxygen bonding. </w:t>
      </w:r>
      <w:r w:rsidRPr="0093017B">
        <w:rPr>
          <w:i/>
        </w:rPr>
        <w:t xml:space="preserve">ACS Nano </w:t>
      </w:r>
      <w:r w:rsidRPr="0093017B">
        <w:rPr>
          <w:b/>
        </w:rPr>
        <w:t>2014,</w:t>
      </w:r>
      <w:r w:rsidRPr="0093017B">
        <w:t xml:space="preserve"> </w:t>
      </w:r>
      <w:r w:rsidRPr="0093017B">
        <w:rPr>
          <w:i/>
        </w:rPr>
        <w:t>8</w:t>
      </w:r>
      <w:r w:rsidRPr="0093017B">
        <w:t>, 5738-5745.</w:t>
      </w:r>
      <w:bookmarkEnd w:id="206"/>
    </w:p>
    <w:p w14:paraId="27DAACA1" w14:textId="77777777" w:rsidR="0093017B" w:rsidRPr="0093017B" w:rsidRDefault="0093017B" w:rsidP="0093017B">
      <w:pPr>
        <w:pStyle w:val="EndNoteBibliography"/>
      </w:pPr>
      <w:bookmarkStart w:id="207" w:name="_ENREF_55"/>
      <w:r w:rsidRPr="0093017B">
        <w:t xml:space="preserve">55. Zhou, W.; Zou, X.; Najmaei, S.; Liu, Z.; Shi, Y.; Kong, J.; Lou, J.; Ajayan, P. M.; Yakobson, B. I.; Idrobo, J.-C. Intrinsic structural defects in monolayer molybdenum disulfide. </w:t>
      </w:r>
      <w:r w:rsidRPr="0093017B">
        <w:rPr>
          <w:i/>
        </w:rPr>
        <w:t xml:space="preserve">Nano Lett </w:t>
      </w:r>
      <w:r w:rsidRPr="0093017B">
        <w:rPr>
          <w:b/>
        </w:rPr>
        <w:t>2013,</w:t>
      </w:r>
      <w:r w:rsidRPr="0093017B">
        <w:t xml:space="preserve"> </w:t>
      </w:r>
      <w:r w:rsidRPr="0093017B">
        <w:rPr>
          <w:i/>
        </w:rPr>
        <w:t>13</w:t>
      </w:r>
      <w:r w:rsidRPr="0093017B">
        <w:t>, 2615-2622.</w:t>
      </w:r>
      <w:bookmarkEnd w:id="207"/>
    </w:p>
    <w:p w14:paraId="4D4D9F4D" w14:textId="77777777" w:rsidR="0093017B" w:rsidRPr="0093017B" w:rsidRDefault="0093017B" w:rsidP="0093017B">
      <w:pPr>
        <w:pStyle w:val="EndNoteBibliography"/>
      </w:pPr>
      <w:bookmarkStart w:id="208" w:name="_ENREF_56"/>
      <w:r w:rsidRPr="0093017B">
        <w:t xml:space="preserve">56. Yan, Y.; Xia, B.; Ge, X.; Liu, Z.; Wang, J.-Y.; Wang, X. Ultrathin MoS2 nanoplates with rich active sites as highly efficient catalyst for hydrogen evolution. </w:t>
      </w:r>
      <w:r w:rsidRPr="0093017B">
        <w:rPr>
          <w:i/>
        </w:rPr>
        <w:t xml:space="preserve">ACS Appl. Mater. Interfaces </w:t>
      </w:r>
      <w:r w:rsidRPr="0093017B">
        <w:rPr>
          <w:b/>
        </w:rPr>
        <w:t>2013,</w:t>
      </w:r>
      <w:r w:rsidRPr="0093017B">
        <w:t xml:space="preserve"> </w:t>
      </w:r>
      <w:r w:rsidRPr="0093017B">
        <w:rPr>
          <w:i/>
        </w:rPr>
        <w:t>5</w:t>
      </w:r>
      <w:r w:rsidRPr="0093017B">
        <w:t>, 12794-12798.</w:t>
      </w:r>
      <w:bookmarkEnd w:id="208"/>
    </w:p>
    <w:p w14:paraId="0EB45DC6" w14:textId="77777777" w:rsidR="0093017B" w:rsidRPr="0093017B" w:rsidRDefault="0093017B" w:rsidP="0093017B">
      <w:pPr>
        <w:pStyle w:val="EndNoteBibliography"/>
      </w:pPr>
      <w:bookmarkStart w:id="209" w:name="_ENREF_57"/>
      <w:r w:rsidRPr="0093017B">
        <w:t xml:space="preserve">57. Wang, X.; Zhang, T.-B.; Yang, W.; Zhu, H.; Chen, L.; Sun, Q.-Q.; Zhang, D. W. Improved integration of ultra-thin high-k dielectrics in few-layer MoS2 FET by remote forming gas plasma pretreatment. </w:t>
      </w:r>
      <w:r w:rsidRPr="0093017B">
        <w:rPr>
          <w:i/>
        </w:rPr>
        <w:t xml:space="preserve">Applied Physics Letters </w:t>
      </w:r>
      <w:r w:rsidRPr="0093017B">
        <w:rPr>
          <w:b/>
        </w:rPr>
        <w:t>2017,</w:t>
      </w:r>
      <w:r w:rsidRPr="0093017B">
        <w:t xml:space="preserve"> </w:t>
      </w:r>
      <w:r w:rsidRPr="0093017B">
        <w:rPr>
          <w:i/>
        </w:rPr>
        <w:t>110</w:t>
      </w:r>
      <w:r w:rsidRPr="0093017B">
        <w:t>, 053110.</w:t>
      </w:r>
      <w:bookmarkEnd w:id="209"/>
    </w:p>
    <w:p w14:paraId="354DF6FA" w14:textId="31E3E426" w:rsidR="00295B99" w:rsidRDefault="00A83D9E" w:rsidP="00663944">
      <w:pPr>
        <w:spacing w:line="480" w:lineRule="auto"/>
        <w:rPr>
          <w:rFonts w:ascii="Times New Roman" w:eastAsia="宋体" w:hAnsi="Times New Roman" w:cs="Times New Roman"/>
          <w:kern w:val="0"/>
          <w:sz w:val="24"/>
          <w:szCs w:val="20"/>
        </w:rPr>
      </w:pPr>
      <w:r w:rsidRPr="00193004">
        <w:rPr>
          <w:rFonts w:ascii="Times New Roman" w:eastAsia="宋体" w:hAnsi="Times New Roman" w:cs="Times New Roman"/>
          <w:kern w:val="0"/>
          <w:sz w:val="24"/>
          <w:szCs w:val="20"/>
        </w:rPr>
        <w:fldChar w:fldCharType="end"/>
      </w:r>
      <w:r w:rsidR="00295B99">
        <w:rPr>
          <w:rFonts w:ascii="Times New Roman" w:eastAsia="宋体" w:hAnsi="Times New Roman" w:cs="Times New Roman"/>
          <w:kern w:val="0"/>
          <w:sz w:val="24"/>
          <w:szCs w:val="20"/>
        </w:rPr>
        <w:br w:type="page"/>
      </w:r>
    </w:p>
    <w:p w14:paraId="7DBC4E1E" w14:textId="77777777" w:rsidR="00295B99" w:rsidRPr="00295B99" w:rsidRDefault="00295B99" w:rsidP="00295B99">
      <w:pPr>
        <w:widowControl/>
        <w:spacing w:after="200" w:line="360" w:lineRule="auto"/>
        <w:rPr>
          <w:rFonts w:ascii="Times New Roman" w:eastAsia="宋体" w:hAnsi="Times New Roman" w:cs="Times New Roman"/>
          <w:b/>
          <w:color w:val="000000"/>
          <w:kern w:val="0"/>
          <w:sz w:val="32"/>
          <w:szCs w:val="32"/>
          <w:lang w:eastAsia="en-US"/>
        </w:rPr>
      </w:pPr>
      <w:r w:rsidRPr="00020A06">
        <w:rPr>
          <w:rFonts w:ascii="Times New Roman" w:eastAsia="宋体" w:hAnsi="Times New Roman" w:cs="Times New Roman"/>
          <w:b/>
          <w:color w:val="000000"/>
          <w:kern w:val="0"/>
          <w:sz w:val="32"/>
          <w:szCs w:val="32"/>
          <w:lang w:eastAsia="en-US"/>
        </w:rPr>
        <w:lastRenderedPageBreak/>
        <w:t>Table of Contents</w:t>
      </w:r>
    </w:p>
    <w:p w14:paraId="58778F2B" w14:textId="446283AD" w:rsidR="008B3580" w:rsidRPr="00193004" w:rsidRDefault="00020A06" w:rsidP="00020A06">
      <w:pPr>
        <w:spacing w:line="480" w:lineRule="auto"/>
        <w:jc w:val="center"/>
        <w:rPr>
          <w:rFonts w:ascii="Times New Roman" w:eastAsia="宋体" w:hAnsi="Times New Roman" w:cs="Times New Roman"/>
          <w:kern w:val="0"/>
          <w:sz w:val="24"/>
          <w:szCs w:val="20"/>
        </w:rPr>
      </w:pPr>
      <w:r>
        <w:rPr>
          <w:rFonts w:ascii="Times New Roman" w:eastAsia="宋体" w:hAnsi="Times New Roman" w:cs="Times New Roman"/>
          <w:noProof/>
          <w:kern w:val="0"/>
          <w:sz w:val="24"/>
          <w:szCs w:val="20"/>
        </w:rPr>
        <w:drawing>
          <wp:inline distT="0" distB="0" distL="0" distR="0" wp14:anchorId="5D79F798" wp14:editId="05DAC3FE">
            <wp:extent cx="2880000" cy="1436879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TOC.tif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436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B3580" w:rsidRPr="0019300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60D4955C" w14:textId="77777777" w:rsidR="003111C1" w:rsidRDefault="003111C1" w:rsidP="00DB6B0F">
      <w:r>
        <w:separator/>
      </w:r>
    </w:p>
  </w:endnote>
  <w:endnote w:type="continuationSeparator" w:id="0">
    <w:p w14:paraId="0E86717E" w14:textId="77777777" w:rsidR="003111C1" w:rsidRDefault="003111C1" w:rsidP="00DB6B0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  <w:font w:name="Calibri Light">
    <w:altName w:val="Calibri"/>
    <w:charset w:val="00"/>
    <w:family w:val="swiss"/>
    <w:pitch w:val="variable"/>
    <w:sig w:usb0="00000001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5B39399B" w14:textId="77777777" w:rsidR="003111C1" w:rsidRDefault="003111C1" w:rsidP="00DB6B0F">
      <w:r>
        <w:separator/>
      </w:r>
    </w:p>
  </w:footnote>
  <w:footnote w:type="continuationSeparator" w:id="0">
    <w:p w14:paraId="3B7B6232" w14:textId="77777777" w:rsidR="003111C1" w:rsidRDefault="003111C1" w:rsidP="00DB6B0F">
      <w:r>
        <w:continuationSeparator/>
      </w:r>
    </w:p>
  </w:footnote>
</w:footnotes>
</file>

<file path=word/people.xml><?xml version="1.0" encoding="utf-8"?>
<w15:people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15:person w15:author="zp">
    <w15:presenceInfo w15:providerId="None" w15:userId="zp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bordersDoNotSurroundHeader/>
  <w:bordersDoNotSurroundFooter/>
  <w:proofState w:spelling="clean" w:grammar="clean"/>
  <w:revisionView w:markup="0"/>
  <w:trackRevisions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EN.InstantFormat" w:val="&lt;ENInstantFormat&gt;&lt;Enabled&gt;1&lt;/Enabled&gt;&lt;ScanUnformatted&gt;1&lt;/ScanUnformatted&gt;&lt;ScanChanges&gt;1&lt;/ScanChanges&gt;&lt;Suspended&gt;1&lt;/Suspended&gt;&lt;/ENInstantFormat&gt;"/>
    <w:docVar w:name="EN.Layout" w:val="&lt;ENLayout&gt;&lt;Style&gt;ACS&lt;/Style&gt;&lt;LeftDelim&gt;{&lt;/LeftDelim&gt;&lt;RightDelim&gt;}&lt;/RightDelim&gt;&lt;FontName&gt;Calibri&lt;/FontName&gt;&lt;FontSize&gt;10&lt;/FontSize&gt;&lt;ReflistTitle&gt;&lt;/ReflistTitle&gt;&lt;StartingRefnum&gt;1&lt;/StartingRefnum&gt;&lt;FirstLineIndent&gt;0&lt;/FirstLineIndent&gt;&lt;HangingIndent&gt;720&lt;/HangingIndent&gt;&lt;LineSpacing&gt;0&lt;/LineSpacing&gt;&lt;SpaceAfter&gt;0&lt;/SpaceAfter&gt;&lt;HyperlinksEnabled&gt;1&lt;/HyperlinksEnabled&gt;&lt;HyperlinksVisible&gt;0&lt;/HyperlinksVisible&gt;&lt;EnableBibliographyCategories&gt;0&lt;/EnableBibliographyCategories&gt;&lt;/ENLayout&gt;"/>
    <w:docVar w:name="EN.Libraries" w:val="&lt;Libraries&gt;&lt;item db-id=&quot;d5wrwa9efewz2pe5eexxpvsowap5sz2trede&quot;&gt;work 4&lt;record-ids&gt;&lt;item&gt;1&lt;/item&gt;&lt;item&gt;2&lt;/item&gt;&lt;item&gt;3&lt;/item&gt;&lt;item&gt;4&lt;/item&gt;&lt;item&gt;5&lt;/item&gt;&lt;item&gt;6&lt;/item&gt;&lt;item&gt;7&lt;/item&gt;&lt;item&gt;8&lt;/item&gt;&lt;item&gt;9&lt;/item&gt;&lt;item&gt;10&lt;/item&gt;&lt;item&gt;11&lt;/item&gt;&lt;item&gt;12&lt;/item&gt;&lt;item&gt;13&lt;/item&gt;&lt;item&gt;14&lt;/item&gt;&lt;item&gt;15&lt;/item&gt;&lt;item&gt;16&lt;/item&gt;&lt;item&gt;17&lt;/item&gt;&lt;item&gt;18&lt;/item&gt;&lt;item&gt;19&lt;/item&gt;&lt;item&gt;20&lt;/item&gt;&lt;item&gt;21&lt;/item&gt;&lt;item&gt;22&lt;/item&gt;&lt;item&gt;23&lt;/item&gt;&lt;item&gt;24&lt;/item&gt;&lt;item&gt;25&lt;/item&gt;&lt;item&gt;26&lt;/item&gt;&lt;item&gt;27&lt;/item&gt;&lt;item&gt;28&lt;/item&gt;&lt;item&gt;29&lt;/item&gt;&lt;item&gt;30&lt;/item&gt;&lt;item&gt;31&lt;/item&gt;&lt;item&gt;32&lt;/item&gt;&lt;item&gt;33&lt;/item&gt;&lt;item&gt;34&lt;/item&gt;&lt;item&gt;35&lt;/item&gt;&lt;item&gt;36&lt;/item&gt;&lt;item&gt;37&lt;/item&gt;&lt;item&gt;38&lt;/item&gt;&lt;item&gt;39&lt;/item&gt;&lt;item&gt;40&lt;/item&gt;&lt;item&gt;41&lt;/item&gt;&lt;/record-ids&gt;&lt;/item&gt;&lt;/Libraries&gt;"/>
  </w:docVars>
  <w:rsids>
    <w:rsidRoot w:val="008E5ACB"/>
    <w:rsid w:val="000056C7"/>
    <w:rsid w:val="00007C3F"/>
    <w:rsid w:val="000109F6"/>
    <w:rsid w:val="000123A4"/>
    <w:rsid w:val="00015A32"/>
    <w:rsid w:val="0001616C"/>
    <w:rsid w:val="00020A06"/>
    <w:rsid w:val="00024AFC"/>
    <w:rsid w:val="0002626E"/>
    <w:rsid w:val="00026C69"/>
    <w:rsid w:val="00027A68"/>
    <w:rsid w:val="000311FC"/>
    <w:rsid w:val="00031443"/>
    <w:rsid w:val="0003274F"/>
    <w:rsid w:val="0003329F"/>
    <w:rsid w:val="0003488E"/>
    <w:rsid w:val="00034F57"/>
    <w:rsid w:val="00037904"/>
    <w:rsid w:val="00041EEF"/>
    <w:rsid w:val="00042813"/>
    <w:rsid w:val="000429BE"/>
    <w:rsid w:val="0004386F"/>
    <w:rsid w:val="000440EA"/>
    <w:rsid w:val="0004432E"/>
    <w:rsid w:val="000452D4"/>
    <w:rsid w:val="0004694F"/>
    <w:rsid w:val="0004725B"/>
    <w:rsid w:val="00047826"/>
    <w:rsid w:val="00053C54"/>
    <w:rsid w:val="000566E6"/>
    <w:rsid w:val="00057F2F"/>
    <w:rsid w:val="00060605"/>
    <w:rsid w:val="000642CF"/>
    <w:rsid w:val="00065BE1"/>
    <w:rsid w:val="00065CEE"/>
    <w:rsid w:val="00066D8D"/>
    <w:rsid w:val="000741BE"/>
    <w:rsid w:val="0008505F"/>
    <w:rsid w:val="000865DF"/>
    <w:rsid w:val="0008766D"/>
    <w:rsid w:val="00087C7B"/>
    <w:rsid w:val="000901F8"/>
    <w:rsid w:val="00093374"/>
    <w:rsid w:val="000A02E6"/>
    <w:rsid w:val="000A14BB"/>
    <w:rsid w:val="000A537A"/>
    <w:rsid w:val="000A693F"/>
    <w:rsid w:val="000A6EF8"/>
    <w:rsid w:val="000B1ABA"/>
    <w:rsid w:val="000B3894"/>
    <w:rsid w:val="000B4458"/>
    <w:rsid w:val="000B682C"/>
    <w:rsid w:val="000B71E4"/>
    <w:rsid w:val="000B7966"/>
    <w:rsid w:val="000D06B2"/>
    <w:rsid w:val="000D4489"/>
    <w:rsid w:val="000D7C88"/>
    <w:rsid w:val="000E39F0"/>
    <w:rsid w:val="000E58AE"/>
    <w:rsid w:val="000F2571"/>
    <w:rsid w:val="000F332E"/>
    <w:rsid w:val="000F50FC"/>
    <w:rsid w:val="000F697E"/>
    <w:rsid w:val="000F6DD6"/>
    <w:rsid w:val="000F7040"/>
    <w:rsid w:val="000F7702"/>
    <w:rsid w:val="000F79DB"/>
    <w:rsid w:val="00101AD7"/>
    <w:rsid w:val="001026E9"/>
    <w:rsid w:val="00107B77"/>
    <w:rsid w:val="001104A3"/>
    <w:rsid w:val="0011264E"/>
    <w:rsid w:val="00114CFF"/>
    <w:rsid w:val="0013219A"/>
    <w:rsid w:val="0013370D"/>
    <w:rsid w:val="0013429C"/>
    <w:rsid w:val="00135A11"/>
    <w:rsid w:val="00136D3D"/>
    <w:rsid w:val="001474FC"/>
    <w:rsid w:val="0016186D"/>
    <w:rsid w:val="00162A7F"/>
    <w:rsid w:val="00164B8F"/>
    <w:rsid w:val="001678A0"/>
    <w:rsid w:val="00167FDD"/>
    <w:rsid w:val="001701DB"/>
    <w:rsid w:val="001702CE"/>
    <w:rsid w:val="00171D64"/>
    <w:rsid w:val="00171EA6"/>
    <w:rsid w:val="00172141"/>
    <w:rsid w:val="00172C27"/>
    <w:rsid w:val="001731E8"/>
    <w:rsid w:val="00175628"/>
    <w:rsid w:val="00175632"/>
    <w:rsid w:val="001847E7"/>
    <w:rsid w:val="00184C33"/>
    <w:rsid w:val="00186CE9"/>
    <w:rsid w:val="00186D74"/>
    <w:rsid w:val="001902E5"/>
    <w:rsid w:val="00190EB5"/>
    <w:rsid w:val="0019131C"/>
    <w:rsid w:val="00192D04"/>
    <w:rsid w:val="00193004"/>
    <w:rsid w:val="00193A3A"/>
    <w:rsid w:val="001943AC"/>
    <w:rsid w:val="001944DD"/>
    <w:rsid w:val="001958F7"/>
    <w:rsid w:val="001965F3"/>
    <w:rsid w:val="001A219A"/>
    <w:rsid w:val="001A273F"/>
    <w:rsid w:val="001A50B4"/>
    <w:rsid w:val="001B0274"/>
    <w:rsid w:val="001B134D"/>
    <w:rsid w:val="001B3052"/>
    <w:rsid w:val="001B31B2"/>
    <w:rsid w:val="001B5026"/>
    <w:rsid w:val="001B73C1"/>
    <w:rsid w:val="001B7482"/>
    <w:rsid w:val="001C02D1"/>
    <w:rsid w:val="001C1187"/>
    <w:rsid w:val="001C372A"/>
    <w:rsid w:val="001C53DC"/>
    <w:rsid w:val="001D1C37"/>
    <w:rsid w:val="001D38BF"/>
    <w:rsid w:val="001D45E9"/>
    <w:rsid w:val="001D467F"/>
    <w:rsid w:val="001D6D6C"/>
    <w:rsid w:val="001E0D09"/>
    <w:rsid w:val="001E13E0"/>
    <w:rsid w:val="001E24FA"/>
    <w:rsid w:val="001E2EAF"/>
    <w:rsid w:val="001E3089"/>
    <w:rsid w:val="001E332D"/>
    <w:rsid w:val="001E4AB4"/>
    <w:rsid w:val="001E5F50"/>
    <w:rsid w:val="001E6FEE"/>
    <w:rsid w:val="001E7037"/>
    <w:rsid w:val="001F1EB6"/>
    <w:rsid w:val="001F21F5"/>
    <w:rsid w:val="001F38C3"/>
    <w:rsid w:val="001F3C89"/>
    <w:rsid w:val="00200183"/>
    <w:rsid w:val="002018CF"/>
    <w:rsid w:val="002036F9"/>
    <w:rsid w:val="00203D2B"/>
    <w:rsid w:val="002117C9"/>
    <w:rsid w:val="00212BD9"/>
    <w:rsid w:val="00216857"/>
    <w:rsid w:val="00217A0A"/>
    <w:rsid w:val="002201BC"/>
    <w:rsid w:val="002204E1"/>
    <w:rsid w:val="00221840"/>
    <w:rsid w:val="00222639"/>
    <w:rsid w:val="00223929"/>
    <w:rsid w:val="002308F9"/>
    <w:rsid w:val="00230F2B"/>
    <w:rsid w:val="0023118C"/>
    <w:rsid w:val="002321AB"/>
    <w:rsid w:val="0023562B"/>
    <w:rsid w:val="0023564E"/>
    <w:rsid w:val="002414D4"/>
    <w:rsid w:val="00241F14"/>
    <w:rsid w:val="00244C00"/>
    <w:rsid w:val="00245FC9"/>
    <w:rsid w:val="00246D8C"/>
    <w:rsid w:val="00247693"/>
    <w:rsid w:val="0025064C"/>
    <w:rsid w:val="002519D7"/>
    <w:rsid w:val="00253783"/>
    <w:rsid w:val="00253A0A"/>
    <w:rsid w:val="00257C2A"/>
    <w:rsid w:val="0026123A"/>
    <w:rsid w:val="002651AF"/>
    <w:rsid w:val="002715A4"/>
    <w:rsid w:val="00282309"/>
    <w:rsid w:val="002875D8"/>
    <w:rsid w:val="00294FCC"/>
    <w:rsid w:val="00295B99"/>
    <w:rsid w:val="00296A09"/>
    <w:rsid w:val="00297297"/>
    <w:rsid w:val="00297986"/>
    <w:rsid w:val="00297AE3"/>
    <w:rsid w:val="002A0345"/>
    <w:rsid w:val="002A1FA5"/>
    <w:rsid w:val="002A2BE8"/>
    <w:rsid w:val="002A3875"/>
    <w:rsid w:val="002A4FEB"/>
    <w:rsid w:val="002A55F1"/>
    <w:rsid w:val="002B24E4"/>
    <w:rsid w:val="002B4042"/>
    <w:rsid w:val="002B529F"/>
    <w:rsid w:val="002B6664"/>
    <w:rsid w:val="002B6AFE"/>
    <w:rsid w:val="002C6C48"/>
    <w:rsid w:val="002D1028"/>
    <w:rsid w:val="002D4364"/>
    <w:rsid w:val="002D7800"/>
    <w:rsid w:val="002E0690"/>
    <w:rsid w:val="002E1A68"/>
    <w:rsid w:val="002E28FA"/>
    <w:rsid w:val="002E3D3F"/>
    <w:rsid w:val="002E45D1"/>
    <w:rsid w:val="002E4C4A"/>
    <w:rsid w:val="002F1BC5"/>
    <w:rsid w:val="002F3422"/>
    <w:rsid w:val="002F6135"/>
    <w:rsid w:val="002F6A30"/>
    <w:rsid w:val="002F7F34"/>
    <w:rsid w:val="00301E76"/>
    <w:rsid w:val="00306D32"/>
    <w:rsid w:val="00307630"/>
    <w:rsid w:val="0030795E"/>
    <w:rsid w:val="003111C1"/>
    <w:rsid w:val="0031179F"/>
    <w:rsid w:val="00311A41"/>
    <w:rsid w:val="00311A6C"/>
    <w:rsid w:val="00313834"/>
    <w:rsid w:val="00314635"/>
    <w:rsid w:val="00315D6D"/>
    <w:rsid w:val="00317327"/>
    <w:rsid w:val="00321221"/>
    <w:rsid w:val="003225C3"/>
    <w:rsid w:val="00323557"/>
    <w:rsid w:val="0032508D"/>
    <w:rsid w:val="0033028E"/>
    <w:rsid w:val="00334AE4"/>
    <w:rsid w:val="00335907"/>
    <w:rsid w:val="0033755D"/>
    <w:rsid w:val="00337ABB"/>
    <w:rsid w:val="00337F89"/>
    <w:rsid w:val="003403E9"/>
    <w:rsid w:val="00341514"/>
    <w:rsid w:val="003444EE"/>
    <w:rsid w:val="00346176"/>
    <w:rsid w:val="003472DF"/>
    <w:rsid w:val="00350A84"/>
    <w:rsid w:val="00352C38"/>
    <w:rsid w:val="003541A0"/>
    <w:rsid w:val="003548FB"/>
    <w:rsid w:val="003574E5"/>
    <w:rsid w:val="003620A5"/>
    <w:rsid w:val="00362443"/>
    <w:rsid w:val="00362A70"/>
    <w:rsid w:val="003636AD"/>
    <w:rsid w:val="00366079"/>
    <w:rsid w:val="00366780"/>
    <w:rsid w:val="003672E5"/>
    <w:rsid w:val="003718AA"/>
    <w:rsid w:val="00371ECD"/>
    <w:rsid w:val="00373B81"/>
    <w:rsid w:val="00374B32"/>
    <w:rsid w:val="00375348"/>
    <w:rsid w:val="00375EAC"/>
    <w:rsid w:val="003802AB"/>
    <w:rsid w:val="00380B71"/>
    <w:rsid w:val="00383B31"/>
    <w:rsid w:val="00386407"/>
    <w:rsid w:val="00387CD5"/>
    <w:rsid w:val="003925A0"/>
    <w:rsid w:val="00393EAD"/>
    <w:rsid w:val="00393F9A"/>
    <w:rsid w:val="00396D5C"/>
    <w:rsid w:val="003970F8"/>
    <w:rsid w:val="003A17CC"/>
    <w:rsid w:val="003A1AFF"/>
    <w:rsid w:val="003A1C32"/>
    <w:rsid w:val="003A1E2D"/>
    <w:rsid w:val="003A24D8"/>
    <w:rsid w:val="003B0112"/>
    <w:rsid w:val="003B03D4"/>
    <w:rsid w:val="003B0FEE"/>
    <w:rsid w:val="003B126C"/>
    <w:rsid w:val="003B24CA"/>
    <w:rsid w:val="003B2D5C"/>
    <w:rsid w:val="003B7236"/>
    <w:rsid w:val="003C090E"/>
    <w:rsid w:val="003C1117"/>
    <w:rsid w:val="003C138D"/>
    <w:rsid w:val="003C3652"/>
    <w:rsid w:val="003C5175"/>
    <w:rsid w:val="003C6D81"/>
    <w:rsid w:val="003C7C24"/>
    <w:rsid w:val="003D2D5A"/>
    <w:rsid w:val="003D357A"/>
    <w:rsid w:val="003D5988"/>
    <w:rsid w:val="003D6152"/>
    <w:rsid w:val="003E535E"/>
    <w:rsid w:val="003F3F40"/>
    <w:rsid w:val="004035FB"/>
    <w:rsid w:val="0040514B"/>
    <w:rsid w:val="00410DEB"/>
    <w:rsid w:val="0041113D"/>
    <w:rsid w:val="00412F4C"/>
    <w:rsid w:val="00413D00"/>
    <w:rsid w:val="0041576C"/>
    <w:rsid w:val="004216C8"/>
    <w:rsid w:val="004223D7"/>
    <w:rsid w:val="004244EF"/>
    <w:rsid w:val="00426032"/>
    <w:rsid w:val="00433457"/>
    <w:rsid w:val="00433DD8"/>
    <w:rsid w:val="00434A7E"/>
    <w:rsid w:val="00435CA4"/>
    <w:rsid w:val="00437C3F"/>
    <w:rsid w:val="004403DC"/>
    <w:rsid w:val="00440E7B"/>
    <w:rsid w:val="0044428E"/>
    <w:rsid w:val="004471A6"/>
    <w:rsid w:val="00450D88"/>
    <w:rsid w:val="00451989"/>
    <w:rsid w:val="00454743"/>
    <w:rsid w:val="00455479"/>
    <w:rsid w:val="00456064"/>
    <w:rsid w:val="0046083A"/>
    <w:rsid w:val="0046340B"/>
    <w:rsid w:val="00464D12"/>
    <w:rsid w:val="0046670B"/>
    <w:rsid w:val="004723DE"/>
    <w:rsid w:val="004725F7"/>
    <w:rsid w:val="00473329"/>
    <w:rsid w:val="004738DE"/>
    <w:rsid w:val="00475714"/>
    <w:rsid w:val="004818D9"/>
    <w:rsid w:val="00482F02"/>
    <w:rsid w:val="004862B5"/>
    <w:rsid w:val="00487A64"/>
    <w:rsid w:val="00487A78"/>
    <w:rsid w:val="00487BE8"/>
    <w:rsid w:val="004904E0"/>
    <w:rsid w:val="00494013"/>
    <w:rsid w:val="00495116"/>
    <w:rsid w:val="004963FD"/>
    <w:rsid w:val="00497173"/>
    <w:rsid w:val="004A19DC"/>
    <w:rsid w:val="004A3339"/>
    <w:rsid w:val="004A51FB"/>
    <w:rsid w:val="004A60E8"/>
    <w:rsid w:val="004A7871"/>
    <w:rsid w:val="004B00E1"/>
    <w:rsid w:val="004B1A5A"/>
    <w:rsid w:val="004B274D"/>
    <w:rsid w:val="004B2C9C"/>
    <w:rsid w:val="004B375D"/>
    <w:rsid w:val="004B5137"/>
    <w:rsid w:val="004B5F75"/>
    <w:rsid w:val="004C0372"/>
    <w:rsid w:val="004C1F83"/>
    <w:rsid w:val="004C1FBE"/>
    <w:rsid w:val="004C2B1D"/>
    <w:rsid w:val="004D058B"/>
    <w:rsid w:val="004D12B0"/>
    <w:rsid w:val="004D242A"/>
    <w:rsid w:val="004D66B3"/>
    <w:rsid w:val="004D6F9B"/>
    <w:rsid w:val="004D7118"/>
    <w:rsid w:val="004D7D82"/>
    <w:rsid w:val="004E16F7"/>
    <w:rsid w:val="004E243F"/>
    <w:rsid w:val="004E4C0D"/>
    <w:rsid w:val="004E6588"/>
    <w:rsid w:val="004E7BC4"/>
    <w:rsid w:val="004E7DAE"/>
    <w:rsid w:val="004F2B06"/>
    <w:rsid w:val="004F45B9"/>
    <w:rsid w:val="004F4846"/>
    <w:rsid w:val="004F49B6"/>
    <w:rsid w:val="004F4F7E"/>
    <w:rsid w:val="004F7617"/>
    <w:rsid w:val="00500321"/>
    <w:rsid w:val="005040E3"/>
    <w:rsid w:val="00511F37"/>
    <w:rsid w:val="0051210F"/>
    <w:rsid w:val="00515375"/>
    <w:rsid w:val="005243AF"/>
    <w:rsid w:val="00525004"/>
    <w:rsid w:val="00530346"/>
    <w:rsid w:val="0053527E"/>
    <w:rsid w:val="00536AE9"/>
    <w:rsid w:val="0053795B"/>
    <w:rsid w:val="005402FB"/>
    <w:rsid w:val="00541D4A"/>
    <w:rsid w:val="00542898"/>
    <w:rsid w:val="005428DB"/>
    <w:rsid w:val="005505F5"/>
    <w:rsid w:val="0055064E"/>
    <w:rsid w:val="00552C18"/>
    <w:rsid w:val="00553141"/>
    <w:rsid w:val="00557B59"/>
    <w:rsid w:val="00557B73"/>
    <w:rsid w:val="00557B8C"/>
    <w:rsid w:val="00561141"/>
    <w:rsid w:val="00561913"/>
    <w:rsid w:val="0056569D"/>
    <w:rsid w:val="005659D6"/>
    <w:rsid w:val="00567E84"/>
    <w:rsid w:val="0057051F"/>
    <w:rsid w:val="00570DF0"/>
    <w:rsid w:val="00574A07"/>
    <w:rsid w:val="00574F22"/>
    <w:rsid w:val="00575138"/>
    <w:rsid w:val="00580DA0"/>
    <w:rsid w:val="00582D03"/>
    <w:rsid w:val="00584A67"/>
    <w:rsid w:val="0058516F"/>
    <w:rsid w:val="00590420"/>
    <w:rsid w:val="00593A41"/>
    <w:rsid w:val="00596771"/>
    <w:rsid w:val="00596831"/>
    <w:rsid w:val="00596841"/>
    <w:rsid w:val="00596B00"/>
    <w:rsid w:val="005A1EC2"/>
    <w:rsid w:val="005A1F5D"/>
    <w:rsid w:val="005A31DE"/>
    <w:rsid w:val="005A56AC"/>
    <w:rsid w:val="005A6BB1"/>
    <w:rsid w:val="005A77AB"/>
    <w:rsid w:val="005B2A67"/>
    <w:rsid w:val="005B3289"/>
    <w:rsid w:val="005B6C8C"/>
    <w:rsid w:val="005C1E64"/>
    <w:rsid w:val="005C2178"/>
    <w:rsid w:val="005C3489"/>
    <w:rsid w:val="005C3A9D"/>
    <w:rsid w:val="005C6AD9"/>
    <w:rsid w:val="005C79F4"/>
    <w:rsid w:val="005C7BE4"/>
    <w:rsid w:val="005D0C64"/>
    <w:rsid w:val="005D5846"/>
    <w:rsid w:val="005E1214"/>
    <w:rsid w:val="005E20EA"/>
    <w:rsid w:val="005E2540"/>
    <w:rsid w:val="005E31B0"/>
    <w:rsid w:val="005E521D"/>
    <w:rsid w:val="005E5924"/>
    <w:rsid w:val="005F024A"/>
    <w:rsid w:val="005F3249"/>
    <w:rsid w:val="005F522A"/>
    <w:rsid w:val="005F5D42"/>
    <w:rsid w:val="005F7BEC"/>
    <w:rsid w:val="006014BA"/>
    <w:rsid w:val="006018D9"/>
    <w:rsid w:val="00602B5B"/>
    <w:rsid w:val="006036C4"/>
    <w:rsid w:val="00603C2F"/>
    <w:rsid w:val="00605C88"/>
    <w:rsid w:val="00606ABC"/>
    <w:rsid w:val="00606DD0"/>
    <w:rsid w:val="00610E3B"/>
    <w:rsid w:val="006129A6"/>
    <w:rsid w:val="00612C7B"/>
    <w:rsid w:val="00616347"/>
    <w:rsid w:val="00621828"/>
    <w:rsid w:val="00622154"/>
    <w:rsid w:val="00622B04"/>
    <w:rsid w:val="00622EA9"/>
    <w:rsid w:val="006271E0"/>
    <w:rsid w:val="006277C8"/>
    <w:rsid w:val="00630AE8"/>
    <w:rsid w:val="00630B0D"/>
    <w:rsid w:val="00635768"/>
    <w:rsid w:val="0063632A"/>
    <w:rsid w:val="006365AF"/>
    <w:rsid w:val="00645C6A"/>
    <w:rsid w:val="00646952"/>
    <w:rsid w:val="00650F08"/>
    <w:rsid w:val="00651C10"/>
    <w:rsid w:val="006524E9"/>
    <w:rsid w:val="006528A6"/>
    <w:rsid w:val="006530C1"/>
    <w:rsid w:val="006547E4"/>
    <w:rsid w:val="00655391"/>
    <w:rsid w:val="00656F78"/>
    <w:rsid w:val="006572D3"/>
    <w:rsid w:val="00660C85"/>
    <w:rsid w:val="00660D85"/>
    <w:rsid w:val="006610A5"/>
    <w:rsid w:val="00662BF8"/>
    <w:rsid w:val="006632DC"/>
    <w:rsid w:val="00663944"/>
    <w:rsid w:val="00663BB8"/>
    <w:rsid w:val="00665129"/>
    <w:rsid w:val="006657E1"/>
    <w:rsid w:val="00671238"/>
    <w:rsid w:val="006712E9"/>
    <w:rsid w:val="00674160"/>
    <w:rsid w:val="00675A6E"/>
    <w:rsid w:val="00676953"/>
    <w:rsid w:val="006844FD"/>
    <w:rsid w:val="00685942"/>
    <w:rsid w:val="00686E87"/>
    <w:rsid w:val="006914F0"/>
    <w:rsid w:val="00693349"/>
    <w:rsid w:val="0069543C"/>
    <w:rsid w:val="00695D12"/>
    <w:rsid w:val="00697A03"/>
    <w:rsid w:val="006A0379"/>
    <w:rsid w:val="006A07E9"/>
    <w:rsid w:val="006A09D8"/>
    <w:rsid w:val="006A1684"/>
    <w:rsid w:val="006A46B0"/>
    <w:rsid w:val="006A7875"/>
    <w:rsid w:val="006A78F8"/>
    <w:rsid w:val="006B01FF"/>
    <w:rsid w:val="006B04B6"/>
    <w:rsid w:val="006B15B3"/>
    <w:rsid w:val="006C1126"/>
    <w:rsid w:val="006C13E4"/>
    <w:rsid w:val="006C1448"/>
    <w:rsid w:val="006C29F8"/>
    <w:rsid w:val="006C4130"/>
    <w:rsid w:val="006C4F3C"/>
    <w:rsid w:val="006C54F8"/>
    <w:rsid w:val="006C72BE"/>
    <w:rsid w:val="006C7E79"/>
    <w:rsid w:val="006D7BA4"/>
    <w:rsid w:val="006E24BE"/>
    <w:rsid w:val="006E353A"/>
    <w:rsid w:val="006E35EA"/>
    <w:rsid w:val="006E4709"/>
    <w:rsid w:val="006F2318"/>
    <w:rsid w:val="006F23A3"/>
    <w:rsid w:val="006F2957"/>
    <w:rsid w:val="006F3D2D"/>
    <w:rsid w:val="006F48FE"/>
    <w:rsid w:val="006F7968"/>
    <w:rsid w:val="00701F84"/>
    <w:rsid w:val="00703884"/>
    <w:rsid w:val="00704993"/>
    <w:rsid w:val="00705E70"/>
    <w:rsid w:val="00707ADA"/>
    <w:rsid w:val="00707B0B"/>
    <w:rsid w:val="00707C34"/>
    <w:rsid w:val="00707C90"/>
    <w:rsid w:val="00711924"/>
    <w:rsid w:val="00712FAC"/>
    <w:rsid w:val="00713DE1"/>
    <w:rsid w:val="00716753"/>
    <w:rsid w:val="007211DF"/>
    <w:rsid w:val="007218AF"/>
    <w:rsid w:val="00722926"/>
    <w:rsid w:val="00722976"/>
    <w:rsid w:val="0072344C"/>
    <w:rsid w:val="0072766C"/>
    <w:rsid w:val="00730BB5"/>
    <w:rsid w:val="00734402"/>
    <w:rsid w:val="0073499B"/>
    <w:rsid w:val="007353AE"/>
    <w:rsid w:val="007362C0"/>
    <w:rsid w:val="0074002B"/>
    <w:rsid w:val="00751974"/>
    <w:rsid w:val="007536A9"/>
    <w:rsid w:val="007538F0"/>
    <w:rsid w:val="007539F8"/>
    <w:rsid w:val="007608A3"/>
    <w:rsid w:val="00760D79"/>
    <w:rsid w:val="00761776"/>
    <w:rsid w:val="00763D86"/>
    <w:rsid w:val="007646BF"/>
    <w:rsid w:val="00775AEC"/>
    <w:rsid w:val="007801C1"/>
    <w:rsid w:val="0078024A"/>
    <w:rsid w:val="0078191D"/>
    <w:rsid w:val="00782787"/>
    <w:rsid w:val="00786FB9"/>
    <w:rsid w:val="00787275"/>
    <w:rsid w:val="00787D89"/>
    <w:rsid w:val="0079076F"/>
    <w:rsid w:val="00790B2A"/>
    <w:rsid w:val="0079419C"/>
    <w:rsid w:val="007977B3"/>
    <w:rsid w:val="007A05D9"/>
    <w:rsid w:val="007A0C2A"/>
    <w:rsid w:val="007A1117"/>
    <w:rsid w:val="007A1ED4"/>
    <w:rsid w:val="007A2273"/>
    <w:rsid w:val="007A4FE1"/>
    <w:rsid w:val="007A60BB"/>
    <w:rsid w:val="007B0259"/>
    <w:rsid w:val="007B0BD0"/>
    <w:rsid w:val="007B169D"/>
    <w:rsid w:val="007B585D"/>
    <w:rsid w:val="007B5CD3"/>
    <w:rsid w:val="007B735D"/>
    <w:rsid w:val="007C04D9"/>
    <w:rsid w:val="007C5788"/>
    <w:rsid w:val="007C6441"/>
    <w:rsid w:val="007D3385"/>
    <w:rsid w:val="007D361B"/>
    <w:rsid w:val="007D3667"/>
    <w:rsid w:val="007D5F32"/>
    <w:rsid w:val="007D7AD4"/>
    <w:rsid w:val="007D7B86"/>
    <w:rsid w:val="007E24DB"/>
    <w:rsid w:val="007F12C4"/>
    <w:rsid w:val="007F5F7C"/>
    <w:rsid w:val="00800634"/>
    <w:rsid w:val="0080410E"/>
    <w:rsid w:val="00804698"/>
    <w:rsid w:val="00805D40"/>
    <w:rsid w:val="00807512"/>
    <w:rsid w:val="008101B0"/>
    <w:rsid w:val="00812BD8"/>
    <w:rsid w:val="00814B39"/>
    <w:rsid w:val="0081703B"/>
    <w:rsid w:val="00821FD9"/>
    <w:rsid w:val="00822920"/>
    <w:rsid w:val="00825D4F"/>
    <w:rsid w:val="00826974"/>
    <w:rsid w:val="00832CD8"/>
    <w:rsid w:val="00833241"/>
    <w:rsid w:val="0083460D"/>
    <w:rsid w:val="0083624E"/>
    <w:rsid w:val="00836EA0"/>
    <w:rsid w:val="00837885"/>
    <w:rsid w:val="00845477"/>
    <w:rsid w:val="008471C6"/>
    <w:rsid w:val="00850D23"/>
    <w:rsid w:val="0085162C"/>
    <w:rsid w:val="00852204"/>
    <w:rsid w:val="00853D33"/>
    <w:rsid w:val="00854E5E"/>
    <w:rsid w:val="008567EC"/>
    <w:rsid w:val="00860A75"/>
    <w:rsid w:val="00862139"/>
    <w:rsid w:val="00862A65"/>
    <w:rsid w:val="00863A1C"/>
    <w:rsid w:val="008659CC"/>
    <w:rsid w:val="00865E82"/>
    <w:rsid w:val="00867138"/>
    <w:rsid w:val="0087227B"/>
    <w:rsid w:val="008727F2"/>
    <w:rsid w:val="0087530D"/>
    <w:rsid w:val="008766B7"/>
    <w:rsid w:val="00880CDF"/>
    <w:rsid w:val="008811A1"/>
    <w:rsid w:val="00883D13"/>
    <w:rsid w:val="00894155"/>
    <w:rsid w:val="0089495E"/>
    <w:rsid w:val="00895FAA"/>
    <w:rsid w:val="008A4C20"/>
    <w:rsid w:val="008A4E6D"/>
    <w:rsid w:val="008A5857"/>
    <w:rsid w:val="008A688F"/>
    <w:rsid w:val="008A6EEB"/>
    <w:rsid w:val="008A7B0D"/>
    <w:rsid w:val="008B2236"/>
    <w:rsid w:val="008B2BF1"/>
    <w:rsid w:val="008B3580"/>
    <w:rsid w:val="008B418E"/>
    <w:rsid w:val="008B4CEA"/>
    <w:rsid w:val="008C5178"/>
    <w:rsid w:val="008C7947"/>
    <w:rsid w:val="008D01AE"/>
    <w:rsid w:val="008D029B"/>
    <w:rsid w:val="008D099F"/>
    <w:rsid w:val="008D1413"/>
    <w:rsid w:val="008D4800"/>
    <w:rsid w:val="008D6141"/>
    <w:rsid w:val="008E03BF"/>
    <w:rsid w:val="008E2DD8"/>
    <w:rsid w:val="008E5ACB"/>
    <w:rsid w:val="008E67FC"/>
    <w:rsid w:val="008E6F09"/>
    <w:rsid w:val="008E73B6"/>
    <w:rsid w:val="008F1543"/>
    <w:rsid w:val="008F4EE5"/>
    <w:rsid w:val="00900479"/>
    <w:rsid w:val="00900683"/>
    <w:rsid w:val="009008AC"/>
    <w:rsid w:val="00903D8B"/>
    <w:rsid w:val="009042F5"/>
    <w:rsid w:val="00906272"/>
    <w:rsid w:val="0090643F"/>
    <w:rsid w:val="009106BB"/>
    <w:rsid w:val="009116CC"/>
    <w:rsid w:val="0091170F"/>
    <w:rsid w:val="009160AA"/>
    <w:rsid w:val="009167DE"/>
    <w:rsid w:val="00920226"/>
    <w:rsid w:val="00920655"/>
    <w:rsid w:val="00924E9E"/>
    <w:rsid w:val="00926184"/>
    <w:rsid w:val="0093017B"/>
    <w:rsid w:val="009302A4"/>
    <w:rsid w:val="00935889"/>
    <w:rsid w:val="00937521"/>
    <w:rsid w:val="00944AA4"/>
    <w:rsid w:val="00945937"/>
    <w:rsid w:val="0095024C"/>
    <w:rsid w:val="00950686"/>
    <w:rsid w:val="0095082E"/>
    <w:rsid w:val="0095193A"/>
    <w:rsid w:val="009537E6"/>
    <w:rsid w:val="00953827"/>
    <w:rsid w:val="00954EE0"/>
    <w:rsid w:val="00960CD7"/>
    <w:rsid w:val="009619B0"/>
    <w:rsid w:val="00962495"/>
    <w:rsid w:val="00963FE2"/>
    <w:rsid w:val="00965017"/>
    <w:rsid w:val="009655AC"/>
    <w:rsid w:val="00965DF7"/>
    <w:rsid w:val="0096790B"/>
    <w:rsid w:val="009708A2"/>
    <w:rsid w:val="00971EEE"/>
    <w:rsid w:val="00973EAC"/>
    <w:rsid w:val="00974F7E"/>
    <w:rsid w:val="00974F89"/>
    <w:rsid w:val="00975E72"/>
    <w:rsid w:val="009761A3"/>
    <w:rsid w:val="00976BD0"/>
    <w:rsid w:val="00980B8E"/>
    <w:rsid w:val="00984058"/>
    <w:rsid w:val="009845FC"/>
    <w:rsid w:val="00985ADF"/>
    <w:rsid w:val="009870A0"/>
    <w:rsid w:val="00991EF8"/>
    <w:rsid w:val="00992B3A"/>
    <w:rsid w:val="00996218"/>
    <w:rsid w:val="0099633B"/>
    <w:rsid w:val="00996912"/>
    <w:rsid w:val="00996AB4"/>
    <w:rsid w:val="009A405D"/>
    <w:rsid w:val="009A4409"/>
    <w:rsid w:val="009A5245"/>
    <w:rsid w:val="009A53C2"/>
    <w:rsid w:val="009A6953"/>
    <w:rsid w:val="009A6AC8"/>
    <w:rsid w:val="009B014A"/>
    <w:rsid w:val="009B2F22"/>
    <w:rsid w:val="009B33B4"/>
    <w:rsid w:val="009B3F0D"/>
    <w:rsid w:val="009B610E"/>
    <w:rsid w:val="009C12F7"/>
    <w:rsid w:val="009C174B"/>
    <w:rsid w:val="009C24D6"/>
    <w:rsid w:val="009C5766"/>
    <w:rsid w:val="009C5B5C"/>
    <w:rsid w:val="009C78B1"/>
    <w:rsid w:val="009D1F67"/>
    <w:rsid w:val="009D67A0"/>
    <w:rsid w:val="009D6F1B"/>
    <w:rsid w:val="009D773D"/>
    <w:rsid w:val="009D7FAB"/>
    <w:rsid w:val="009E07E6"/>
    <w:rsid w:val="009E2EB8"/>
    <w:rsid w:val="009F52EF"/>
    <w:rsid w:val="009F5FAA"/>
    <w:rsid w:val="009F6D3F"/>
    <w:rsid w:val="009F6DA7"/>
    <w:rsid w:val="009F7AB7"/>
    <w:rsid w:val="00A015ED"/>
    <w:rsid w:val="00A020D6"/>
    <w:rsid w:val="00A0641B"/>
    <w:rsid w:val="00A15291"/>
    <w:rsid w:val="00A17E87"/>
    <w:rsid w:val="00A25298"/>
    <w:rsid w:val="00A255B6"/>
    <w:rsid w:val="00A260B6"/>
    <w:rsid w:val="00A26E1D"/>
    <w:rsid w:val="00A278F0"/>
    <w:rsid w:val="00A302CA"/>
    <w:rsid w:val="00A30D89"/>
    <w:rsid w:val="00A3179A"/>
    <w:rsid w:val="00A36B76"/>
    <w:rsid w:val="00A36C7E"/>
    <w:rsid w:val="00A40BE9"/>
    <w:rsid w:val="00A42F7B"/>
    <w:rsid w:val="00A4339F"/>
    <w:rsid w:val="00A4466C"/>
    <w:rsid w:val="00A446B1"/>
    <w:rsid w:val="00A45347"/>
    <w:rsid w:val="00A45846"/>
    <w:rsid w:val="00A53671"/>
    <w:rsid w:val="00A53F03"/>
    <w:rsid w:val="00A54D8B"/>
    <w:rsid w:val="00A5505C"/>
    <w:rsid w:val="00A60CC6"/>
    <w:rsid w:val="00A635E9"/>
    <w:rsid w:val="00A650BE"/>
    <w:rsid w:val="00A66545"/>
    <w:rsid w:val="00A70BF2"/>
    <w:rsid w:val="00A71267"/>
    <w:rsid w:val="00A72960"/>
    <w:rsid w:val="00A77EC6"/>
    <w:rsid w:val="00A839C7"/>
    <w:rsid w:val="00A83D9E"/>
    <w:rsid w:val="00A8594A"/>
    <w:rsid w:val="00A87A72"/>
    <w:rsid w:val="00A910A4"/>
    <w:rsid w:val="00A92845"/>
    <w:rsid w:val="00A92DB7"/>
    <w:rsid w:val="00A935C5"/>
    <w:rsid w:val="00A93E7B"/>
    <w:rsid w:val="00A960A3"/>
    <w:rsid w:val="00AA0A43"/>
    <w:rsid w:val="00AA2591"/>
    <w:rsid w:val="00AB3CB1"/>
    <w:rsid w:val="00AB4C35"/>
    <w:rsid w:val="00AB73D5"/>
    <w:rsid w:val="00AC200A"/>
    <w:rsid w:val="00AC26A1"/>
    <w:rsid w:val="00AC4DF1"/>
    <w:rsid w:val="00AC7235"/>
    <w:rsid w:val="00AD02D9"/>
    <w:rsid w:val="00AD0A83"/>
    <w:rsid w:val="00AD28F5"/>
    <w:rsid w:val="00AD414D"/>
    <w:rsid w:val="00AD6902"/>
    <w:rsid w:val="00AD6B0A"/>
    <w:rsid w:val="00AE34D5"/>
    <w:rsid w:val="00AF0675"/>
    <w:rsid w:val="00AF2BA7"/>
    <w:rsid w:val="00AF48AD"/>
    <w:rsid w:val="00AF4A3F"/>
    <w:rsid w:val="00AF5057"/>
    <w:rsid w:val="00B00256"/>
    <w:rsid w:val="00B00F90"/>
    <w:rsid w:val="00B02534"/>
    <w:rsid w:val="00B073A9"/>
    <w:rsid w:val="00B11E6E"/>
    <w:rsid w:val="00B11FB9"/>
    <w:rsid w:val="00B13E2F"/>
    <w:rsid w:val="00B14840"/>
    <w:rsid w:val="00B1575E"/>
    <w:rsid w:val="00B200D1"/>
    <w:rsid w:val="00B2070D"/>
    <w:rsid w:val="00B2110D"/>
    <w:rsid w:val="00B22337"/>
    <w:rsid w:val="00B24E65"/>
    <w:rsid w:val="00B27384"/>
    <w:rsid w:val="00B37657"/>
    <w:rsid w:val="00B37922"/>
    <w:rsid w:val="00B37DE8"/>
    <w:rsid w:val="00B41466"/>
    <w:rsid w:val="00B42CB5"/>
    <w:rsid w:val="00B434E2"/>
    <w:rsid w:val="00B45632"/>
    <w:rsid w:val="00B45F80"/>
    <w:rsid w:val="00B46072"/>
    <w:rsid w:val="00B530B5"/>
    <w:rsid w:val="00B53840"/>
    <w:rsid w:val="00B55D70"/>
    <w:rsid w:val="00B55DFC"/>
    <w:rsid w:val="00B608DA"/>
    <w:rsid w:val="00B62FDA"/>
    <w:rsid w:val="00B63A14"/>
    <w:rsid w:val="00B63CEA"/>
    <w:rsid w:val="00B65AAC"/>
    <w:rsid w:val="00B66127"/>
    <w:rsid w:val="00B673D3"/>
    <w:rsid w:val="00B70B96"/>
    <w:rsid w:val="00B71568"/>
    <w:rsid w:val="00B7177A"/>
    <w:rsid w:val="00B717BF"/>
    <w:rsid w:val="00B74D2E"/>
    <w:rsid w:val="00B74EED"/>
    <w:rsid w:val="00B754A3"/>
    <w:rsid w:val="00B77524"/>
    <w:rsid w:val="00B77645"/>
    <w:rsid w:val="00B77AC0"/>
    <w:rsid w:val="00B77B13"/>
    <w:rsid w:val="00B84D0D"/>
    <w:rsid w:val="00B84EBF"/>
    <w:rsid w:val="00B85797"/>
    <w:rsid w:val="00B87036"/>
    <w:rsid w:val="00B90C55"/>
    <w:rsid w:val="00B91A6A"/>
    <w:rsid w:val="00B923BB"/>
    <w:rsid w:val="00B9381F"/>
    <w:rsid w:val="00B96336"/>
    <w:rsid w:val="00B97195"/>
    <w:rsid w:val="00BA2470"/>
    <w:rsid w:val="00BA354B"/>
    <w:rsid w:val="00BA43C6"/>
    <w:rsid w:val="00BA5177"/>
    <w:rsid w:val="00BA78BD"/>
    <w:rsid w:val="00BB35A9"/>
    <w:rsid w:val="00BB3B50"/>
    <w:rsid w:val="00BB4B1F"/>
    <w:rsid w:val="00BC1F45"/>
    <w:rsid w:val="00BC6073"/>
    <w:rsid w:val="00BC64D0"/>
    <w:rsid w:val="00BD0A10"/>
    <w:rsid w:val="00BD24AB"/>
    <w:rsid w:val="00BD35F4"/>
    <w:rsid w:val="00BD5D1B"/>
    <w:rsid w:val="00BD5F50"/>
    <w:rsid w:val="00BE098F"/>
    <w:rsid w:val="00BE1478"/>
    <w:rsid w:val="00BE1635"/>
    <w:rsid w:val="00BE4D71"/>
    <w:rsid w:val="00BE68DB"/>
    <w:rsid w:val="00BE76C9"/>
    <w:rsid w:val="00BF1D18"/>
    <w:rsid w:val="00BF295A"/>
    <w:rsid w:val="00BF37EC"/>
    <w:rsid w:val="00BF7662"/>
    <w:rsid w:val="00C004A0"/>
    <w:rsid w:val="00C03980"/>
    <w:rsid w:val="00C07473"/>
    <w:rsid w:val="00C07F05"/>
    <w:rsid w:val="00C11F5E"/>
    <w:rsid w:val="00C13309"/>
    <w:rsid w:val="00C14418"/>
    <w:rsid w:val="00C1613B"/>
    <w:rsid w:val="00C161C8"/>
    <w:rsid w:val="00C17457"/>
    <w:rsid w:val="00C22CC8"/>
    <w:rsid w:val="00C24248"/>
    <w:rsid w:val="00C242D0"/>
    <w:rsid w:val="00C24DBB"/>
    <w:rsid w:val="00C255B2"/>
    <w:rsid w:val="00C31304"/>
    <w:rsid w:val="00C36ADE"/>
    <w:rsid w:val="00C4051B"/>
    <w:rsid w:val="00C405A1"/>
    <w:rsid w:val="00C45831"/>
    <w:rsid w:val="00C45F1F"/>
    <w:rsid w:val="00C47514"/>
    <w:rsid w:val="00C47BAC"/>
    <w:rsid w:val="00C52D31"/>
    <w:rsid w:val="00C55B79"/>
    <w:rsid w:val="00C65EA7"/>
    <w:rsid w:val="00C67173"/>
    <w:rsid w:val="00C679C6"/>
    <w:rsid w:val="00C67AF5"/>
    <w:rsid w:val="00C702E7"/>
    <w:rsid w:val="00C702F6"/>
    <w:rsid w:val="00C71308"/>
    <w:rsid w:val="00C7370E"/>
    <w:rsid w:val="00C73E85"/>
    <w:rsid w:val="00C753F4"/>
    <w:rsid w:val="00C809A5"/>
    <w:rsid w:val="00C81E00"/>
    <w:rsid w:val="00C8253F"/>
    <w:rsid w:val="00C825D3"/>
    <w:rsid w:val="00C82630"/>
    <w:rsid w:val="00C930E1"/>
    <w:rsid w:val="00C9352A"/>
    <w:rsid w:val="00C950FB"/>
    <w:rsid w:val="00C96269"/>
    <w:rsid w:val="00CA2DDD"/>
    <w:rsid w:val="00CA3463"/>
    <w:rsid w:val="00CA46BB"/>
    <w:rsid w:val="00CA62C1"/>
    <w:rsid w:val="00CB08A0"/>
    <w:rsid w:val="00CB131F"/>
    <w:rsid w:val="00CB1AD6"/>
    <w:rsid w:val="00CB53CD"/>
    <w:rsid w:val="00CB6CD3"/>
    <w:rsid w:val="00CB71FB"/>
    <w:rsid w:val="00CC3080"/>
    <w:rsid w:val="00CC3767"/>
    <w:rsid w:val="00CC4022"/>
    <w:rsid w:val="00CC7ACE"/>
    <w:rsid w:val="00CD08CA"/>
    <w:rsid w:val="00CD14DA"/>
    <w:rsid w:val="00CD2CEF"/>
    <w:rsid w:val="00CD31FF"/>
    <w:rsid w:val="00CD5FE2"/>
    <w:rsid w:val="00CE025A"/>
    <w:rsid w:val="00CE3E12"/>
    <w:rsid w:val="00CE4389"/>
    <w:rsid w:val="00CE48C9"/>
    <w:rsid w:val="00CE7345"/>
    <w:rsid w:val="00CF1E5B"/>
    <w:rsid w:val="00CF2AA7"/>
    <w:rsid w:val="00CF30FE"/>
    <w:rsid w:val="00CF31F6"/>
    <w:rsid w:val="00CF3A86"/>
    <w:rsid w:val="00CF5683"/>
    <w:rsid w:val="00CF6045"/>
    <w:rsid w:val="00CF6138"/>
    <w:rsid w:val="00CF67EC"/>
    <w:rsid w:val="00D01B3E"/>
    <w:rsid w:val="00D02675"/>
    <w:rsid w:val="00D030DE"/>
    <w:rsid w:val="00D06BB4"/>
    <w:rsid w:val="00D128E9"/>
    <w:rsid w:val="00D130A0"/>
    <w:rsid w:val="00D131F9"/>
    <w:rsid w:val="00D146C7"/>
    <w:rsid w:val="00D1610F"/>
    <w:rsid w:val="00D21A9D"/>
    <w:rsid w:val="00D23D24"/>
    <w:rsid w:val="00D23E1A"/>
    <w:rsid w:val="00D24D04"/>
    <w:rsid w:val="00D276C0"/>
    <w:rsid w:val="00D30A1E"/>
    <w:rsid w:val="00D310E7"/>
    <w:rsid w:val="00D34942"/>
    <w:rsid w:val="00D34E5C"/>
    <w:rsid w:val="00D355DA"/>
    <w:rsid w:val="00D3623F"/>
    <w:rsid w:val="00D41CC6"/>
    <w:rsid w:val="00D43E8B"/>
    <w:rsid w:val="00D45240"/>
    <w:rsid w:val="00D526CF"/>
    <w:rsid w:val="00D5586F"/>
    <w:rsid w:val="00D6289A"/>
    <w:rsid w:val="00D62FB7"/>
    <w:rsid w:val="00D6590A"/>
    <w:rsid w:val="00D67332"/>
    <w:rsid w:val="00D674BF"/>
    <w:rsid w:val="00D67614"/>
    <w:rsid w:val="00D7020F"/>
    <w:rsid w:val="00D72AD2"/>
    <w:rsid w:val="00D72ADB"/>
    <w:rsid w:val="00D7447D"/>
    <w:rsid w:val="00D75FC6"/>
    <w:rsid w:val="00D77411"/>
    <w:rsid w:val="00D846CC"/>
    <w:rsid w:val="00D848A7"/>
    <w:rsid w:val="00D867E0"/>
    <w:rsid w:val="00D910DB"/>
    <w:rsid w:val="00D926A2"/>
    <w:rsid w:val="00D92A5A"/>
    <w:rsid w:val="00D9480E"/>
    <w:rsid w:val="00D94A3E"/>
    <w:rsid w:val="00D95F56"/>
    <w:rsid w:val="00DA0AE4"/>
    <w:rsid w:val="00DA6143"/>
    <w:rsid w:val="00DB5F8B"/>
    <w:rsid w:val="00DB66E5"/>
    <w:rsid w:val="00DB6B0F"/>
    <w:rsid w:val="00DB722A"/>
    <w:rsid w:val="00DB77D0"/>
    <w:rsid w:val="00DB791D"/>
    <w:rsid w:val="00DB7D03"/>
    <w:rsid w:val="00DC0A79"/>
    <w:rsid w:val="00DC24E0"/>
    <w:rsid w:val="00DC48E8"/>
    <w:rsid w:val="00DC49C3"/>
    <w:rsid w:val="00DD02BB"/>
    <w:rsid w:val="00DD55E5"/>
    <w:rsid w:val="00DE3FA4"/>
    <w:rsid w:val="00DE7A0B"/>
    <w:rsid w:val="00DF1DEC"/>
    <w:rsid w:val="00E00A44"/>
    <w:rsid w:val="00E021AF"/>
    <w:rsid w:val="00E047EF"/>
    <w:rsid w:val="00E04D0C"/>
    <w:rsid w:val="00E04D96"/>
    <w:rsid w:val="00E0558B"/>
    <w:rsid w:val="00E10749"/>
    <w:rsid w:val="00E158A4"/>
    <w:rsid w:val="00E16321"/>
    <w:rsid w:val="00E20231"/>
    <w:rsid w:val="00E20449"/>
    <w:rsid w:val="00E2046A"/>
    <w:rsid w:val="00E2125F"/>
    <w:rsid w:val="00E2227C"/>
    <w:rsid w:val="00E22DDF"/>
    <w:rsid w:val="00E23B4D"/>
    <w:rsid w:val="00E24C87"/>
    <w:rsid w:val="00E25329"/>
    <w:rsid w:val="00E2549B"/>
    <w:rsid w:val="00E261E9"/>
    <w:rsid w:val="00E275A7"/>
    <w:rsid w:val="00E31920"/>
    <w:rsid w:val="00E319B2"/>
    <w:rsid w:val="00E32221"/>
    <w:rsid w:val="00E336AE"/>
    <w:rsid w:val="00E33C0A"/>
    <w:rsid w:val="00E350BE"/>
    <w:rsid w:val="00E3526A"/>
    <w:rsid w:val="00E35291"/>
    <w:rsid w:val="00E35B4A"/>
    <w:rsid w:val="00E364B0"/>
    <w:rsid w:val="00E37614"/>
    <w:rsid w:val="00E37C25"/>
    <w:rsid w:val="00E40623"/>
    <w:rsid w:val="00E40884"/>
    <w:rsid w:val="00E43937"/>
    <w:rsid w:val="00E44991"/>
    <w:rsid w:val="00E46461"/>
    <w:rsid w:val="00E50F86"/>
    <w:rsid w:val="00E516AC"/>
    <w:rsid w:val="00E52925"/>
    <w:rsid w:val="00E5327D"/>
    <w:rsid w:val="00E5440D"/>
    <w:rsid w:val="00E55524"/>
    <w:rsid w:val="00E55EF8"/>
    <w:rsid w:val="00E60932"/>
    <w:rsid w:val="00E60C68"/>
    <w:rsid w:val="00E64D71"/>
    <w:rsid w:val="00E66840"/>
    <w:rsid w:val="00E723D9"/>
    <w:rsid w:val="00E72E4F"/>
    <w:rsid w:val="00E730D5"/>
    <w:rsid w:val="00E732BB"/>
    <w:rsid w:val="00E75622"/>
    <w:rsid w:val="00E76ACD"/>
    <w:rsid w:val="00E77F9B"/>
    <w:rsid w:val="00E8209D"/>
    <w:rsid w:val="00E90CFC"/>
    <w:rsid w:val="00E967E9"/>
    <w:rsid w:val="00EA1328"/>
    <w:rsid w:val="00EA4085"/>
    <w:rsid w:val="00EA42D8"/>
    <w:rsid w:val="00EA4427"/>
    <w:rsid w:val="00EB312B"/>
    <w:rsid w:val="00EB4D71"/>
    <w:rsid w:val="00EC096B"/>
    <w:rsid w:val="00EC1775"/>
    <w:rsid w:val="00EC3CA5"/>
    <w:rsid w:val="00EC6C68"/>
    <w:rsid w:val="00EC6F0A"/>
    <w:rsid w:val="00ED342F"/>
    <w:rsid w:val="00ED441E"/>
    <w:rsid w:val="00ED4E28"/>
    <w:rsid w:val="00ED7B55"/>
    <w:rsid w:val="00ED7FA8"/>
    <w:rsid w:val="00EE113F"/>
    <w:rsid w:val="00EE19A3"/>
    <w:rsid w:val="00EE1D09"/>
    <w:rsid w:val="00EE21F4"/>
    <w:rsid w:val="00EE3817"/>
    <w:rsid w:val="00EE7759"/>
    <w:rsid w:val="00EF10C4"/>
    <w:rsid w:val="00EF5129"/>
    <w:rsid w:val="00EF5CCA"/>
    <w:rsid w:val="00EF7F34"/>
    <w:rsid w:val="00F00350"/>
    <w:rsid w:val="00F04FC5"/>
    <w:rsid w:val="00F061C6"/>
    <w:rsid w:val="00F0757E"/>
    <w:rsid w:val="00F10E2E"/>
    <w:rsid w:val="00F12171"/>
    <w:rsid w:val="00F13682"/>
    <w:rsid w:val="00F15212"/>
    <w:rsid w:val="00F17641"/>
    <w:rsid w:val="00F2211D"/>
    <w:rsid w:val="00F22B41"/>
    <w:rsid w:val="00F23D17"/>
    <w:rsid w:val="00F25457"/>
    <w:rsid w:val="00F268EB"/>
    <w:rsid w:val="00F27059"/>
    <w:rsid w:val="00F2728A"/>
    <w:rsid w:val="00F30A84"/>
    <w:rsid w:val="00F3183F"/>
    <w:rsid w:val="00F359B2"/>
    <w:rsid w:val="00F36709"/>
    <w:rsid w:val="00F37EC7"/>
    <w:rsid w:val="00F408AF"/>
    <w:rsid w:val="00F438BD"/>
    <w:rsid w:val="00F44586"/>
    <w:rsid w:val="00F46428"/>
    <w:rsid w:val="00F466F2"/>
    <w:rsid w:val="00F47981"/>
    <w:rsid w:val="00F52DCE"/>
    <w:rsid w:val="00F530A0"/>
    <w:rsid w:val="00F5456E"/>
    <w:rsid w:val="00F6037E"/>
    <w:rsid w:val="00F609A9"/>
    <w:rsid w:val="00F621A5"/>
    <w:rsid w:val="00F62A51"/>
    <w:rsid w:val="00F6597A"/>
    <w:rsid w:val="00F65A47"/>
    <w:rsid w:val="00F67700"/>
    <w:rsid w:val="00F70CBF"/>
    <w:rsid w:val="00F72764"/>
    <w:rsid w:val="00F72FA4"/>
    <w:rsid w:val="00F7372F"/>
    <w:rsid w:val="00F740FF"/>
    <w:rsid w:val="00F74EB0"/>
    <w:rsid w:val="00F75BC3"/>
    <w:rsid w:val="00F76191"/>
    <w:rsid w:val="00F80ECD"/>
    <w:rsid w:val="00F827E7"/>
    <w:rsid w:val="00F848A2"/>
    <w:rsid w:val="00F85BE0"/>
    <w:rsid w:val="00F86082"/>
    <w:rsid w:val="00F8654A"/>
    <w:rsid w:val="00F86C4D"/>
    <w:rsid w:val="00F8789E"/>
    <w:rsid w:val="00F87F89"/>
    <w:rsid w:val="00F90041"/>
    <w:rsid w:val="00F92E9D"/>
    <w:rsid w:val="00F9654A"/>
    <w:rsid w:val="00F9780C"/>
    <w:rsid w:val="00FA1BD3"/>
    <w:rsid w:val="00FA7009"/>
    <w:rsid w:val="00FA7554"/>
    <w:rsid w:val="00FB0CBE"/>
    <w:rsid w:val="00FB13C9"/>
    <w:rsid w:val="00FB248C"/>
    <w:rsid w:val="00FB2733"/>
    <w:rsid w:val="00FB3C6B"/>
    <w:rsid w:val="00FB5470"/>
    <w:rsid w:val="00FC0C4F"/>
    <w:rsid w:val="00FC0C81"/>
    <w:rsid w:val="00FC4AB2"/>
    <w:rsid w:val="00FC5F6C"/>
    <w:rsid w:val="00FC5F9B"/>
    <w:rsid w:val="00FC7101"/>
    <w:rsid w:val="00FC77BF"/>
    <w:rsid w:val="00FD3368"/>
    <w:rsid w:val="00FD3CD8"/>
    <w:rsid w:val="00FD6FEE"/>
    <w:rsid w:val="00FE3ABD"/>
    <w:rsid w:val="00FE42CF"/>
    <w:rsid w:val="00FE58BD"/>
    <w:rsid w:val="00FE61C7"/>
    <w:rsid w:val="00FE7AE2"/>
    <w:rsid w:val="00FF17BF"/>
    <w:rsid w:val="00FF28AE"/>
    <w:rsid w:val="00FF3329"/>
    <w:rsid w:val="00FF5107"/>
    <w:rsid w:val="00FF58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1186B1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DB6B0F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DB6B0F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DB6B0F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DB6B0F"/>
    <w:rPr>
      <w:sz w:val="18"/>
      <w:szCs w:val="18"/>
    </w:rPr>
  </w:style>
  <w:style w:type="character" w:styleId="a5">
    <w:name w:val="annotation reference"/>
    <w:basedOn w:val="a0"/>
    <w:uiPriority w:val="99"/>
    <w:semiHidden/>
    <w:unhideWhenUsed/>
    <w:rsid w:val="004F49B6"/>
    <w:rPr>
      <w:sz w:val="21"/>
      <w:szCs w:val="21"/>
    </w:rPr>
  </w:style>
  <w:style w:type="paragraph" w:styleId="a6">
    <w:name w:val="annotation text"/>
    <w:basedOn w:val="a"/>
    <w:link w:val="Char1"/>
    <w:uiPriority w:val="99"/>
    <w:semiHidden/>
    <w:unhideWhenUsed/>
    <w:rsid w:val="004F49B6"/>
    <w:pPr>
      <w:jc w:val="left"/>
    </w:pPr>
  </w:style>
  <w:style w:type="character" w:customStyle="1" w:styleId="Char1">
    <w:name w:val="批注文字 Char"/>
    <w:basedOn w:val="a0"/>
    <w:link w:val="a6"/>
    <w:uiPriority w:val="99"/>
    <w:semiHidden/>
    <w:rsid w:val="004F49B6"/>
  </w:style>
  <w:style w:type="paragraph" w:styleId="a7">
    <w:name w:val="annotation subject"/>
    <w:basedOn w:val="a6"/>
    <w:next w:val="a6"/>
    <w:link w:val="Char2"/>
    <w:uiPriority w:val="99"/>
    <w:semiHidden/>
    <w:unhideWhenUsed/>
    <w:rsid w:val="004F49B6"/>
    <w:rPr>
      <w:b/>
      <w:bCs/>
    </w:rPr>
  </w:style>
  <w:style w:type="character" w:customStyle="1" w:styleId="Char2">
    <w:name w:val="批注主题 Char"/>
    <w:basedOn w:val="Char1"/>
    <w:link w:val="a7"/>
    <w:uiPriority w:val="99"/>
    <w:semiHidden/>
    <w:rsid w:val="004F49B6"/>
    <w:rPr>
      <w:b/>
      <w:bCs/>
    </w:rPr>
  </w:style>
  <w:style w:type="paragraph" w:styleId="a8">
    <w:name w:val="Balloon Text"/>
    <w:basedOn w:val="a"/>
    <w:link w:val="Char3"/>
    <w:uiPriority w:val="99"/>
    <w:semiHidden/>
    <w:unhideWhenUsed/>
    <w:rsid w:val="004F49B6"/>
    <w:rPr>
      <w:sz w:val="18"/>
      <w:szCs w:val="18"/>
    </w:rPr>
  </w:style>
  <w:style w:type="character" w:customStyle="1" w:styleId="Char3">
    <w:name w:val="批注框文本 Char"/>
    <w:basedOn w:val="a0"/>
    <w:link w:val="a8"/>
    <w:uiPriority w:val="99"/>
    <w:semiHidden/>
    <w:rsid w:val="004F49B6"/>
    <w:rPr>
      <w:sz w:val="18"/>
      <w:szCs w:val="18"/>
    </w:rPr>
  </w:style>
  <w:style w:type="character" w:styleId="a9">
    <w:name w:val="Hyperlink"/>
    <w:basedOn w:val="a0"/>
    <w:uiPriority w:val="99"/>
    <w:unhideWhenUsed/>
    <w:rsid w:val="00D146C7"/>
    <w:rPr>
      <w:color w:val="0563C1" w:themeColor="hyperlink"/>
      <w:u w:val="single"/>
    </w:rPr>
  </w:style>
  <w:style w:type="character" w:styleId="aa">
    <w:name w:val="Placeholder Text"/>
    <w:basedOn w:val="a0"/>
    <w:uiPriority w:val="99"/>
    <w:semiHidden/>
    <w:rsid w:val="00D45240"/>
    <w:rPr>
      <w:color w:val="808080"/>
    </w:rPr>
  </w:style>
  <w:style w:type="paragraph" w:customStyle="1" w:styleId="EndNoteBibliographyTitle">
    <w:name w:val="EndNote Bibliography Title"/>
    <w:basedOn w:val="a"/>
    <w:link w:val="EndNoteBibliographyTitleChar"/>
    <w:rsid w:val="00A83D9E"/>
    <w:pPr>
      <w:jc w:val="center"/>
    </w:pPr>
    <w:rPr>
      <w:rFonts w:ascii="Calibri" w:hAnsi="Calibri"/>
      <w:noProof/>
      <w:sz w:val="20"/>
    </w:rPr>
  </w:style>
  <w:style w:type="character" w:customStyle="1" w:styleId="EndNoteBibliographyTitleChar">
    <w:name w:val="EndNote Bibliography Title Char"/>
    <w:basedOn w:val="a0"/>
    <w:link w:val="EndNoteBibliographyTitle"/>
    <w:rsid w:val="00A83D9E"/>
    <w:rPr>
      <w:rFonts w:ascii="Calibri" w:hAnsi="Calibri"/>
      <w:noProof/>
      <w:sz w:val="20"/>
    </w:rPr>
  </w:style>
  <w:style w:type="paragraph" w:customStyle="1" w:styleId="EndNoteBibliography">
    <w:name w:val="EndNote Bibliography"/>
    <w:basedOn w:val="a"/>
    <w:link w:val="EndNoteBibliographyChar"/>
    <w:rsid w:val="00A83D9E"/>
    <w:rPr>
      <w:rFonts w:ascii="Calibri" w:hAnsi="Calibri"/>
      <w:noProof/>
      <w:sz w:val="20"/>
    </w:rPr>
  </w:style>
  <w:style w:type="character" w:customStyle="1" w:styleId="EndNoteBibliographyChar">
    <w:name w:val="EndNote Bibliography Char"/>
    <w:basedOn w:val="a0"/>
    <w:link w:val="EndNoteBibliography"/>
    <w:rsid w:val="00A83D9E"/>
    <w:rPr>
      <w:rFonts w:ascii="Calibri" w:hAnsi="Calibri"/>
      <w:noProof/>
      <w:sz w:val="20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DB6B0F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DB6B0F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DB6B0F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DB6B0F"/>
    <w:rPr>
      <w:sz w:val="18"/>
      <w:szCs w:val="18"/>
    </w:rPr>
  </w:style>
  <w:style w:type="character" w:styleId="a5">
    <w:name w:val="annotation reference"/>
    <w:basedOn w:val="a0"/>
    <w:uiPriority w:val="99"/>
    <w:semiHidden/>
    <w:unhideWhenUsed/>
    <w:rsid w:val="004F49B6"/>
    <w:rPr>
      <w:sz w:val="21"/>
      <w:szCs w:val="21"/>
    </w:rPr>
  </w:style>
  <w:style w:type="paragraph" w:styleId="a6">
    <w:name w:val="annotation text"/>
    <w:basedOn w:val="a"/>
    <w:link w:val="Char1"/>
    <w:uiPriority w:val="99"/>
    <w:semiHidden/>
    <w:unhideWhenUsed/>
    <w:rsid w:val="004F49B6"/>
    <w:pPr>
      <w:jc w:val="left"/>
    </w:pPr>
  </w:style>
  <w:style w:type="character" w:customStyle="1" w:styleId="Char1">
    <w:name w:val="批注文字 Char"/>
    <w:basedOn w:val="a0"/>
    <w:link w:val="a6"/>
    <w:uiPriority w:val="99"/>
    <w:semiHidden/>
    <w:rsid w:val="004F49B6"/>
  </w:style>
  <w:style w:type="paragraph" w:styleId="a7">
    <w:name w:val="annotation subject"/>
    <w:basedOn w:val="a6"/>
    <w:next w:val="a6"/>
    <w:link w:val="Char2"/>
    <w:uiPriority w:val="99"/>
    <w:semiHidden/>
    <w:unhideWhenUsed/>
    <w:rsid w:val="004F49B6"/>
    <w:rPr>
      <w:b/>
      <w:bCs/>
    </w:rPr>
  </w:style>
  <w:style w:type="character" w:customStyle="1" w:styleId="Char2">
    <w:name w:val="批注主题 Char"/>
    <w:basedOn w:val="Char1"/>
    <w:link w:val="a7"/>
    <w:uiPriority w:val="99"/>
    <w:semiHidden/>
    <w:rsid w:val="004F49B6"/>
    <w:rPr>
      <w:b/>
      <w:bCs/>
    </w:rPr>
  </w:style>
  <w:style w:type="paragraph" w:styleId="a8">
    <w:name w:val="Balloon Text"/>
    <w:basedOn w:val="a"/>
    <w:link w:val="Char3"/>
    <w:uiPriority w:val="99"/>
    <w:semiHidden/>
    <w:unhideWhenUsed/>
    <w:rsid w:val="004F49B6"/>
    <w:rPr>
      <w:sz w:val="18"/>
      <w:szCs w:val="18"/>
    </w:rPr>
  </w:style>
  <w:style w:type="character" w:customStyle="1" w:styleId="Char3">
    <w:name w:val="批注框文本 Char"/>
    <w:basedOn w:val="a0"/>
    <w:link w:val="a8"/>
    <w:uiPriority w:val="99"/>
    <w:semiHidden/>
    <w:rsid w:val="004F49B6"/>
    <w:rPr>
      <w:sz w:val="18"/>
      <w:szCs w:val="18"/>
    </w:rPr>
  </w:style>
  <w:style w:type="character" w:styleId="a9">
    <w:name w:val="Hyperlink"/>
    <w:basedOn w:val="a0"/>
    <w:uiPriority w:val="99"/>
    <w:unhideWhenUsed/>
    <w:rsid w:val="00D146C7"/>
    <w:rPr>
      <w:color w:val="0563C1" w:themeColor="hyperlink"/>
      <w:u w:val="single"/>
    </w:rPr>
  </w:style>
  <w:style w:type="character" w:styleId="aa">
    <w:name w:val="Placeholder Text"/>
    <w:basedOn w:val="a0"/>
    <w:uiPriority w:val="99"/>
    <w:semiHidden/>
    <w:rsid w:val="00D45240"/>
    <w:rPr>
      <w:color w:val="808080"/>
    </w:rPr>
  </w:style>
  <w:style w:type="paragraph" w:customStyle="1" w:styleId="EndNoteBibliographyTitle">
    <w:name w:val="EndNote Bibliography Title"/>
    <w:basedOn w:val="a"/>
    <w:link w:val="EndNoteBibliographyTitleChar"/>
    <w:rsid w:val="00A83D9E"/>
    <w:pPr>
      <w:jc w:val="center"/>
    </w:pPr>
    <w:rPr>
      <w:rFonts w:ascii="Calibri" w:hAnsi="Calibri"/>
      <w:noProof/>
      <w:sz w:val="20"/>
    </w:rPr>
  </w:style>
  <w:style w:type="character" w:customStyle="1" w:styleId="EndNoteBibliographyTitleChar">
    <w:name w:val="EndNote Bibliography Title Char"/>
    <w:basedOn w:val="a0"/>
    <w:link w:val="EndNoteBibliographyTitle"/>
    <w:rsid w:val="00A83D9E"/>
    <w:rPr>
      <w:rFonts w:ascii="Calibri" w:hAnsi="Calibri"/>
      <w:noProof/>
      <w:sz w:val="20"/>
    </w:rPr>
  </w:style>
  <w:style w:type="paragraph" w:customStyle="1" w:styleId="EndNoteBibliography">
    <w:name w:val="EndNote Bibliography"/>
    <w:basedOn w:val="a"/>
    <w:link w:val="EndNoteBibliographyChar"/>
    <w:rsid w:val="00A83D9E"/>
    <w:rPr>
      <w:rFonts w:ascii="Calibri" w:hAnsi="Calibri"/>
      <w:noProof/>
      <w:sz w:val="20"/>
    </w:rPr>
  </w:style>
  <w:style w:type="character" w:customStyle="1" w:styleId="EndNoteBibliographyChar">
    <w:name w:val="EndNote Bibliography Char"/>
    <w:basedOn w:val="a0"/>
    <w:link w:val="EndNoteBibliography"/>
    <w:rsid w:val="00A83D9E"/>
    <w:rPr>
      <w:rFonts w:ascii="Calibri" w:hAnsi="Calibri"/>
      <w:noProof/>
      <w:sz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tiff"/><Relationship Id="rId13" Type="http://schemas.openxmlformats.org/officeDocument/2006/relationships/image" Target="media/image6.tiff"/><Relationship Id="rId18" Type="http://schemas.openxmlformats.org/officeDocument/2006/relationships/image" Target="media/image9.wmf"/><Relationship Id="rId3" Type="http://schemas.microsoft.com/office/2007/relationships/stylesWithEffects" Target="stylesWithEffects.xml"/><Relationship Id="rId21" Type="http://schemas.openxmlformats.org/officeDocument/2006/relationships/image" Target="media/image11.tiff"/><Relationship Id="rId7" Type="http://schemas.openxmlformats.org/officeDocument/2006/relationships/endnotes" Target="endnotes.xml"/><Relationship Id="rId12" Type="http://schemas.openxmlformats.org/officeDocument/2006/relationships/image" Target="media/image5.tif"/><Relationship Id="rId17" Type="http://schemas.openxmlformats.org/officeDocument/2006/relationships/oleObject" Target="embeddings/oleObject2.bin"/><Relationship Id="rId25" Type="http://schemas.microsoft.com/office/2011/relationships/people" Target="people.xml"/><Relationship Id="rId2" Type="http://schemas.openxmlformats.org/officeDocument/2006/relationships/styles" Target="styles.xml"/><Relationship Id="rId16" Type="http://schemas.openxmlformats.org/officeDocument/2006/relationships/image" Target="media/image8.wmf"/><Relationship Id="rId20" Type="http://schemas.openxmlformats.org/officeDocument/2006/relationships/image" Target="media/image10.tiff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tiff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oleObject" Target="embeddings/oleObject1.bin"/><Relationship Id="rId23" Type="http://schemas.openxmlformats.org/officeDocument/2006/relationships/fontTable" Target="fontTable.xml"/><Relationship Id="rId10" Type="http://schemas.openxmlformats.org/officeDocument/2006/relationships/image" Target="media/image3.tiff"/><Relationship Id="rId19" Type="http://schemas.openxmlformats.org/officeDocument/2006/relationships/oleObject" Target="embeddings/oleObject3.bin"/><Relationship Id="rId4" Type="http://schemas.openxmlformats.org/officeDocument/2006/relationships/settings" Target="settings.xml"/><Relationship Id="rId9" Type="http://schemas.openxmlformats.org/officeDocument/2006/relationships/image" Target="media/image2.tiff"/><Relationship Id="rId14" Type="http://schemas.openxmlformats.org/officeDocument/2006/relationships/image" Target="media/image7.wmf"/><Relationship Id="rId22" Type="http://schemas.openxmlformats.org/officeDocument/2006/relationships/image" Target="media/image12.tiff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B105125-9BEE-4A2B-B029-0357FD5D486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3821</TotalTime>
  <Pages>21</Pages>
  <Words>10708</Words>
  <Characters>61037</Characters>
  <Application>Microsoft Office Word</Application>
  <DocSecurity>0</DocSecurity>
  <Lines>508</Lines>
  <Paragraphs>143</Paragraphs>
  <ScaleCrop>false</ScaleCrop>
  <Company/>
  <LinksUpToDate>false</LinksUpToDate>
  <CharactersWithSpaces>71602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zp</dc:creator>
  <cp:keywords/>
  <dc:description/>
  <cp:lastModifiedBy>ZuoPei</cp:lastModifiedBy>
  <cp:revision>694</cp:revision>
  <dcterms:created xsi:type="dcterms:W3CDTF">2018-08-06T13:26:00Z</dcterms:created>
  <dcterms:modified xsi:type="dcterms:W3CDTF">2019-07-03T08:36:00Z</dcterms:modified>
</cp:coreProperties>
</file>